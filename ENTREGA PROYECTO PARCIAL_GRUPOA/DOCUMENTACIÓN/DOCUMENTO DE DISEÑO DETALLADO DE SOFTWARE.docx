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833B01A" w14:textId="42F677D2" w:rsidR="00547DD9" w:rsidRPr="00453783" w:rsidRDefault="009A2D31">
      <w:pPr>
        <w:rPr>
          <w:rFonts w:ascii="Calibri" w:hAnsi="Calibri"/>
        </w:rPr>
      </w:pPr>
      <w:r>
        <w:rPr>
          <w:noProof/>
        </w:rPr>
        <w:drawing>
          <wp:anchor distT="0" distB="0" distL="114300" distR="114300" simplePos="0" relativeHeight="251680768" behindDoc="0" locked="0" layoutInCell="1" allowOverlap="1" wp14:anchorId="26729B57" wp14:editId="433E2AA3">
            <wp:simplePos x="0" y="0"/>
            <wp:positionH relativeFrom="column">
              <wp:posOffset>1553845</wp:posOffset>
            </wp:positionH>
            <wp:positionV relativeFrom="paragraph">
              <wp:posOffset>-25400</wp:posOffset>
            </wp:positionV>
            <wp:extent cx="3259455" cy="3259455"/>
            <wp:effectExtent l="0" t="0" r="0" b="0"/>
            <wp:wrapNone/>
            <wp:docPr id="164" name="Imagen 42" descr="Universidad de Guayaqui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Universidad de Guayaquil - Wikipedia, la enciclopedia libre"/>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3259455" cy="3259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F7BB59" w14:textId="77777777" w:rsidR="00547DD9" w:rsidRPr="00453783" w:rsidRDefault="00547DD9">
      <w:pPr>
        <w:rPr>
          <w:rFonts w:ascii="Calibri" w:hAnsi="Calibri"/>
        </w:rPr>
      </w:pPr>
    </w:p>
    <w:p w14:paraId="27DB205F" w14:textId="77777777" w:rsidR="00547DD9" w:rsidRPr="00453783" w:rsidRDefault="00547DD9">
      <w:pPr>
        <w:rPr>
          <w:rFonts w:ascii="Calibri" w:hAnsi="Calibri"/>
        </w:rPr>
      </w:pPr>
    </w:p>
    <w:p w14:paraId="1C75AA97" w14:textId="77777777" w:rsidR="00547DD9" w:rsidRPr="00453783" w:rsidRDefault="00547DD9">
      <w:pPr>
        <w:rPr>
          <w:rFonts w:ascii="Calibri" w:hAnsi="Calibri"/>
        </w:rPr>
      </w:pPr>
    </w:p>
    <w:p w14:paraId="691E20AB" w14:textId="77777777" w:rsidR="00547DD9" w:rsidRDefault="00547DD9">
      <w:pPr>
        <w:rPr>
          <w:rFonts w:ascii="Calibri" w:hAnsi="Calibri"/>
        </w:rPr>
      </w:pPr>
    </w:p>
    <w:p w14:paraId="43D83AB4" w14:textId="77777777" w:rsidR="00597881" w:rsidRDefault="00597881">
      <w:pPr>
        <w:rPr>
          <w:rFonts w:ascii="Calibri" w:hAnsi="Calibri"/>
        </w:rPr>
      </w:pPr>
    </w:p>
    <w:p w14:paraId="5950EB86" w14:textId="77777777" w:rsidR="00597881" w:rsidRDefault="00597881">
      <w:pPr>
        <w:rPr>
          <w:rFonts w:ascii="Calibri" w:hAnsi="Calibri"/>
        </w:rPr>
      </w:pPr>
    </w:p>
    <w:p w14:paraId="10684F3F" w14:textId="77777777" w:rsidR="00597881" w:rsidRDefault="00597881">
      <w:pPr>
        <w:rPr>
          <w:rFonts w:ascii="Calibri" w:hAnsi="Calibri"/>
        </w:rPr>
      </w:pPr>
    </w:p>
    <w:p w14:paraId="0CB4D604" w14:textId="77777777" w:rsidR="00597881" w:rsidRDefault="00597881">
      <w:pPr>
        <w:rPr>
          <w:rFonts w:ascii="Calibri" w:hAnsi="Calibri"/>
        </w:rPr>
      </w:pPr>
    </w:p>
    <w:p w14:paraId="10831ECA" w14:textId="77777777" w:rsidR="00597881" w:rsidRPr="00453783" w:rsidRDefault="00597881">
      <w:pPr>
        <w:rPr>
          <w:rFonts w:ascii="Calibri" w:hAnsi="Calibri"/>
        </w:rPr>
      </w:pPr>
    </w:p>
    <w:p w14:paraId="1140DBDD" w14:textId="77777777" w:rsidR="00547DD9" w:rsidRDefault="00547DD9">
      <w:pPr>
        <w:rPr>
          <w:rFonts w:ascii="Calibri" w:hAnsi="Calibri"/>
        </w:rPr>
      </w:pPr>
    </w:p>
    <w:p w14:paraId="003F74C5" w14:textId="77777777" w:rsidR="001E2593" w:rsidRPr="00453783" w:rsidRDefault="001E2593">
      <w:pPr>
        <w:rPr>
          <w:rFonts w:ascii="Calibri" w:hAnsi="Calibri"/>
        </w:rPr>
      </w:pPr>
    </w:p>
    <w:p w14:paraId="1D6F67FC" w14:textId="77777777" w:rsidR="00547DD9" w:rsidRPr="00453783" w:rsidRDefault="00547DD9">
      <w:pPr>
        <w:rPr>
          <w:rFonts w:ascii="Calibri" w:hAnsi="Calibri"/>
        </w:rPr>
      </w:pPr>
    </w:p>
    <w:p w14:paraId="55F4EDC9" w14:textId="77777777" w:rsidR="00547DD9" w:rsidRPr="00453783" w:rsidRDefault="00547DD9">
      <w:pPr>
        <w:rPr>
          <w:rFonts w:ascii="Calibri" w:hAnsi="Calibri"/>
        </w:rPr>
      </w:pPr>
    </w:p>
    <w:p w14:paraId="30532BEF" w14:textId="77777777" w:rsidR="00547DD9" w:rsidRDefault="00547DD9">
      <w:pPr>
        <w:rPr>
          <w:rFonts w:ascii="Calibri" w:hAnsi="Calibri"/>
        </w:rPr>
      </w:pPr>
    </w:p>
    <w:p w14:paraId="01C94998" w14:textId="77777777" w:rsidR="0073574D" w:rsidRDefault="0073574D">
      <w:pPr>
        <w:rPr>
          <w:rFonts w:ascii="Calibri" w:hAnsi="Calibri"/>
        </w:rPr>
      </w:pPr>
    </w:p>
    <w:p w14:paraId="2218F090" w14:textId="77777777" w:rsidR="006539F0" w:rsidRDefault="006539F0">
      <w:pPr>
        <w:rPr>
          <w:rFonts w:ascii="Calibri" w:hAnsi="Calibri"/>
        </w:rPr>
      </w:pPr>
    </w:p>
    <w:p w14:paraId="31D17B77" w14:textId="77777777" w:rsidR="006539F0" w:rsidRDefault="006539F0">
      <w:pPr>
        <w:rPr>
          <w:rFonts w:ascii="Calibri" w:hAnsi="Calibri"/>
        </w:rPr>
      </w:pPr>
    </w:p>
    <w:p w14:paraId="4C7A42B8" w14:textId="77777777" w:rsidR="0073574D" w:rsidRPr="00A03494" w:rsidRDefault="0073574D">
      <w:pPr>
        <w:rPr>
          <w:rFonts w:ascii="Calibri" w:hAnsi="Calibri" w:cs="Calibri"/>
        </w:rPr>
      </w:pPr>
    </w:p>
    <w:p w14:paraId="095E796B" w14:textId="77777777" w:rsidR="00547DD9" w:rsidRPr="00A03494" w:rsidRDefault="00521ED9" w:rsidP="00A03494">
      <w:pPr>
        <w:pStyle w:val="Ttulo7"/>
        <w:ind w:left="1276" w:hanging="1276"/>
        <w:rPr>
          <w:rFonts w:ascii="Calibri" w:hAnsi="Calibri" w:cs="Calibri"/>
        </w:rPr>
      </w:pPr>
      <w:r w:rsidRPr="00A03494">
        <w:rPr>
          <w:rFonts w:ascii="Calibri" w:hAnsi="Calibri" w:cs="Calibri"/>
        </w:rPr>
        <w:t>DOCUMENTO DE DISEÑO</w:t>
      </w:r>
      <w:r w:rsidR="00030173" w:rsidRPr="00A03494">
        <w:rPr>
          <w:rFonts w:ascii="Calibri" w:hAnsi="Calibri" w:cs="Calibri"/>
        </w:rPr>
        <w:t xml:space="preserve"> DE</w:t>
      </w:r>
      <w:r w:rsidR="000A702B" w:rsidRPr="00A03494">
        <w:rPr>
          <w:rFonts w:ascii="Calibri" w:hAnsi="Calibri" w:cs="Calibri"/>
        </w:rPr>
        <w:t>TALLADO DE</w:t>
      </w:r>
      <w:r w:rsidR="00A03494" w:rsidRPr="00A03494">
        <w:rPr>
          <w:rFonts w:ascii="Calibri" w:hAnsi="Calibri" w:cs="Calibri"/>
        </w:rPr>
        <w:t xml:space="preserve"> </w:t>
      </w:r>
      <w:r w:rsidR="00030173" w:rsidRPr="00A03494">
        <w:rPr>
          <w:rFonts w:ascii="Calibri" w:hAnsi="Calibri" w:cs="Calibri"/>
        </w:rPr>
        <w:t>SOFTWARE</w:t>
      </w:r>
    </w:p>
    <w:p w14:paraId="0864B8EB" w14:textId="77777777" w:rsidR="002B27F7" w:rsidRPr="00EF754F" w:rsidRDefault="002B27F7" w:rsidP="00343EB8">
      <w:pPr>
        <w:numPr>
          <w:ilvl w:val="0"/>
          <w:numId w:val="1"/>
        </w:numPr>
        <w:tabs>
          <w:tab w:val="clear" w:pos="2268"/>
        </w:tabs>
        <w:ind w:left="426" w:hanging="426"/>
        <w:jc w:val="center"/>
      </w:pPr>
      <w:r>
        <w:t>Plantilla inspirada en el estándar IEEE 1016-2009 y adaptada a las necesidades del curso de Diseño y Arquitectura de Software</w:t>
      </w:r>
    </w:p>
    <w:p w14:paraId="1B16C7F2" w14:textId="77777777" w:rsidR="001905F6" w:rsidRPr="005C3795" w:rsidRDefault="001905F6" w:rsidP="00343EB8">
      <w:pPr>
        <w:jc w:val="center"/>
      </w:pPr>
      <w:r>
        <w:t xml:space="preserve">(Plantilla compilada por </w:t>
      </w:r>
      <w:proofErr w:type="spellStart"/>
      <w:r>
        <w:t>Ph.D</w:t>
      </w:r>
      <w:proofErr w:type="spellEnd"/>
      <w:r>
        <w:t>. Franklin Parrales B.)</w:t>
      </w:r>
    </w:p>
    <w:p w14:paraId="540147B5" w14:textId="77777777" w:rsidR="00547DD9" w:rsidRPr="00453783" w:rsidRDefault="00547DD9">
      <w:pPr>
        <w:rPr>
          <w:rFonts w:ascii="Calibri" w:hAnsi="Calibri"/>
        </w:rPr>
      </w:pPr>
    </w:p>
    <w:p w14:paraId="5028DED1" w14:textId="77777777" w:rsidR="006539F0" w:rsidRPr="00453783" w:rsidRDefault="006539F0">
      <w:pPr>
        <w:rPr>
          <w:rFonts w:ascii="Calibri" w:hAnsi="Calibri"/>
        </w:rPr>
      </w:pPr>
    </w:p>
    <w:p w14:paraId="4AF8DFA0" w14:textId="77777777" w:rsidR="00547DD9" w:rsidRPr="00453783" w:rsidRDefault="00547DD9">
      <w:pPr>
        <w:rPr>
          <w:rFonts w:ascii="Calibri" w:hAnsi="Calibri"/>
        </w:rPr>
      </w:pPr>
    </w:p>
    <w:p w14:paraId="48A7E5F3" w14:textId="77777777" w:rsidR="006539F0" w:rsidRDefault="006539F0" w:rsidP="006539F0">
      <w:pPr>
        <w:spacing w:line="360" w:lineRule="auto"/>
        <w:jc w:val="center"/>
        <w:rPr>
          <w:rFonts w:ascii="Calibri" w:hAnsi="Calibri" w:cs="Calibri"/>
          <w:color w:val="000000"/>
          <w:sz w:val="32"/>
          <w:szCs w:val="32"/>
        </w:rPr>
      </w:pPr>
      <w:r>
        <w:rPr>
          <w:rFonts w:ascii="Calibri" w:hAnsi="Calibri" w:cs="Calibri"/>
          <w:b/>
          <w:bCs/>
          <w:color w:val="000000"/>
          <w:sz w:val="32"/>
          <w:szCs w:val="32"/>
        </w:rPr>
        <w:t xml:space="preserve">Grupo: </w:t>
      </w:r>
      <w:r w:rsidRPr="00890742">
        <w:rPr>
          <w:rFonts w:ascii="Calibri" w:hAnsi="Calibri" w:cs="Calibri"/>
          <w:color w:val="000000"/>
          <w:sz w:val="32"/>
          <w:szCs w:val="32"/>
        </w:rPr>
        <w:t>A</w:t>
      </w:r>
    </w:p>
    <w:p w14:paraId="6C2D7989" w14:textId="77777777" w:rsidR="006539F0" w:rsidRPr="00457232" w:rsidRDefault="006539F0" w:rsidP="006539F0">
      <w:pPr>
        <w:spacing w:line="360" w:lineRule="auto"/>
        <w:jc w:val="center"/>
        <w:rPr>
          <w:rFonts w:ascii="Calibri" w:hAnsi="Calibri" w:cs="Calibri"/>
          <w:b/>
          <w:bCs/>
          <w:color w:val="000000"/>
          <w:sz w:val="32"/>
          <w:szCs w:val="32"/>
        </w:rPr>
      </w:pPr>
      <w:r w:rsidRPr="00457232">
        <w:rPr>
          <w:rFonts w:ascii="Calibri" w:hAnsi="Calibri" w:cs="Calibri"/>
          <w:b/>
          <w:bCs/>
          <w:color w:val="000000"/>
          <w:sz w:val="32"/>
          <w:szCs w:val="32"/>
        </w:rPr>
        <w:t>Integrantes:</w:t>
      </w:r>
    </w:p>
    <w:p w14:paraId="279C69F1" w14:textId="77777777" w:rsidR="006539F0" w:rsidRPr="00457232" w:rsidRDefault="006539F0" w:rsidP="006539F0">
      <w:pPr>
        <w:jc w:val="center"/>
        <w:rPr>
          <w:rFonts w:ascii="Calibri" w:hAnsi="Calibri" w:cs="Calibri"/>
          <w:i/>
          <w:iCs/>
          <w:sz w:val="32"/>
          <w:szCs w:val="32"/>
        </w:rPr>
      </w:pPr>
      <w:r w:rsidRPr="00457232">
        <w:rPr>
          <w:rFonts w:ascii="Calibri" w:hAnsi="Calibri" w:cs="Calibri"/>
          <w:i/>
          <w:iCs/>
          <w:sz w:val="32"/>
          <w:szCs w:val="32"/>
        </w:rPr>
        <w:t xml:space="preserve">Kevin </w:t>
      </w:r>
      <w:proofErr w:type="spellStart"/>
      <w:r w:rsidRPr="00457232">
        <w:rPr>
          <w:rFonts w:ascii="Calibri" w:hAnsi="Calibri" w:cs="Calibri"/>
          <w:i/>
          <w:iCs/>
          <w:sz w:val="32"/>
          <w:szCs w:val="32"/>
        </w:rPr>
        <w:t>Anibal</w:t>
      </w:r>
      <w:proofErr w:type="spellEnd"/>
      <w:r w:rsidRPr="00457232">
        <w:rPr>
          <w:rFonts w:ascii="Calibri" w:hAnsi="Calibri" w:cs="Calibri"/>
          <w:i/>
          <w:iCs/>
          <w:sz w:val="32"/>
          <w:szCs w:val="32"/>
        </w:rPr>
        <w:t xml:space="preserve"> Arias </w:t>
      </w:r>
      <w:proofErr w:type="spellStart"/>
      <w:r w:rsidRPr="00457232">
        <w:rPr>
          <w:rFonts w:ascii="Calibri" w:hAnsi="Calibri" w:cs="Calibri"/>
          <w:i/>
          <w:iCs/>
          <w:sz w:val="32"/>
          <w:szCs w:val="32"/>
        </w:rPr>
        <w:t>Jines</w:t>
      </w:r>
      <w:proofErr w:type="spellEnd"/>
    </w:p>
    <w:p w14:paraId="36990F0E" w14:textId="77777777" w:rsidR="006539F0" w:rsidRPr="00457232" w:rsidRDefault="006539F0" w:rsidP="006539F0">
      <w:pPr>
        <w:jc w:val="center"/>
        <w:rPr>
          <w:rFonts w:ascii="Calibri" w:hAnsi="Calibri" w:cs="Calibri"/>
          <w:i/>
          <w:iCs/>
          <w:sz w:val="32"/>
          <w:szCs w:val="32"/>
        </w:rPr>
      </w:pPr>
      <w:proofErr w:type="spellStart"/>
      <w:r w:rsidRPr="00457232">
        <w:rPr>
          <w:rFonts w:ascii="Calibri" w:hAnsi="Calibri" w:cs="Calibri"/>
          <w:i/>
          <w:iCs/>
          <w:sz w:val="32"/>
          <w:szCs w:val="32"/>
        </w:rPr>
        <w:t>Jordan</w:t>
      </w:r>
      <w:proofErr w:type="spellEnd"/>
      <w:r w:rsidRPr="00457232">
        <w:rPr>
          <w:rFonts w:ascii="Calibri" w:hAnsi="Calibri" w:cs="Calibri"/>
          <w:i/>
          <w:iCs/>
          <w:sz w:val="32"/>
          <w:szCs w:val="32"/>
        </w:rPr>
        <w:t xml:space="preserve"> Luis </w:t>
      </w:r>
      <w:proofErr w:type="spellStart"/>
      <w:r w:rsidRPr="00457232">
        <w:rPr>
          <w:rFonts w:ascii="Calibri" w:hAnsi="Calibri" w:cs="Calibri"/>
          <w:i/>
          <w:iCs/>
          <w:sz w:val="32"/>
          <w:szCs w:val="32"/>
        </w:rPr>
        <w:t>Arrata</w:t>
      </w:r>
      <w:proofErr w:type="spellEnd"/>
      <w:r w:rsidRPr="00457232">
        <w:rPr>
          <w:rFonts w:ascii="Calibri" w:hAnsi="Calibri" w:cs="Calibri"/>
          <w:i/>
          <w:iCs/>
          <w:sz w:val="32"/>
          <w:szCs w:val="32"/>
        </w:rPr>
        <w:t xml:space="preserve"> Amaya</w:t>
      </w:r>
    </w:p>
    <w:p w14:paraId="28E35106" w14:textId="77777777" w:rsidR="006539F0" w:rsidRPr="00457232" w:rsidRDefault="006539F0" w:rsidP="006539F0">
      <w:pPr>
        <w:jc w:val="center"/>
        <w:rPr>
          <w:rFonts w:ascii="Calibri" w:hAnsi="Calibri" w:cs="Calibri"/>
          <w:i/>
          <w:iCs/>
          <w:sz w:val="32"/>
          <w:szCs w:val="32"/>
        </w:rPr>
      </w:pPr>
      <w:r w:rsidRPr="00457232">
        <w:rPr>
          <w:rFonts w:ascii="Calibri" w:hAnsi="Calibri" w:cs="Calibri"/>
          <w:i/>
          <w:iCs/>
          <w:sz w:val="32"/>
          <w:szCs w:val="32"/>
        </w:rPr>
        <w:t>Michelle Nicole Aspiazu Mendieta</w:t>
      </w:r>
    </w:p>
    <w:p w14:paraId="33A80ADA" w14:textId="77777777" w:rsidR="006539F0" w:rsidRPr="00457232" w:rsidRDefault="006539F0" w:rsidP="006539F0">
      <w:pPr>
        <w:jc w:val="center"/>
        <w:rPr>
          <w:rFonts w:ascii="Calibri" w:hAnsi="Calibri" w:cs="Calibri"/>
          <w:i/>
          <w:iCs/>
          <w:sz w:val="32"/>
          <w:szCs w:val="32"/>
        </w:rPr>
      </w:pPr>
      <w:r w:rsidRPr="00457232">
        <w:rPr>
          <w:rFonts w:ascii="Calibri" w:hAnsi="Calibri" w:cs="Calibri"/>
          <w:i/>
          <w:iCs/>
          <w:sz w:val="32"/>
          <w:szCs w:val="32"/>
        </w:rPr>
        <w:t>Armando Wellington Cercado Reyes</w:t>
      </w:r>
    </w:p>
    <w:p w14:paraId="50B52576" w14:textId="77777777" w:rsidR="006539F0" w:rsidRPr="00457232" w:rsidRDefault="006539F0" w:rsidP="006539F0">
      <w:pPr>
        <w:jc w:val="center"/>
        <w:rPr>
          <w:rFonts w:ascii="Calibri" w:hAnsi="Calibri" w:cs="Calibri"/>
          <w:i/>
          <w:iCs/>
          <w:sz w:val="32"/>
          <w:szCs w:val="32"/>
        </w:rPr>
      </w:pPr>
      <w:r w:rsidRPr="00457232">
        <w:rPr>
          <w:rFonts w:ascii="Calibri" w:hAnsi="Calibri" w:cs="Calibri"/>
          <w:i/>
          <w:iCs/>
          <w:sz w:val="32"/>
          <w:szCs w:val="32"/>
        </w:rPr>
        <w:t xml:space="preserve">Sergio Paul Guerra </w:t>
      </w:r>
      <w:proofErr w:type="spellStart"/>
      <w:r w:rsidRPr="00457232">
        <w:rPr>
          <w:rFonts w:ascii="Calibri" w:hAnsi="Calibri" w:cs="Calibri"/>
          <w:i/>
          <w:iCs/>
          <w:sz w:val="32"/>
          <w:szCs w:val="32"/>
        </w:rPr>
        <w:t>Boccanedes</w:t>
      </w:r>
      <w:proofErr w:type="spellEnd"/>
    </w:p>
    <w:p w14:paraId="506AF8A8" w14:textId="77777777" w:rsidR="006539F0" w:rsidRPr="00457232" w:rsidRDefault="006539F0" w:rsidP="006539F0">
      <w:pPr>
        <w:jc w:val="center"/>
        <w:rPr>
          <w:rFonts w:ascii="Calibri" w:hAnsi="Calibri" w:cs="Calibri"/>
          <w:i/>
          <w:iCs/>
          <w:sz w:val="32"/>
          <w:szCs w:val="32"/>
        </w:rPr>
      </w:pPr>
      <w:proofErr w:type="spellStart"/>
      <w:r w:rsidRPr="00457232">
        <w:rPr>
          <w:rFonts w:ascii="Calibri" w:hAnsi="Calibri" w:cs="Calibri"/>
          <w:i/>
          <w:iCs/>
          <w:sz w:val="32"/>
          <w:szCs w:val="32"/>
        </w:rPr>
        <w:t>Josue</w:t>
      </w:r>
      <w:proofErr w:type="spellEnd"/>
      <w:r w:rsidRPr="00457232">
        <w:rPr>
          <w:rFonts w:ascii="Calibri" w:hAnsi="Calibri" w:cs="Calibri"/>
          <w:i/>
          <w:iCs/>
          <w:sz w:val="32"/>
          <w:szCs w:val="32"/>
        </w:rPr>
        <w:t xml:space="preserve"> Abraham Guillen Bobadilla</w:t>
      </w:r>
    </w:p>
    <w:p w14:paraId="32D2283D" w14:textId="77777777" w:rsidR="006539F0" w:rsidRPr="00457232" w:rsidRDefault="006539F0" w:rsidP="006539F0">
      <w:pPr>
        <w:jc w:val="center"/>
        <w:rPr>
          <w:rFonts w:ascii="Calibri" w:hAnsi="Calibri" w:cs="Calibri"/>
          <w:i/>
          <w:iCs/>
          <w:sz w:val="32"/>
          <w:szCs w:val="32"/>
        </w:rPr>
      </w:pPr>
      <w:proofErr w:type="spellStart"/>
      <w:r w:rsidRPr="00457232">
        <w:rPr>
          <w:rFonts w:ascii="Calibri" w:hAnsi="Calibri" w:cs="Calibri"/>
          <w:i/>
          <w:iCs/>
          <w:sz w:val="32"/>
          <w:szCs w:val="32"/>
        </w:rPr>
        <w:t>Hector</w:t>
      </w:r>
      <w:proofErr w:type="spellEnd"/>
      <w:r w:rsidRPr="00457232">
        <w:rPr>
          <w:rFonts w:ascii="Calibri" w:hAnsi="Calibri" w:cs="Calibri"/>
          <w:i/>
          <w:iCs/>
          <w:sz w:val="32"/>
          <w:szCs w:val="32"/>
        </w:rPr>
        <w:t xml:space="preserve"> Alexander Magallanes Tabares</w:t>
      </w:r>
    </w:p>
    <w:p w14:paraId="435E7285" w14:textId="77777777" w:rsidR="006539F0" w:rsidRPr="00457232" w:rsidRDefault="006539F0" w:rsidP="006539F0">
      <w:pPr>
        <w:jc w:val="center"/>
        <w:rPr>
          <w:rFonts w:ascii="Calibri" w:hAnsi="Calibri" w:cs="Calibri"/>
          <w:i/>
          <w:iCs/>
          <w:sz w:val="32"/>
          <w:szCs w:val="32"/>
        </w:rPr>
      </w:pPr>
      <w:r w:rsidRPr="00457232">
        <w:rPr>
          <w:rFonts w:ascii="Calibri" w:hAnsi="Calibri" w:cs="Calibri"/>
          <w:i/>
          <w:iCs/>
          <w:sz w:val="32"/>
          <w:szCs w:val="32"/>
        </w:rPr>
        <w:t xml:space="preserve">Nicole Stephanie Rivera </w:t>
      </w:r>
      <w:proofErr w:type="spellStart"/>
      <w:r w:rsidRPr="00457232">
        <w:rPr>
          <w:rFonts w:ascii="Calibri" w:hAnsi="Calibri" w:cs="Calibri"/>
          <w:i/>
          <w:iCs/>
          <w:sz w:val="32"/>
          <w:szCs w:val="32"/>
        </w:rPr>
        <w:t>Rivera</w:t>
      </w:r>
      <w:proofErr w:type="spellEnd"/>
    </w:p>
    <w:p w14:paraId="195C214D" w14:textId="77777777" w:rsidR="00547DD9" w:rsidRPr="00453783" w:rsidRDefault="00547DD9">
      <w:pPr>
        <w:rPr>
          <w:rFonts w:ascii="Calibri" w:hAnsi="Calibri"/>
        </w:rPr>
      </w:pPr>
    </w:p>
    <w:p w14:paraId="7E76374C" w14:textId="77777777" w:rsidR="00547DD9" w:rsidRPr="00453783" w:rsidRDefault="00547DD9">
      <w:pPr>
        <w:rPr>
          <w:rFonts w:ascii="Calibri" w:hAnsi="Calibri"/>
        </w:rPr>
      </w:pPr>
    </w:p>
    <w:p w14:paraId="183464E2" w14:textId="77777777" w:rsidR="00547DD9" w:rsidRPr="00453783" w:rsidRDefault="00547DD9">
      <w:pPr>
        <w:rPr>
          <w:rFonts w:ascii="Calibri" w:hAnsi="Calibri"/>
        </w:rPr>
      </w:pPr>
    </w:p>
    <w:p w14:paraId="2D0EF8C3" w14:textId="77777777" w:rsidR="00547DD9" w:rsidRPr="00453783" w:rsidRDefault="00547DD9">
      <w:pPr>
        <w:rPr>
          <w:rFonts w:ascii="Calibri" w:hAnsi="Calibri"/>
        </w:rPr>
      </w:pPr>
    </w:p>
    <w:p w14:paraId="326A0F55" w14:textId="77777777" w:rsidR="00547DD9" w:rsidRPr="00453783" w:rsidRDefault="00547DD9">
      <w:pPr>
        <w:rPr>
          <w:rFonts w:ascii="Calibri" w:hAnsi="Calibri"/>
        </w:rPr>
      </w:pPr>
    </w:p>
    <w:p w14:paraId="29DAF617" w14:textId="77777777" w:rsidR="001A76E4" w:rsidRPr="001A76E4" w:rsidRDefault="001A76E4" w:rsidP="00765EAE">
      <w:pPr>
        <w:pStyle w:val="TtuloTDC"/>
        <w:tabs>
          <w:tab w:val="left" w:pos="284"/>
        </w:tabs>
        <w:rPr>
          <w:rFonts w:ascii="Calibri" w:hAnsi="Calibri"/>
          <w:color w:val="auto"/>
          <w:sz w:val="16"/>
          <w:szCs w:val="16"/>
        </w:rPr>
      </w:pPr>
    </w:p>
    <w:p w14:paraId="501F8B66" w14:textId="77777777" w:rsidR="007F1FAD" w:rsidRPr="00597881" w:rsidRDefault="007F1FAD" w:rsidP="001A76E4">
      <w:pPr>
        <w:pStyle w:val="TtuloTDC"/>
        <w:tabs>
          <w:tab w:val="left" w:pos="284"/>
        </w:tabs>
        <w:spacing w:before="0" w:line="240" w:lineRule="auto"/>
        <w:jc w:val="center"/>
        <w:rPr>
          <w:rFonts w:ascii="Calibri" w:hAnsi="Calibri"/>
          <w:color w:val="auto"/>
          <w:sz w:val="40"/>
          <w:szCs w:val="40"/>
        </w:rPr>
      </w:pPr>
      <w:r w:rsidRPr="00597881">
        <w:rPr>
          <w:rFonts w:ascii="Calibri" w:hAnsi="Calibri"/>
          <w:color w:val="auto"/>
          <w:sz w:val="40"/>
          <w:szCs w:val="40"/>
        </w:rPr>
        <w:t>Tabla de contenido</w:t>
      </w:r>
    </w:p>
    <w:p w14:paraId="6533A6FD" w14:textId="77777777" w:rsidR="007F1FAD" w:rsidRDefault="007F1FAD"/>
    <w:p w14:paraId="342A87F0" w14:textId="2B44E11C" w:rsidR="00A7740A" w:rsidRDefault="007104EE">
      <w:pPr>
        <w:pStyle w:val="TDC1"/>
        <w:tabs>
          <w:tab w:val="left" w:pos="480"/>
          <w:tab w:val="right" w:leader="dot" w:pos="9628"/>
        </w:tabs>
        <w:rPr>
          <w:rFonts w:asciiTheme="minorHAnsi" w:eastAsiaTheme="minorEastAsia" w:hAnsiTheme="minorHAnsi" w:cstheme="minorBidi"/>
          <w:b w:val="0"/>
          <w:bCs w:val="0"/>
          <w:caps w:val="0"/>
          <w:noProof/>
          <w:kern w:val="2"/>
          <w:sz w:val="22"/>
          <w:szCs w:val="22"/>
          <w:lang w:eastAsia="es-EC"/>
          <w14:ligatures w14:val="standardContextual"/>
        </w:rPr>
      </w:pPr>
      <w:r w:rsidRPr="006539F0">
        <w:rPr>
          <w:b w:val="0"/>
          <w:bCs w:val="0"/>
          <w:caps w:val="0"/>
          <w:sz w:val="28"/>
          <w:szCs w:val="28"/>
        </w:rPr>
        <w:fldChar w:fldCharType="begin"/>
      </w:r>
      <w:r w:rsidRPr="006539F0">
        <w:rPr>
          <w:b w:val="0"/>
          <w:bCs w:val="0"/>
          <w:caps w:val="0"/>
          <w:sz w:val="28"/>
          <w:szCs w:val="28"/>
        </w:rPr>
        <w:instrText xml:space="preserve"> TOC \o "1-3" \h \z \u </w:instrText>
      </w:r>
      <w:r w:rsidRPr="006539F0">
        <w:rPr>
          <w:b w:val="0"/>
          <w:bCs w:val="0"/>
          <w:caps w:val="0"/>
          <w:sz w:val="28"/>
          <w:szCs w:val="28"/>
        </w:rPr>
        <w:fldChar w:fldCharType="separate"/>
      </w:r>
      <w:hyperlink w:anchor="_Toc139966871" w:history="1">
        <w:r w:rsidR="00A7740A" w:rsidRPr="00384DCE">
          <w:rPr>
            <w:rStyle w:val="Hipervnculo"/>
            <w:rFonts w:cs="Book Antiqua"/>
            <w:noProof/>
          </w:rPr>
          <w:t>1.</w:t>
        </w:r>
        <w:r w:rsidR="00A7740A">
          <w:rPr>
            <w:rFonts w:asciiTheme="minorHAnsi" w:eastAsiaTheme="minorEastAsia" w:hAnsiTheme="minorHAnsi" w:cstheme="minorBidi"/>
            <w:b w:val="0"/>
            <w:bCs w:val="0"/>
            <w:caps w:val="0"/>
            <w:noProof/>
            <w:kern w:val="2"/>
            <w:sz w:val="22"/>
            <w:szCs w:val="22"/>
            <w:lang w:eastAsia="es-EC"/>
            <w14:ligatures w14:val="standardContextual"/>
          </w:rPr>
          <w:tab/>
        </w:r>
        <w:r w:rsidR="00A7740A" w:rsidRPr="00384DCE">
          <w:rPr>
            <w:rStyle w:val="Hipervnculo"/>
            <w:rFonts w:cs="Book Antiqua"/>
            <w:noProof/>
          </w:rPr>
          <w:t>Introducción</w:t>
        </w:r>
        <w:r w:rsidR="00A7740A">
          <w:rPr>
            <w:noProof/>
            <w:webHidden/>
          </w:rPr>
          <w:tab/>
        </w:r>
        <w:r w:rsidR="00A7740A">
          <w:rPr>
            <w:noProof/>
            <w:webHidden/>
          </w:rPr>
          <w:fldChar w:fldCharType="begin"/>
        </w:r>
        <w:r w:rsidR="00A7740A">
          <w:rPr>
            <w:noProof/>
            <w:webHidden/>
          </w:rPr>
          <w:instrText xml:space="preserve"> PAGEREF _Toc139966871 \h </w:instrText>
        </w:r>
        <w:r w:rsidR="00A7740A">
          <w:rPr>
            <w:noProof/>
            <w:webHidden/>
          </w:rPr>
        </w:r>
        <w:r w:rsidR="00A7740A">
          <w:rPr>
            <w:noProof/>
            <w:webHidden/>
          </w:rPr>
          <w:fldChar w:fldCharType="separate"/>
        </w:r>
        <w:r w:rsidR="00A7740A">
          <w:rPr>
            <w:noProof/>
            <w:webHidden/>
          </w:rPr>
          <w:t>3</w:t>
        </w:r>
        <w:r w:rsidR="00A7740A">
          <w:rPr>
            <w:noProof/>
            <w:webHidden/>
          </w:rPr>
          <w:fldChar w:fldCharType="end"/>
        </w:r>
      </w:hyperlink>
    </w:p>
    <w:p w14:paraId="5EADD1AF" w14:textId="04600960"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872" w:history="1">
        <w:r w:rsidR="00A7740A" w:rsidRPr="00384DCE">
          <w:rPr>
            <w:rStyle w:val="Hipervnculo"/>
            <w:rFonts w:cs="Book Antiqua"/>
            <w:noProof/>
          </w:rPr>
          <w:t>1.1.</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Objetivo</w:t>
        </w:r>
        <w:r w:rsidR="00A7740A">
          <w:rPr>
            <w:noProof/>
            <w:webHidden/>
          </w:rPr>
          <w:tab/>
        </w:r>
        <w:r w:rsidR="00A7740A">
          <w:rPr>
            <w:noProof/>
            <w:webHidden/>
          </w:rPr>
          <w:fldChar w:fldCharType="begin"/>
        </w:r>
        <w:r w:rsidR="00A7740A">
          <w:rPr>
            <w:noProof/>
            <w:webHidden/>
          </w:rPr>
          <w:instrText xml:space="preserve"> PAGEREF _Toc139966872 \h </w:instrText>
        </w:r>
        <w:r w:rsidR="00A7740A">
          <w:rPr>
            <w:noProof/>
            <w:webHidden/>
          </w:rPr>
        </w:r>
        <w:r w:rsidR="00A7740A">
          <w:rPr>
            <w:noProof/>
            <w:webHidden/>
          </w:rPr>
          <w:fldChar w:fldCharType="separate"/>
        </w:r>
        <w:r w:rsidR="00A7740A">
          <w:rPr>
            <w:noProof/>
            <w:webHidden/>
          </w:rPr>
          <w:t>3</w:t>
        </w:r>
        <w:r w:rsidR="00A7740A">
          <w:rPr>
            <w:noProof/>
            <w:webHidden/>
          </w:rPr>
          <w:fldChar w:fldCharType="end"/>
        </w:r>
      </w:hyperlink>
    </w:p>
    <w:p w14:paraId="4D521C10" w14:textId="1AF7F657"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873" w:history="1">
        <w:r w:rsidR="00A7740A" w:rsidRPr="00384DCE">
          <w:rPr>
            <w:rStyle w:val="Hipervnculo"/>
            <w:rFonts w:cs="Book Antiqua"/>
            <w:noProof/>
          </w:rPr>
          <w:t>1.2.</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Definiciones, Acrónimos y Abreviaturas</w:t>
        </w:r>
        <w:r w:rsidR="00A7740A">
          <w:rPr>
            <w:noProof/>
            <w:webHidden/>
          </w:rPr>
          <w:tab/>
        </w:r>
        <w:r w:rsidR="00A7740A">
          <w:rPr>
            <w:noProof/>
            <w:webHidden/>
          </w:rPr>
          <w:fldChar w:fldCharType="begin"/>
        </w:r>
        <w:r w:rsidR="00A7740A">
          <w:rPr>
            <w:noProof/>
            <w:webHidden/>
          </w:rPr>
          <w:instrText xml:space="preserve"> PAGEREF _Toc139966873 \h </w:instrText>
        </w:r>
        <w:r w:rsidR="00A7740A">
          <w:rPr>
            <w:noProof/>
            <w:webHidden/>
          </w:rPr>
        </w:r>
        <w:r w:rsidR="00A7740A">
          <w:rPr>
            <w:noProof/>
            <w:webHidden/>
          </w:rPr>
          <w:fldChar w:fldCharType="separate"/>
        </w:r>
        <w:r w:rsidR="00A7740A">
          <w:rPr>
            <w:noProof/>
            <w:webHidden/>
          </w:rPr>
          <w:t>3</w:t>
        </w:r>
        <w:r w:rsidR="00A7740A">
          <w:rPr>
            <w:noProof/>
            <w:webHidden/>
          </w:rPr>
          <w:fldChar w:fldCharType="end"/>
        </w:r>
      </w:hyperlink>
    </w:p>
    <w:p w14:paraId="620B6475" w14:textId="2B5438D5"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874" w:history="1">
        <w:r w:rsidR="00A7740A" w:rsidRPr="00384DCE">
          <w:rPr>
            <w:rStyle w:val="Hipervnculo"/>
            <w:rFonts w:cs="Book Antiqua"/>
            <w:noProof/>
          </w:rPr>
          <w:t>1.3.</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Audiencia</w:t>
        </w:r>
        <w:r w:rsidR="00A7740A">
          <w:rPr>
            <w:noProof/>
            <w:webHidden/>
          </w:rPr>
          <w:tab/>
        </w:r>
        <w:r w:rsidR="00A7740A">
          <w:rPr>
            <w:noProof/>
            <w:webHidden/>
          </w:rPr>
          <w:fldChar w:fldCharType="begin"/>
        </w:r>
        <w:r w:rsidR="00A7740A">
          <w:rPr>
            <w:noProof/>
            <w:webHidden/>
          </w:rPr>
          <w:instrText xml:space="preserve"> PAGEREF _Toc139966874 \h </w:instrText>
        </w:r>
        <w:r w:rsidR="00A7740A">
          <w:rPr>
            <w:noProof/>
            <w:webHidden/>
          </w:rPr>
        </w:r>
        <w:r w:rsidR="00A7740A">
          <w:rPr>
            <w:noProof/>
            <w:webHidden/>
          </w:rPr>
          <w:fldChar w:fldCharType="separate"/>
        </w:r>
        <w:r w:rsidR="00A7740A">
          <w:rPr>
            <w:noProof/>
            <w:webHidden/>
          </w:rPr>
          <w:t>4</w:t>
        </w:r>
        <w:r w:rsidR="00A7740A">
          <w:rPr>
            <w:noProof/>
            <w:webHidden/>
          </w:rPr>
          <w:fldChar w:fldCharType="end"/>
        </w:r>
      </w:hyperlink>
    </w:p>
    <w:p w14:paraId="6A19C3C1" w14:textId="1FCC1E0E"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875" w:history="1">
        <w:r w:rsidR="00A7740A" w:rsidRPr="00384DCE">
          <w:rPr>
            <w:rStyle w:val="Hipervnculo"/>
            <w:rFonts w:cs="Book Antiqua"/>
            <w:noProof/>
          </w:rPr>
          <w:t>1.4.</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Alcance</w:t>
        </w:r>
        <w:r w:rsidR="00A7740A">
          <w:rPr>
            <w:noProof/>
            <w:webHidden/>
          </w:rPr>
          <w:tab/>
        </w:r>
        <w:r w:rsidR="00A7740A">
          <w:rPr>
            <w:noProof/>
            <w:webHidden/>
          </w:rPr>
          <w:fldChar w:fldCharType="begin"/>
        </w:r>
        <w:r w:rsidR="00A7740A">
          <w:rPr>
            <w:noProof/>
            <w:webHidden/>
          </w:rPr>
          <w:instrText xml:space="preserve"> PAGEREF _Toc139966875 \h </w:instrText>
        </w:r>
        <w:r w:rsidR="00A7740A">
          <w:rPr>
            <w:noProof/>
            <w:webHidden/>
          </w:rPr>
        </w:r>
        <w:r w:rsidR="00A7740A">
          <w:rPr>
            <w:noProof/>
            <w:webHidden/>
          </w:rPr>
          <w:fldChar w:fldCharType="separate"/>
        </w:r>
        <w:r w:rsidR="00A7740A">
          <w:rPr>
            <w:noProof/>
            <w:webHidden/>
          </w:rPr>
          <w:t>5</w:t>
        </w:r>
        <w:r w:rsidR="00A7740A">
          <w:rPr>
            <w:noProof/>
            <w:webHidden/>
          </w:rPr>
          <w:fldChar w:fldCharType="end"/>
        </w:r>
      </w:hyperlink>
    </w:p>
    <w:p w14:paraId="7977A87D" w14:textId="745DB40F" w:rsidR="00A7740A" w:rsidRDefault="00000000">
      <w:pPr>
        <w:pStyle w:val="TDC1"/>
        <w:tabs>
          <w:tab w:val="left" w:pos="480"/>
          <w:tab w:val="right" w:leader="dot" w:pos="9628"/>
        </w:tabs>
        <w:rPr>
          <w:rFonts w:asciiTheme="minorHAnsi" w:eastAsiaTheme="minorEastAsia" w:hAnsiTheme="minorHAnsi" w:cstheme="minorBidi"/>
          <w:b w:val="0"/>
          <w:bCs w:val="0"/>
          <w:caps w:val="0"/>
          <w:noProof/>
          <w:kern w:val="2"/>
          <w:sz w:val="22"/>
          <w:szCs w:val="22"/>
          <w:lang w:eastAsia="es-EC"/>
          <w14:ligatures w14:val="standardContextual"/>
        </w:rPr>
      </w:pPr>
      <w:hyperlink w:anchor="_Toc139966876" w:history="1">
        <w:r w:rsidR="00A7740A" w:rsidRPr="00384DCE">
          <w:rPr>
            <w:rStyle w:val="Hipervnculo"/>
            <w:rFonts w:cs="Book Antiqua"/>
            <w:noProof/>
          </w:rPr>
          <w:t>2.</w:t>
        </w:r>
        <w:r w:rsidR="00A7740A">
          <w:rPr>
            <w:rFonts w:asciiTheme="minorHAnsi" w:eastAsiaTheme="minorEastAsia" w:hAnsiTheme="minorHAnsi" w:cstheme="minorBidi"/>
            <w:b w:val="0"/>
            <w:bCs w:val="0"/>
            <w:caps w:val="0"/>
            <w:noProof/>
            <w:kern w:val="2"/>
            <w:sz w:val="22"/>
            <w:szCs w:val="22"/>
            <w:lang w:eastAsia="es-EC"/>
            <w14:ligatures w14:val="standardContextual"/>
          </w:rPr>
          <w:tab/>
        </w:r>
        <w:r w:rsidR="00A7740A" w:rsidRPr="00384DCE">
          <w:rPr>
            <w:rStyle w:val="Hipervnculo"/>
            <w:rFonts w:cs="Book Antiqua"/>
            <w:noProof/>
          </w:rPr>
          <w:t>Presentación del Producto</w:t>
        </w:r>
        <w:r w:rsidR="00A7740A">
          <w:rPr>
            <w:noProof/>
            <w:webHidden/>
          </w:rPr>
          <w:tab/>
        </w:r>
        <w:r w:rsidR="00A7740A">
          <w:rPr>
            <w:noProof/>
            <w:webHidden/>
          </w:rPr>
          <w:fldChar w:fldCharType="begin"/>
        </w:r>
        <w:r w:rsidR="00A7740A">
          <w:rPr>
            <w:noProof/>
            <w:webHidden/>
          </w:rPr>
          <w:instrText xml:space="preserve"> PAGEREF _Toc139966876 \h </w:instrText>
        </w:r>
        <w:r w:rsidR="00A7740A">
          <w:rPr>
            <w:noProof/>
            <w:webHidden/>
          </w:rPr>
        </w:r>
        <w:r w:rsidR="00A7740A">
          <w:rPr>
            <w:noProof/>
            <w:webHidden/>
          </w:rPr>
          <w:fldChar w:fldCharType="separate"/>
        </w:r>
        <w:r w:rsidR="00A7740A">
          <w:rPr>
            <w:noProof/>
            <w:webHidden/>
          </w:rPr>
          <w:t>6</w:t>
        </w:r>
        <w:r w:rsidR="00A7740A">
          <w:rPr>
            <w:noProof/>
            <w:webHidden/>
          </w:rPr>
          <w:fldChar w:fldCharType="end"/>
        </w:r>
      </w:hyperlink>
    </w:p>
    <w:p w14:paraId="7E87BA65" w14:textId="2B1E1D02"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877" w:history="1">
        <w:r w:rsidR="00A7740A" w:rsidRPr="00384DCE">
          <w:rPr>
            <w:rStyle w:val="Hipervnculo"/>
            <w:rFonts w:cs="Book Antiqua"/>
            <w:noProof/>
          </w:rPr>
          <w:t>2.1.</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Propósito del Sistema</w:t>
        </w:r>
        <w:r w:rsidR="00A7740A">
          <w:rPr>
            <w:noProof/>
            <w:webHidden/>
          </w:rPr>
          <w:tab/>
        </w:r>
        <w:r w:rsidR="00A7740A">
          <w:rPr>
            <w:noProof/>
            <w:webHidden/>
          </w:rPr>
          <w:fldChar w:fldCharType="begin"/>
        </w:r>
        <w:r w:rsidR="00A7740A">
          <w:rPr>
            <w:noProof/>
            <w:webHidden/>
          </w:rPr>
          <w:instrText xml:space="preserve"> PAGEREF _Toc139966877 \h </w:instrText>
        </w:r>
        <w:r w:rsidR="00A7740A">
          <w:rPr>
            <w:noProof/>
            <w:webHidden/>
          </w:rPr>
        </w:r>
        <w:r w:rsidR="00A7740A">
          <w:rPr>
            <w:noProof/>
            <w:webHidden/>
          </w:rPr>
          <w:fldChar w:fldCharType="separate"/>
        </w:r>
        <w:r w:rsidR="00A7740A">
          <w:rPr>
            <w:noProof/>
            <w:webHidden/>
          </w:rPr>
          <w:t>6</w:t>
        </w:r>
        <w:r w:rsidR="00A7740A">
          <w:rPr>
            <w:noProof/>
            <w:webHidden/>
          </w:rPr>
          <w:fldChar w:fldCharType="end"/>
        </w:r>
      </w:hyperlink>
    </w:p>
    <w:p w14:paraId="38069F9D" w14:textId="239800BF"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878" w:history="1">
        <w:r w:rsidR="00A7740A" w:rsidRPr="00384DCE">
          <w:rPr>
            <w:rStyle w:val="Hipervnculo"/>
            <w:rFonts w:cs="Book Antiqua"/>
            <w:noProof/>
          </w:rPr>
          <w:t>2.2.1.</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Book Antiqua"/>
            <w:noProof/>
          </w:rPr>
          <w:t>Planteamiento del problema</w:t>
        </w:r>
        <w:r w:rsidR="00A7740A">
          <w:rPr>
            <w:noProof/>
            <w:webHidden/>
          </w:rPr>
          <w:tab/>
        </w:r>
        <w:r w:rsidR="00A7740A">
          <w:rPr>
            <w:noProof/>
            <w:webHidden/>
          </w:rPr>
          <w:fldChar w:fldCharType="begin"/>
        </w:r>
        <w:r w:rsidR="00A7740A">
          <w:rPr>
            <w:noProof/>
            <w:webHidden/>
          </w:rPr>
          <w:instrText xml:space="preserve"> PAGEREF _Toc139966878 \h </w:instrText>
        </w:r>
        <w:r w:rsidR="00A7740A">
          <w:rPr>
            <w:noProof/>
            <w:webHidden/>
          </w:rPr>
        </w:r>
        <w:r w:rsidR="00A7740A">
          <w:rPr>
            <w:noProof/>
            <w:webHidden/>
          </w:rPr>
          <w:fldChar w:fldCharType="separate"/>
        </w:r>
        <w:r w:rsidR="00A7740A">
          <w:rPr>
            <w:noProof/>
            <w:webHidden/>
          </w:rPr>
          <w:t>6</w:t>
        </w:r>
        <w:r w:rsidR="00A7740A">
          <w:rPr>
            <w:noProof/>
            <w:webHidden/>
          </w:rPr>
          <w:fldChar w:fldCharType="end"/>
        </w:r>
      </w:hyperlink>
    </w:p>
    <w:p w14:paraId="71262BAA" w14:textId="07D7C684"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879" w:history="1">
        <w:r w:rsidR="00A7740A" w:rsidRPr="00384DCE">
          <w:rPr>
            <w:rStyle w:val="Hipervnculo"/>
            <w:rFonts w:cs="Book Antiqua"/>
            <w:noProof/>
          </w:rPr>
          <w:t>2.2.2.</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Book Antiqua"/>
            <w:noProof/>
          </w:rPr>
          <w:t>Objetivo</w:t>
        </w:r>
        <w:r w:rsidR="00A7740A">
          <w:rPr>
            <w:noProof/>
            <w:webHidden/>
          </w:rPr>
          <w:tab/>
        </w:r>
        <w:r w:rsidR="00A7740A">
          <w:rPr>
            <w:noProof/>
            <w:webHidden/>
          </w:rPr>
          <w:fldChar w:fldCharType="begin"/>
        </w:r>
        <w:r w:rsidR="00A7740A">
          <w:rPr>
            <w:noProof/>
            <w:webHidden/>
          </w:rPr>
          <w:instrText xml:space="preserve"> PAGEREF _Toc139966879 \h </w:instrText>
        </w:r>
        <w:r w:rsidR="00A7740A">
          <w:rPr>
            <w:noProof/>
            <w:webHidden/>
          </w:rPr>
        </w:r>
        <w:r w:rsidR="00A7740A">
          <w:rPr>
            <w:noProof/>
            <w:webHidden/>
          </w:rPr>
          <w:fldChar w:fldCharType="separate"/>
        </w:r>
        <w:r w:rsidR="00A7740A">
          <w:rPr>
            <w:noProof/>
            <w:webHidden/>
          </w:rPr>
          <w:t>6</w:t>
        </w:r>
        <w:r w:rsidR="00A7740A">
          <w:rPr>
            <w:noProof/>
            <w:webHidden/>
          </w:rPr>
          <w:fldChar w:fldCharType="end"/>
        </w:r>
      </w:hyperlink>
    </w:p>
    <w:p w14:paraId="60660C98" w14:textId="48D1E2E2"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880" w:history="1">
        <w:r w:rsidR="00A7740A" w:rsidRPr="00384DCE">
          <w:rPr>
            <w:rStyle w:val="Hipervnculo"/>
            <w:rFonts w:cs="Book Antiqua"/>
            <w:noProof/>
          </w:rPr>
          <w:t>2.2.3.</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Book Antiqua"/>
            <w:noProof/>
          </w:rPr>
          <w:t>Alcance</w:t>
        </w:r>
        <w:r w:rsidR="00A7740A">
          <w:rPr>
            <w:noProof/>
            <w:webHidden/>
          </w:rPr>
          <w:tab/>
        </w:r>
        <w:r w:rsidR="00A7740A">
          <w:rPr>
            <w:noProof/>
            <w:webHidden/>
          </w:rPr>
          <w:fldChar w:fldCharType="begin"/>
        </w:r>
        <w:r w:rsidR="00A7740A">
          <w:rPr>
            <w:noProof/>
            <w:webHidden/>
          </w:rPr>
          <w:instrText xml:space="preserve"> PAGEREF _Toc139966880 \h </w:instrText>
        </w:r>
        <w:r w:rsidR="00A7740A">
          <w:rPr>
            <w:noProof/>
            <w:webHidden/>
          </w:rPr>
        </w:r>
        <w:r w:rsidR="00A7740A">
          <w:rPr>
            <w:noProof/>
            <w:webHidden/>
          </w:rPr>
          <w:fldChar w:fldCharType="separate"/>
        </w:r>
        <w:r w:rsidR="00A7740A">
          <w:rPr>
            <w:noProof/>
            <w:webHidden/>
          </w:rPr>
          <w:t>7</w:t>
        </w:r>
        <w:r w:rsidR="00A7740A">
          <w:rPr>
            <w:noProof/>
            <w:webHidden/>
          </w:rPr>
          <w:fldChar w:fldCharType="end"/>
        </w:r>
      </w:hyperlink>
    </w:p>
    <w:p w14:paraId="45FE1C87" w14:textId="362DD718"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881" w:history="1">
        <w:r w:rsidR="00A7740A" w:rsidRPr="00384DCE">
          <w:rPr>
            <w:rStyle w:val="Hipervnculo"/>
            <w:rFonts w:cs="Book Antiqua"/>
            <w:noProof/>
          </w:rPr>
          <w:t>2.2.4.</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Book Antiqua"/>
            <w:noProof/>
          </w:rPr>
          <w:t>El Sistema no contempla</w:t>
        </w:r>
        <w:r w:rsidR="00A7740A">
          <w:rPr>
            <w:noProof/>
            <w:webHidden/>
          </w:rPr>
          <w:tab/>
        </w:r>
        <w:r w:rsidR="00A7740A">
          <w:rPr>
            <w:noProof/>
            <w:webHidden/>
          </w:rPr>
          <w:fldChar w:fldCharType="begin"/>
        </w:r>
        <w:r w:rsidR="00A7740A">
          <w:rPr>
            <w:noProof/>
            <w:webHidden/>
          </w:rPr>
          <w:instrText xml:space="preserve"> PAGEREF _Toc139966881 \h </w:instrText>
        </w:r>
        <w:r w:rsidR="00A7740A">
          <w:rPr>
            <w:noProof/>
            <w:webHidden/>
          </w:rPr>
        </w:r>
        <w:r w:rsidR="00A7740A">
          <w:rPr>
            <w:noProof/>
            <w:webHidden/>
          </w:rPr>
          <w:fldChar w:fldCharType="separate"/>
        </w:r>
        <w:r w:rsidR="00A7740A">
          <w:rPr>
            <w:noProof/>
            <w:webHidden/>
          </w:rPr>
          <w:t>7</w:t>
        </w:r>
        <w:r w:rsidR="00A7740A">
          <w:rPr>
            <w:noProof/>
            <w:webHidden/>
          </w:rPr>
          <w:fldChar w:fldCharType="end"/>
        </w:r>
      </w:hyperlink>
    </w:p>
    <w:p w14:paraId="409943CE" w14:textId="020D931C"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882" w:history="1">
        <w:r w:rsidR="00A7740A" w:rsidRPr="00384DCE">
          <w:rPr>
            <w:rStyle w:val="Hipervnculo"/>
            <w:rFonts w:cs="Book Antiqua"/>
            <w:noProof/>
          </w:rPr>
          <w:t>2.2.</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Riesgos</w:t>
        </w:r>
        <w:r w:rsidR="00A7740A">
          <w:rPr>
            <w:noProof/>
            <w:webHidden/>
          </w:rPr>
          <w:tab/>
        </w:r>
        <w:r w:rsidR="00A7740A">
          <w:rPr>
            <w:noProof/>
            <w:webHidden/>
          </w:rPr>
          <w:fldChar w:fldCharType="begin"/>
        </w:r>
        <w:r w:rsidR="00A7740A">
          <w:rPr>
            <w:noProof/>
            <w:webHidden/>
          </w:rPr>
          <w:instrText xml:space="preserve"> PAGEREF _Toc139966882 \h </w:instrText>
        </w:r>
        <w:r w:rsidR="00A7740A">
          <w:rPr>
            <w:noProof/>
            <w:webHidden/>
          </w:rPr>
        </w:r>
        <w:r w:rsidR="00A7740A">
          <w:rPr>
            <w:noProof/>
            <w:webHidden/>
          </w:rPr>
          <w:fldChar w:fldCharType="separate"/>
        </w:r>
        <w:r w:rsidR="00A7740A">
          <w:rPr>
            <w:noProof/>
            <w:webHidden/>
          </w:rPr>
          <w:t>7</w:t>
        </w:r>
        <w:r w:rsidR="00A7740A">
          <w:rPr>
            <w:noProof/>
            <w:webHidden/>
          </w:rPr>
          <w:fldChar w:fldCharType="end"/>
        </w:r>
      </w:hyperlink>
    </w:p>
    <w:p w14:paraId="52CB0ABB" w14:textId="5EDAC8EE" w:rsidR="00A7740A" w:rsidRDefault="00000000">
      <w:pPr>
        <w:pStyle w:val="TDC1"/>
        <w:tabs>
          <w:tab w:val="left" w:pos="480"/>
          <w:tab w:val="right" w:leader="dot" w:pos="9628"/>
        </w:tabs>
        <w:rPr>
          <w:rFonts w:asciiTheme="minorHAnsi" w:eastAsiaTheme="minorEastAsia" w:hAnsiTheme="minorHAnsi" w:cstheme="minorBidi"/>
          <w:b w:val="0"/>
          <w:bCs w:val="0"/>
          <w:caps w:val="0"/>
          <w:noProof/>
          <w:kern w:val="2"/>
          <w:sz w:val="22"/>
          <w:szCs w:val="22"/>
          <w:lang w:eastAsia="es-EC"/>
          <w14:ligatures w14:val="standardContextual"/>
        </w:rPr>
      </w:pPr>
      <w:hyperlink w:anchor="_Toc139966883" w:history="1">
        <w:r w:rsidR="00A7740A" w:rsidRPr="00384DCE">
          <w:rPr>
            <w:rStyle w:val="Hipervnculo"/>
            <w:rFonts w:cs="Book Antiqua"/>
            <w:noProof/>
          </w:rPr>
          <w:t>3.</w:t>
        </w:r>
        <w:r w:rsidR="00A7740A">
          <w:rPr>
            <w:rFonts w:asciiTheme="minorHAnsi" w:eastAsiaTheme="minorEastAsia" w:hAnsiTheme="minorHAnsi" w:cstheme="minorBidi"/>
            <w:b w:val="0"/>
            <w:bCs w:val="0"/>
            <w:caps w:val="0"/>
            <w:noProof/>
            <w:kern w:val="2"/>
            <w:sz w:val="22"/>
            <w:szCs w:val="22"/>
            <w:lang w:eastAsia="es-EC"/>
            <w14:ligatures w14:val="standardContextual"/>
          </w:rPr>
          <w:tab/>
        </w:r>
        <w:r w:rsidR="00A7740A" w:rsidRPr="00384DCE">
          <w:rPr>
            <w:rStyle w:val="Hipervnculo"/>
            <w:rFonts w:cs="Book Antiqua"/>
            <w:noProof/>
          </w:rPr>
          <w:t>Descripción General</w:t>
        </w:r>
        <w:r w:rsidR="00A7740A">
          <w:rPr>
            <w:noProof/>
            <w:webHidden/>
          </w:rPr>
          <w:tab/>
        </w:r>
        <w:r w:rsidR="00A7740A">
          <w:rPr>
            <w:noProof/>
            <w:webHidden/>
          </w:rPr>
          <w:fldChar w:fldCharType="begin"/>
        </w:r>
        <w:r w:rsidR="00A7740A">
          <w:rPr>
            <w:noProof/>
            <w:webHidden/>
          </w:rPr>
          <w:instrText xml:space="preserve"> PAGEREF _Toc139966883 \h </w:instrText>
        </w:r>
        <w:r w:rsidR="00A7740A">
          <w:rPr>
            <w:noProof/>
            <w:webHidden/>
          </w:rPr>
        </w:r>
        <w:r w:rsidR="00A7740A">
          <w:rPr>
            <w:noProof/>
            <w:webHidden/>
          </w:rPr>
          <w:fldChar w:fldCharType="separate"/>
        </w:r>
        <w:r w:rsidR="00A7740A">
          <w:rPr>
            <w:noProof/>
            <w:webHidden/>
          </w:rPr>
          <w:t>8</w:t>
        </w:r>
        <w:r w:rsidR="00A7740A">
          <w:rPr>
            <w:noProof/>
            <w:webHidden/>
          </w:rPr>
          <w:fldChar w:fldCharType="end"/>
        </w:r>
      </w:hyperlink>
    </w:p>
    <w:p w14:paraId="52677A0E" w14:textId="1BBDD821"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884" w:history="1">
        <w:r w:rsidR="00A7740A" w:rsidRPr="00384DCE">
          <w:rPr>
            <w:rStyle w:val="Hipervnculo"/>
            <w:rFonts w:cs="Book Antiqua"/>
            <w:noProof/>
          </w:rPr>
          <w:t>3.1.</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Contexto del Producto</w:t>
        </w:r>
        <w:r w:rsidR="00A7740A">
          <w:rPr>
            <w:noProof/>
            <w:webHidden/>
          </w:rPr>
          <w:tab/>
        </w:r>
        <w:r w:rsidR="00A7740A">
          <w:rPr>
            <w:noProof/>
            <w:webHidden/>
          </w:rPr>
          <w:fldChar w:fldCharType="begin"/>
        </w:r>
        <w:r w:rsidR="00A7740A">
          <w:rPr>
            <w:noProof/>
            <w:webHidden/>
          </w:rPr>
          <w:instrText xml:space="preserve"> PAGEREF _Toc139966884 \h </w:instrText>
        </w:r>
        <w:r w:rsidR="00A7740A">
          <w:rPr>
            <w:noProof/>
            <w:webHidden/>
          </w:rPr>
        </w:r>
        <w:r w:rsidR="00A7740A">
          <w:rPr>
            <w:noProof/>
            <w:webHidden/>
          </w:rPr>
          <w:fldChar w:fldCharType="separate"/>
        </w:r>
        <w:r w:rsidR="00A7740A">
          <w:rPr>
            <w:noProof/>
            <w:webHidden/>
          </w:rPr>
          <w:t>8</w:t>
        </w:r>
        <w:r w:rsidR="00A7740A">
          <w:rPr>
            <w:noProof/>
            <w:webHidden/>
          </w:rPr>
          <w:fldChar w:fldCharType="end"/>
        </w:r>
      </w:hyperlink>
    </w:p>
    <w:p w14:paraId="66C247EC" w14:textId="2A19D011"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885" w:history="1">
        <w:r w:rsidR="00A7740A" w:rsidRPr="00384DCE">
          <w:rPr>
            <w:rStyle w:val="Hipervnculo"/>
            <w:rFonts w:cs="Book Antiqua"/>
            <w:noProof/>
          </w:rPr>
          <w:t>3.2.</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Perspectivas futuras del producto</w:t>
        </w:r>
        <w:r w:rsidR="00A7740A">
          <w:rPr>
            <w:noProof/>
            <w:webHidden/>
          </w:rPr>
          <w:tab/>
        </w:r>
        <w:r w:rsidR="00A7740A">
          <w:rPr>
            <w:noProof/>
            <w:webHidden/>
          </w:rPr>
          <w:fldChar w:fldCharType="begin"/>
        </w:r>
        <w:r w:rsidR="00A7740A">
          <w:rPr>
            <w:noProof/>
            <w:webHidden/>
          </w:rPr>
          <w:instrText xml:space="preserve"> PAGEREF _Toc139966885 \h </w:instrText>
        </w:r>
        <w:r w:rsidR="00A7740A">
          <w:rPr>
            <w:noProof/>
            <w:webHidden/>
          </w:rPr>
        </w:r>
        <w:r w:rsidR="00A7740A">
          <w:rPr>
            <w:noProof/>
            <w:webHidden/>
          </w:rPr>
          <w:fldChar w:fldCharType="separate"/>
        </w:r>
        <w:r w:rsidR="00A7740A">
          <w:rPr>
            <w:noProof/>
            <w:webHidden/>
          </w:rPr>
          <w:t>8</w:t>
        </w:r>
        <w:r w:rsidR="00A7740A">
          <w:rPr>
            <w:noProof/>
            <w:webHidden/>
          </w:rPr>
          <w:fldChar w:fldCharType="end"/>
        </w:r>
      </w:hyperlink>
    </w:p>
    <w:p w14:paraId="464E0499" w14:textId="1D0059B9"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886" w:history="1">
        <w:r w:rsidR="00A7740A" w:rsidRPr="00384DCE">
          <w:rPr>
            <w:rStyle w:val="Hipervnculo"/>
            <w:rFonts w:cs="Book Antiqua"/>
            <w:noProof/>
          </w:rPr>
          <w:t>3.3.</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Reglas y Funciones de Negocio</w:t>
        </w:r>
        <w:r w:rsidR="00A7740A">
          <w:rPr>
            <w:noProof/>
            <w:webHidden/>
          </w:rPr>
          <w:tab/>
        </w:r>
        <w:r w:rsidR="00A7740A">
          <w:rPr>
            <w:noProof/>
            <w:webHidden/>
          </w:rPr>
          <w:fldChar w:fldCharType="begin"/>
        </w:r>
        <w:r w:rsidR="00A7740A">
          <w:rPr>
            <w:noProof/>
            <w:webHidden/>
          </w:rPr>
          <w:instrText xml:space="preserve"> PAGEREF _Toc139966886 \h </w:instrText>
        </w:r>
        <w:r w:rsidR="00A7740A">
          <w:rPr>
            <w:noProof/>
            <w:webHidden/>
          </w:rPr>
        </w:r>
        <w:r w:rsidR="00A7740A">
          <w:rPr>
            <w:noProof/>
            <w:webHidden/>
          </w:rPr>
          <w:fldChar w:fldCharType="separate"/>
        </w:r>
        <w:r w:rsidR="00A7740A">
          <w:rPr>
            <w:noProof/>
            <w:webHidden/>
          </w:rPr>
          <w:t>9</w:t>
        </w:r>
        <w:r w:rsidR="00A7740A">
          <w:rPr>
            <w:noProof/>
            <w:webHidden/>
          </w:rPr>
          <w:fldChar w:fldCharType="end"/>
        </w:r>
      </w:hyperlink>
    </w:p>
    <w:p w14:paraId="3A132F95" w14:textId="2A2923BF" w:rsidR="00A7740A" w:rsidRDefault="00000000">
      <w:pPr>
        <w:pStyle w:val="TDC1"/>
        <w:tabs>
          <w:tab w:val="left" w:pos="480"/>
          <w:tab w:val="right" w:leader="dot" w:pos="9628"/>
        </w:tabs>
        <w:rPr>
          <w:rFonts w:asciiTheme="minorHAnsi" w:eastAsiaTheme="minorEastAsia" w:hAnsiTheme="minorHAnsi" w:cstheme="minorBidi"/>
          <w:b w:val="0"/>
          <w:bCs w:val="0"/>
          <w:caps w:val="0"/>
          <w:noProof/>
          <w:kern w:val="2"/>
          <w:sz w:val="22"/>
          <w:szCs w:val="22"/>
          <w:lang w:eastAsia="es-EC"/>
          <w14:ligatures w14:val="standardContextual"/>
        </w:rPr>
      </w:pPr>
      <w:hyperlink w:anchor="_Toc139966887" w:history="1">
        <w:r w:rsidR="00A7740A" w:rsidRPr="00384DCE">
          <w:rPr>
            <w:rStyle w:val="Hipervnculo"/>
            <w:rFonts w:cs="Book Antiqua"/>
            <w:noProof/>
          </w:rPr>
          <w:t>4.</w:t>
        </w:r>
        <w:r w:rsidR="00A7740A">
          <w:rPr>
            <w:rFonts w:asciiTheme="minorHAnsi" w:eastAsiaTheme="minorEastAsia" w:hAnsiTheme="minorHAnsi" w:cstheme="minorBidi"/>
            <w:b w:val="0"/>
            <w:bCs w:val="0"/>
            <w:caps w:val="0"/>
            <w:noProof/>
            <w:kern w:val="2"/>
            <w:sz w:val="22"/>
            <w:szCs w:val="22"/>
            <w:lang w:eastAsia="es-EC"/>
            <w14:ligatures w14:val="standardContextual"/>
          </w:rPr>
          <w:tab/>
        </w:r>
        <w:r w:rsidR="00A7740A" w:rsidRPr="00384DCE">
          <w:rPr>
            <w:rStyle w:val="Hipervnculo"/>
            <w:rFonts w:cs="Book Antiqua"/>
            <w:noProof/>
          </w:rPr>
          <w:t>REQUISITOS</w:t>
        </w:r>
        <w:r w:rsidR="00A7740A">
          <w:rPr>
            <w:noProof/>
            <w:webHidden/>
          </w:rPr>
          <w:tab/>
        </w:r>
        <w:r w:rsidR="00A7740A">
          <w:rPr>
            <w:noProof/>
            <w:webHidden/>
          </w:rPr>
          <w:fldChar w:fldCharType="begin"/>
        </w:r>
        <w:r w:rsidR="00A7740A">
          <w:rPr>
            <w:noProof/>
            <w:webHidden/>
          </w:rPr>
          <w:instrText xml:space="preserve"> PAGEREF _Toc139966887 \h </w:instrText>
        </w:r>
        <w:r w:rsidR="00A7740A">
          <w:rPr>
            <w:noProof/>
            <w:webHidden/>
          </w:rPr>
        </w:r>
        <w:r w:rsidR="00A7740A">
          <w:rPr>
            <w:noProof/>
            <w:webHidden/>
          </w:rPr>
          <w:fldChar w:fldCharType="separate"/>
        </w:r>
        <w:r w:rsidR="00A7740A">
          <w:rPr>
            <w:noProof/>
            <w:webHidden/>
          </w:rPr>
          <w:t>17</w:t>
        </w:r>
        <w:r w:rsidR="00A7740A">
          <w:rPr>
            <w:noProof/>
            <w:webHidden/>
          </w:rPr>
          <w:fldChar w:fldCharType="end"/>
        </w:r>
      </w:hyperlink>
    </w:p>
    <w:p w14:paraId="0D154458" w14:textId="35EAB6B2"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888" w:history="1">
        <w:r w:rsidR="00A7740A" w:rsidRPr="00384DCE">
          <w:rPr>
            <w:rStyle w:val="Hipervnculo"/>
            <w:rFonts w:cs="Book Antiqua"/>
            <w:noProof/>
          </w:rPr>
          <w:t>4.1.</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Funcionales</w:t>
        </w:r>
        <w:r w:rsidR="00A7740A">
          <w:rPr>
            <w:noProof/>
            <w:webHidden/>
          </w:rPr>
          <w:tab/>
        </w:r>
        <w:r w:rsidR="00A7740A">
          <w:rPr>
            <w:noProof/>
            <w:webHidden/>
          </w:rPr>
          <w:fldChar w:fldCharType="begin"/>
        </w:r>
        <w:r w:rsidR="00A7740A">
          <w:rPr>
            <w:noProof/>
            <w:webHidden/>
          </w:rPr>
          <w:instrText xml:space="preserve"> PAGEREF _Toc139966888 \h </w:instrText>
        </w:r>
        <w:r w:rsidR="00A7740A">
          <w:rPr>
            <w:noProof/>
            <w:webHidden/>
          </w:rPr>
        </w:r>
        <w:r w:rsidR="00A7740A">
          <w:rPr>
            <w:noProof/>
            <w:webHidden/>
          </w:rPr>
          <w:fldChar w:fldCharType="separate"/>
        </w:r>
        <w:r w:rsidR="00A7740A">
          <w:rPr>
            <w:noProof/>
            <w:webHidden/>
          </w:rPr>
          <w:t>17</w:t>
        </w:r>
        <w:r w:rsidR="00A7740A">
          <w:rPr>
            <w:noProof/>
            <w:webHidden/>
          </w:rPr>
          <w:fldChar w:fldCharType="end"/>
        </w:r>
      </w:hyperlink>
    </w:p>
    <w:p w14:paraId="03EB95F3" w14:textId="46E05997"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889" w:history="1">
        <w:r w:rsidR="00A7740A" w:rsidRPr="00384DCE">
          <w:rPr>
            <w:rStyle w:val="Hipervnculo"/>
            <w:rFonts w:cs="Book Antiqua"/>
            <w:noProof/>
          </w:rPr>
          <w:t>4.2.</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No funcionales</w:t>
        </w:r>
        <w:r w:rsidR="00A7740A">
          <w:rPr>
            <w:noProof/>
            <w:webHidden/>
          </w:rPr>
          <w:tab/>
        </w:r>
        <w:r w:rsidR="00A7740A">
          <w:rPr>
            <w:noProof/>
            <w:webHidden/>
          </w:rPr>
          <w:fldChar w:fldCharType="begin"/>
        </w:r>
        <w:r w:rsidR="00A7740A">
          <w:rPr>
            <w:noProof/>
            <w:webHidden/>
          </w:rPr>
          <w:instrText xml:space="preserve"> PAGEREF _Toc139966889 \h </w:instrText>
        </w:r>
        <w:r w:rsidR="00A7740A">
          <w:rPr>
            <w:noProof/>
            <w:webHidden/>
          </w:rPr>
        </w:r>
        <w:r w:rsidR="00A7740A">
          <w:rPr>
            <w:noProof/>
            <w:webHidden/>
          </w:rPr>
          <w:fldChar w:fldCharType="separate"/>
        </w:r>
        <w:r w:rsidR="00A7740A">
          <w:rPr>
            <w:noProof/>
            <w:webHidden/>
          </w:rPr>
          <w:t>39</w:t>
        </w:r>
        <w:r w:rsidR="00A7740A">
          <w:rPr>
            <w:noProof/>
            <w:webHidden/>
          </w:rPr>
          <w:fldChar w:fldCharType="end"/>
        </w:r>
      </w:hyperlink>
    </w:p>
    <w:p w14:paraId="7FE444AB" w14:textId="65797CC7"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890" w:history="1">
        <w:r w:rsidR="00A7740A" w:rsidRPr="00384DCE">
          <w:rPr>
            <w:rStyle w:val="Hipervnculo"/>
            <w:rFonts w:cs="Calibri"/>
            <w:noProof/>
          </w:rPr>
          <w:t>4.2.1.</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Calibri"/>
            <w:noProof/>
          </w:rPr>
          <w:t>Tamaño y rendimiento</w:t>
        </w:r>
        <w:r w:rsidR="00A7740A">
          <w:rPr>
            <w:noProof/>
            <w:webHidden/>
          </w:rPr>
          <w:tab/>
        </w:r>
        <w:r w:rsidR="00A7740A">
          <w:rPr>
            <w:noProof/>
            <w:webHidden/>
          </w:rPr>
          <w:fldChar w:fldCharType="begin"/>
        </w:r>
        <w:r w:rsidR="00A7740A">
          <w:rPr>
            <w:noProof/>
            <w:webHidden/>
          </w:rPr>
          <w:instrText xml:space="preserve"> PAGEREF _Toc139966890 \h </w:instrText>
        </w:r>
        <w:r w:rsidR="00A7740A">
          <w:rPr>
            <w:noProof/>
            <w:webHidden/>
          </w:rPr>
        </w:r>
        <w:r w:rsidR="00A7740A">
          <w:rPr>
            <w:noProof/>
            <w:webHidden/>
          </w:rPr>
          <w:fldChar w:fldCharType="separate"/>
        </w:r>
        <w:r w:rsidR="00A7740A">
          <w:rPr>
            <w:noProof/>
            <w:webHidden/>
          </w:rPr>
          <w:t>47</w:t>
        </w:r>
        <w:r w:rsidR="00A7740A">
          <w:rPr>
            <w:noProof/>
            <w:webHidden/>
          </w:rPr>
          <w:fldChar w:fldCharType="end"/>
        </w:r>
      </w:hyperlink>
    </w:p>
    <w:p w14:paraId="732B5991" w14:textId="0B8D6807"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891" w:history="1">
        <w:r w:rsidR="00A7740A" w:rsidRPr="00384DCE">
          <w:rPr>
            <w:rStyle w:val="Hipervnculo"/>
            <w:rFonts w:cs="Calibri"/>
            <w:noProof/>
          </w:rPr>
          <w:t>4.2.2.</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Calibri"/>
            <w:noProof/>
          </w:rPr>
          <w:t>Calidad</w:t>
        </w:r>
        <w:r w:rsidR="00A7740A">
          <w:rPr>
            <w:noProof/>
            <w:webHidden/>
          </w:rPr>
          <w:tab/>
        </w:r>
        <w:r w:rsidR="00A7740A">
          <w:rPr>
            <w:noProof/>
            <w:webHidden/>
          </w:rPr>
          <w:fldChar w:fldCharType="begin"/>
        </w:r>
        <w:r w:rsidR="00A7740A">
          <w:rPr>
            <w:noProof/>
            <w:webHidden/>
          </w:rPr>
          <w:instrText xml:space="preserve"> PAGEREF _Toc139966891 \h </w:instrText>
        </w:r>
        <w:r w:rsidR="00A7740A">
          <w:rPr>
            <w:noProof/>
            <w:webHidden/>
          </w:rPr>
        </w:r>
        <w:r w:rsidR="00A7740A">
          <w:rPr>
            <w:noProof/>
            <w:webHidden/>
          </w:rPr>
          <w:fldChar w:fldCharType="separate"/>
        </w:r>
        <w:r w:rsidR="00A7740A">
          <w:rPr>
            <w:noProof/>
            <w:webHidden/>
          </w:rPr>
          <w:t>48</w:t>
        </w:r>
        <w:r w:rsidR="00A7740A">
          <w:rPr>
            <w:noProof/>
            <w:webHidden/>
          </w:rPr>
          <w:fldChar w:fldCharType="end"/>
        </w:r>
      </w:hyperlink>
    </w:p>
    <w:p w14:paraId="6117FCD8" w14:textId="1C03332F"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892" w:history="1">
        <w:r w:rsidR="00A7740A" w:rsidRPr="00384DCE">
          <w:rPr>
            <w:rStyle w:val="Hipervnculo"/>
            <w:rFonts w:cs="Calibri"/>
            <w:noProof/>
          </w:rPr>
          <w:t>4.2.3.</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Calibri"/>
            <w:noProof/>
          </w:rPr>
          <w:t>Otros</w:t>
        </w:r>
        <w:r w:rsidR="00A7740A">
          <w:rPr>
            <w:noProof/>
            <w:webHidden/>
          </w:rPr>
          <w:tab/>
        </w:r>
        <w:r w:rsidR="00A7740A">
          <w:rPr>
            <w:noProof/>
            <w:webHidden/>
          </w:rPr>
          <w:fldChar w:fldCharType="begin"/>
        </w:r>
        <w:r w:rsidR="00A7740A">
          <w:rPr>
            <w:noProof/>
            <w:webHidden/>
          </w:rPr>
          <w:instrText xml:space="preserve"> PAGEREF _Toc139966892 \h </w:instrText>
        </w:r>
        <w:r w:rsidR="00A7740A">
          <w:rPr>
            <w:noProof/>
            <w:webHidden/>
          </w:rPr>
        </w:r>
        <w:r w:rsidR="00A7740A">
          <w:rPr>
            <w:noProof/>
            <w:webHidden/>
          </w:rPr>
          <w:fldChar w:fldCharType="separate"/>
        </w:r>
        <w:r w:rsidR="00A7740A">
          <w:rPr>
            <w:noProof/>
            <w:webHidden/>
          </w:rPr>
          <w:t>48</w:t>
        </w:r>
        <w:r w:rsidR="00A7740A">
          <w:rPr>
            <w:noProof/>
            <w:webHidden/>
          </w:rPr>
          <w:fldChar w:fldCharType="end"/>
        </w:r>
      </w:hyperlink>
    </w:p>
    <w:p w14:paraId="704BDD55" w14:textId="51BDA339" w:rsidR="00A7740A" w:rsidRDefault="00000000">
      <w:pPr>
        <w:pStyle w:val="TDC1"/>
        <w:tabs>
          <w:tab w:val="left" w:pos="480"/>
          <w:tab w:val="right" w:leader="dot" w:pos="9628"/>
        </w:tabs>
        <w:rPr>
          <w:rFonts w:asciiTheme="minorHAnsi" w:eastAsiaTheme="minorEastAsia" w:hAnsiTheme="minorHAnsi" w:cstheme="minorBidi"/>
          <w:b w:val="0"/>
          <w:bCs w:val="0"/>
          <w:caps w:val="0"/>
          <w:noProof/>
          <w:kern w:val="2"/>
          <w:sz w:val="22"/>
          <w:szCs w:val="22"/>
          <w:lang w:eastAsia="es-EC"/>
          <w14:ligatures w14:val="standardContextual"/>
        </w:rPr>
      </w:pPr>
      <w:hyperlink w:anchor="_Toc139966893" w:history="1">
        <w:r w:rsidR="00A7740A" w:rsidRPr="00384DCE">
          <w:rPr>
            <w:rStyle w:val="Hipervnculo"/>
            <w:rFonts w:cs="Book Antiqua"/>
            <w:noProof/>
          </w:rPr>
          <w:t>5.</w:t>
        </w:r>
        <w:r w:rsidR="00A7740A">
          <w:rPr>
            <w:rFonts w:asciiTheme="minorHAnsi" w:eastAsiaTheme="minorEastAsia" w:hAnsiTheme="minorHAnsi" w:cstheme="minorBidi"/>
            <w:b w:val="0"/>
            <w:bCs w:val="0"/>
            <w:caps w:val="0"/>
            <w:noProof/>
            <w:kern w:val="2"/>
            <w:sz w:val="22"/>
            <w:szCs w:val="22"/>
            <w:lang w:eastAsia="es-EC"/>
            <w14:ligatures w14:val="standardContextual"/>
          </w:rPr>
          <w:tab/>
        </w:r>
        <w:r w:rsidR="00A7740A" w:rsidRPr="00384DCE">
          <w:rPr>
            <w:rStyle w:val="Hipervnculo"/>
            <w:rFonts w:cs="Book Antiqua"/>
            <w:noProof/>
          </w:rPr>
          <w:t>Arquitectura del Producto/Sistema</w:t>
        </w:r>
        <w:r w:rsidR="00A7740A">
          <w:rPr>
            <w:noProof/>
            <w:webHidden/>
          </w:rPr>
          <w:tab/>
        </w:r>
        <w:r w:rsidR="00A7740A">
          <w:rPr>
            <w:noProof/>
            <w:webHidden/>
          </w:rPr>
          <w:fldChar w:fldCharType="begin"/>
        </w:r>
        <w:r w:rsidR="00A7740A">
          <w:rPr>
            <w:noProof/>
            <w:webHidden/>
          </w:rPr>
          <w:instrText xml:space="preserve"> PAGEREF _Toc139966893 \h </w:instrText>
        </w:r>
        <w:r w:rsidR="00A7740A">
          <w:rPr>
            <w:noProof/>
            <w:webHidden/>
          </w:rPr>
        </w:r>
        <w:r w:rsidR="00A7740A">
          <w:rPr>
            <w:noProof/>
            <w:webHidden/>
          </w:rPr>
          <w:fldChar w:fldCharType="separate"/>
        </w:r>
        <w:r w:rsidR="00A7740A">
          <w:rPr>
            <w:noProof/>
            <w:webHidden/>
          </w:rPr>
          <w:t>49</w:t>
        </w:r>
        <w:r w:rsidR="00A7740A">
          <w:rPr>
            <w:noProof/>
            <w:webHidden/>
          </w:rPr>
          <w:fldChar w:fldCharType="end"/>
        </w:r>
      </w:hyperlink>
    </w:p>
    <w:p w14:paraId="2976F12E" w14:textId="7D87B4F1"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894" w:history="1">
        <w:r w:rsidR="00A7740A" w:rsidRPr="00384DCE">
          <w:rPr>
            <w:rStyle w:val="Hipervnculo"/>
            <w:rFonts w:cs="Book Antiqua"/>
            <w:noProof/>
          </w:rPr>
          <w:t>5.1.</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Vista de Casos de Uso</w:t>
        </w:r>
        <w:r w:rsidR="00A7740A">
          <w:rPr>
            <w:noProof/>
            <w:webHidden/>
          </w:rPr>
          <w:tab/>
        </w:r>
        <w:r w:rsidR="00A7740A">
          <w:rPr>
            <w:noProof/>
            <w:webHidden/>
          </w:rPr>
          <w:fldChar w:fldCharType="begin"/>
        </w:r>
        <w:r w:rsidR="00A7740A">
          <w:rPr>
            <w:noProof/>
            <w:webHidden/>
          </w:rPr>
          <w:instrText xml:space="preserve"> PAGEREF _Toc139966894 \h </w:instrText>
        </w:r>
        <w:r w:rsidR="00A7740A">
          <w:rPr>
            <w:noProof/>
            <w:webHidden/>
          </w:rPr>
        </w:r>
        <w:r w:rsidR="00A7740A">
          <w:rPr>
            <w:noProof/>
            <w:webHidden/>
          </w:rPr>
          <w:fldChar w:fldCharType="separate"/>
        </w:r>
        <w:r w:rsidR="00A7740A">
          <w:rPr>
            <w:noProof/>
            <w:webHidden/>
          </w:rPr>
          <w:t>49</w:t>
        </w:r>
        <w:r w:rsidR="00A7740A">
          <w:rPr>
            <w:noProof/>
            <w:webHidden/>
          </w:rPr>
          <w:fldChar w:fldCharType="end"/>
        </w:r>
      </w:hyperlink>
    </w:p>
    <w:p w14:paraId="530F2962" w14:textId="52482453"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895" w:history="1">
        <w:r w:rsidR="00A7740A" w:rsidRPr="00384DCE">
          <w:rPr>
            <w:rStyle w:val="Hipervnculo"/>
            <w:rFonts w:cs="Calibri"/>
            <w:noProof/>
          </w:rPr>
          <w:t>5.1.1.</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Calibri"/>
            <w:noProof/>
          </w:rPr>
          <w:t>Actores</w:t>
        </w:r>
        <w:r w:rsidR="00A7740A">
          <w:rPr>
            <w:noProof/>
            <w:webHidden/>
          </w:rPr>
          <w:tab/>
        </w:r>
        <w:r w:rsidR="00A7740A">
          <w:rPr>
            <w:noProof/>
            <w:webHidden/>
          </w:rPr>
          <w:fldChar w:fldCharType="begin"/>
        </w:r>
        <w:r w:rsidR="00A7740A">
          <w:rPr>
            <w:noProof/>
            <w:webHidden/>
          </w:rPr>
          <w:instrText xml:space="preserve"> PAGEREF _Toc139966895 \h </w:instrText>
        </w:r>
        <w:r w:rsidR="00A7740A">
          <w:rPr>
            <w:noProof/>
            <w:webHidden/>
          </w:rPr>
        </w:r>
        <w:r w:rsidR="00A7740A">
          <w:rPr>
            <w:noProof/>
            <w:webHidden/>
          </w:rPr>
          <w:fldChar w:fldCharType="separate"/>
        </w:r>
        <w:r w:rsidR="00A7740A">
          <w:rPr>
            <w:noProof/>
            <w:webHidden/>
          </w:rPr>
          <w:t>49</w:t>
        </w:r>
        <w:r w:rsidR="00A7740A">
          <w:rPr>
            <w:noProof/>
            <w:webHidden/>
          </w:rPr>
          <w:fldChar w:fldCharType="end"/>
        </w:r>
      </w:hyperlink>
    </w:p>
    <w:p w14:paraId="07B36CDF" w14:textId="5199A525"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896" w:history="1">
        <w:r w:rsidR="00A7740A" w:rsidRPr="00384DCE">
          <w:rPr>
            <w:rStyle w:val="Hipervnculo"/>
            <w:rFonts w:cs="Calibri"/>
            <w:noProof/>
          </w:rPr>
          <w:t>5.1.2.</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Calibri"/>
            <w:noProof/>
          </w:rPr>
          <w:t>Modelo de casos de Uso</w:t>
        </w:r>
        <w:r w:rsidR="00A7740A">
          <w:rPr>
            <w:noProof/>
            <w:webHidden/>
          </w:rPr>
          <w:tab/>
        </w:r>
        <w:r w:rsidR="00A7740A">
          <w:rPr>
            <w:noProof/>
            <w:webHidden/>
          </w:rPr>
          <w:fldChar w:fldCharType="begin"/>
        </w:r>
        <w:r w:rsidR="00A7740A">
          <w:rPr>
            <w:noProof/>
            <w:webHidden/>
          </w:rPr>
          <w:instrText xml:space="preserve"> PAGEREF _Toc139966896 \h </w:instrText>
        </w:r>
        <w:r w:rsidR="00A7740A">
          <w:rPr>
            <w:noProof/>
            <w:webHidden/>
          </w:rPr>
        </w:r>
        <w:r w:rsidR="00A7740A">
          <w:rPr>
            <w:noProof/>
            <w:webHidden/>
          </w:rPr>
          <w:fldChar w:fldCharType="separate"/>
        </w:r>
        <w:r w:rsidR="00A7740A">
          <w:rPr>
            <w:noProof/>
            <w:webHidden/>
          </w:rPr>
          <w:t>57</w:t>
        </w:r>
        <w:r w:rsidR="00A7740A">
          <w:rPr>
            <w:noProof/>
            <w:webHidden/>
          </w:rPr>
          <w:fldChar w:fldCharType="end"/>
        </w:r>
      </w:hyperlink>
    </w:p>
    <w:p w14:paraId="09645971" w14:textId="235E6577"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897" w:history="1">
        <w:r w:rsidR="00A7740A" w:rsidRPr="00384DCE">
          <w:rPr>
            <w:rStyle w:val="Hipervnculo"/>
            <w:rFonts w:cs="Calibri"/>
            <w:noProof/>
          </w:rPr>
          <w:t>5.1.3.</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Calibri"/>
            <w:noProof/>
          </w:rPr>
          <w:t>Lista de casos de Uso</w:t>
        </w:r>
        <w:r w:rsidR="00A7740A">
          <w:rPr>
            <w:noProof/>
            <w:webHidden/>
          </w:rPr>
          <w:tab/>
        </w:r>
        <w:r w:rsidR="00A7740A">
          <w:rPr>
            <w:noProof/>
            <w:webHidden/>
          </w:rPr>
          <w:fldChar w:fldCharType="begin"/>
        </w:r>
        <w:r w:rsidR="00A7740A">
          <w:rPr>
            <w:noProof/>
            <w:webHidden/>
          </w:rPr>
          <w:instrText xml:space="preserve"> PAGEREF _Toc139966897 \h </w:instrText>
        </w:r>
        <w:r w:rsidR="00A7740A">
          <w:rPr>
            <w:noProof/>
            <w:webHidden/>
          </w:rPr>
        </w:r>
        <w:r w:rsidR="00A7740A">
          <w:rPr>
            <w:noProof/>
            <w:webHidden/>
          </w:rPr>
          <w:fldChar w:fldCharType="separate"/>
        </w:r>
        <w:r w:rsidR="00A7740A">
          <w:rPr>
            <w:noProof/>
            <w:webHidden/>
          </w:rPr>
          <w:t>63</w:t>
        </w:r>
        <w:r w:rsidR="00A7740A">
          <w:rPr>
            <w:noProof/>
            <w:webHidden/>
          </w:rPr>
          <w:fldChar w:fldCharType="end"/>
        </w:r>
      </w:hyperlink>
    </w:p>
    <w:p w14:paraId="69C800E4" w14:textId="1105AA59"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898" w:history="1">
        <w:r w:rsidR="00A7740A" w:rsidRPr="00384DCE">
          <w:rPr>
            <w:rStyle w:val="Hipervnculo"/>
            <w:rFonts w:cs="Calibri"/>
            <w:noProof/>
          </w:rPr>
          <w:t>5.1.4.</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Calibri"/>
            <w:noProof/>
          </w:rPr>
          <w:t>Descripción de los Casos de Uso</w:t>
        </w:r>
        <w:r w:rsidR="00A7740A">
          <w:rPr>
            <w:noProof/>
            <w:webHidden/>
          </w:rPr>
          <w:tab/>
        </w:r>
        <w:r w:rsidR="00A7740A">
          <w:rPr>
            <w:noProof/>
            <w:webHidden/>
          </w:rPr>
          <w:fldChar w:fldCharType="begin"/>
        </w:r>
        <w:r w:rsidR="00A7740A">
          <w:rPr>
            <w:noProof/>
            <w:webHidden/>
          </w:rPr>
          <w:instrText xml:space="preserve"> PAGEREF _Toc139966898 \h </w:instrText>
        </w:r>
        <w:r w:rsidR="00A7740A">
          <w:rPr>
            <w:noProof/>
            <w:webHidden/>
          </w:rPr>
        </w:r>
        <w:r w:rsidR="00A7740A">
          <w:rPr>
            <w:noProof/>
            <w:webHidden/>
          </w:rPr>
          <w:fldChar w:fldCharType="separate"/>
        </w:r>
        <w:r w:rsidR="00A7740A">
          <w:rPr>
            <w:noProof/>
            <w:webHidden/>
          </w:rPr>
          <w:t>64</w:t>
        </w:r>
        <w:r w:rsidR="00A7740A">
          <w:rPr>
            <w:noProof/>
            <w:webHidden/>
          </w:rPr>
          <w:fldChar w:fldCharType="end"/>
        </w:r>
      </w:hyperlink>
    </w:p>
    <w:p w14:paraId="38D7178D" w14:textId="13008283"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899" w:history="1">
        <w:r w:rsidR="00A7740A" w:rsidRPr="00384DCE">
          <w:rPr>
            <w:rStyle w:val="Hipervnculo"/>
            <w:rFonts w:cs="Book Antiqua"/>
            <w:noProof/>
          </w:rPr>
          <w:t>5.2.</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Vista Funcional</w:t>
        </w:r>
        <w:r w:rsidR="00A7740A">
          <w:rPr>
            <w:noProof/>
            <w:webHidden/>
          </w:rPr>
          <w:tab/>
        </w:r>
        <w:r w:rsidR="00A7740A">
          <w:rPr>
            <w:noProof/>
            <w:webHidden/>
          </w:rPr>
          <w:fldChar w:fldCharType="begin"/>
        </w:r>
        <w:r w:rsidR="00A7740A">
          <w:rPr>
            <w:noProof/>
            <w:webHidden/>
          </w:rPr>
          <w:instrText xml:space="preserve"> PAGEREF _Toc139966899 \h </w:instrText>
        </w:r>
        <w:r w:rsidR="00A7740A">
          <w:rPr>
            <w:noProof/>
            <w:webHidden/>
          </w:rPr>
        </w:r>
        <w:r w:rsidR="00A7740A">
          <w:rPr>
            <w:noProof/>
            <w:webHidden/>
          </w:rPr>
          <w:fldChar w:fldCharType="separate"/>
        </w:r>
        <w:r w:rsidR="00A7740A">
          <w:rPr>
            <w:noProof/>
            <w:webHidden/>
          </w:rPr>
          <w:t>103</w:t>
        </w:r>
        <w:r w:rsidR="00A7740A">
          <w:rPr>
            <w:noProof/>
            <w:webHidden/>
          </w:rPr>
          <w:fldChar w:fldCharType="end"/>
        </w:r>
      </w:hyperlink>
    </w:p>
    <w:p w14:paraId="2EAF4534" w14:textId="0113AABA"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900" w:history="1">
        <w:r w:rsidR="00A7740A" w:rsidRPr="00384DCE">
          <w:rPr>
            <w:rStyle w:val="Hipervnculo"/>
            <w:rFonts w:cs="Calibri"/>
            <w:noProof/>
          </w:rPr>
          <w:t>5.2.1.</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Calibri"/>
            <w:noProof/>
          </w:rPr>
          <w:t>Modelo de Análisis</w:t>
        </w:r>
        <w:r w:rsidR="00A7740A">
          <w:rPr>
            <w:noProof/>
            <w:webHidden/>
          </w:rPr>
          <w:tab/>
        </w:r>
        <w:r w:rsidR="00A7740A">
          <w:rPr>
            <w:noProof/>
            <w:webHidden/>
          </w:rPr>
          <w:fldChar w:fldCharType="begin"/>
        </w:r>
        <w:r w:rsidR="00A7740A">
          <w:rPr>
            <w:noProof/>
            <w:webHidden/>
          </w:rPr>
          <w:instrText xml:space="preserve"> PAGEREF _Toc139966900 \h </w:instrText>
        </w:r>
        <w:r w:rsidR="00A7740A">
          <w:rPr>
            <w:noProof/>
            <w:webHidden/>
          </w:rPr>
        </w:r>
        <w:r w:rsidR="00A7740A">
          <w:rPr>
            <w:noProof/>
            <w:webHidden/>
          </w:rPr>
          <w:fldChar w:fldCharType="separate"/>
        </w:r>
        <w:r w:rsidR="00A7740A">
          <w:rPr>
            <w:noProof/>
            <w:webHidden/>
          </w:rPr>
          <w:t>103</w:t>
        </w:r>
        <w:r w:rsidR="00A7740A">
          <w:rPr>
            <w:noProof/>
            <w:webHidden/>
          </w:rPr>
          <w:fldChar w:fldCharType="end"/>
        </w:r>
      </w:hyperlink>
    </w:p>
    <w:p w14:paraId="14FEB296" w14:textId="36C64C37"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901" w:history="1">
        <w:r w:rsidR="00A7740A" w:rsidRPr="00384DCE">
          <w:rPr>
            <w:rStyle w:val="Hipervnculo"/>
            <w:rFonts w:cs="Calibri"/>
            <w:noProof/>
          </w:rPr>
          <w:t>5.2.2.</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Calibri"/>
            <w:noProof/>
          </w:rPr>
          <w:t>Interfaces con el usuario</w:t>
        </w:r>
        <w:r w:rsidR="00A7740A">
          <w:rPr>
            <w:noProof/>
            <w:webHidden/>
          </w:rPr>
          <w:tab/>
        </w:r>
        <w:r w:rsidR="00A7740A">
          <w:rPr>
            <w:noProof/>
            <w:webHidden/>
          </w:rPr>
          <w:fldChar w:fldCharType="begin"/>
        </w:r>
        <w:r w:rsidR="00A7740A">
          <w:rPr>
            <w:noProof/>
            <w:webHidden/>
          </w:rPr>
          <w:instrText xml:space="preserve"> PAGEREF _Toc139966901 \h </w:instrText>
        </w:r>
        <w:r w:rsidR="00A7740A">
          <w:rPr>
            <w:noProof/>
            <w:webHidden/>
          </w:rPr>
        </w:r>
        <w:r w:rsidR="00A7740A">
          <w:rPr>
            <w:noProof/>
            <w:webHidden/>
          </w:rPr>
          <w:fldChar w:fldCharType="separate"/>
        </w:r>
        <w:r w:rsidR="00A7740A">
          <w:rPr>
            <w:noProof/>
            <w:webHidden/>
          </w:rPr>
          <w:t>122</w:t>
        </w:r>
        <w:r w:rsidR="00A7740A">
          <w:rPr>
            <w:noProof/>
            <w:webHidden/>
          </w:rPr>
          <w:fldChar w:fldCharType="end"/>
        </w:r>
      </w:hyperlink>
    </w:p>
    <w:p w14:paraId="0A15DE0A" w14:textId="15B7BEBF"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902" w:history="1">
        <w:r w:rsidR="00A7740A" w:rsidRPr="00384DCE">
          <w:rPr>
            <w:rStyle w:val="Hipervnculo"/>
            <w:rFonts w:cs="Book Antiqua"/>
            <w:noProof/>
          </w:rPr>
          <w:t>5.3.</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Vista Lógica</w:t>
        </w:r>
        <w:r w:rsidR="00A7740A">
          <w:rPr>
            <w:noProof/>
            <w:webHidden/>
          </w:rPr>
          <w:tab/>
        </w:r>
        <w:r w:rsidR="00A7740A">
          <w:rPr>
            <w:noProof/>
            <w:webHidden/>
          </w:rPr>
          <w:fldChar w:fldCharType="begin"/>
        </w:r>
        <w:r w:rsidR="00A7740A">
          <w:rPr>
            <w:noProof/>
            <w:webHidden/>
          </w:rPr>
          <w:instrText xml:space="preserve"> PAGEREF _Toc139966902 \h </w:instrText>
        </w:r>
        <w:r w:rsidR="00A7740A">
          <w:rPr>
            <w:noProof/>
            <w:webHidden/>
          </w:rPr>
        </w:r>
        <w:r w:rsidR="00A7740A">
          <w:rPr>
            <w:noProof/>
            <w:webHidden/>
          </w:rPr>
          <w:fldChar w:fldCharType="separate"/>
        </w:r>
        <w:r w:rsidR="00A7740A">
          <w:rPr>
            <w:noProof/>
            <w:webHidden/>
          </w:rPr>
          <w:t>150</w:t>
        </w:r>
        <w:r w:rsidR="00A7740A">
          <w:rPr>
            <w:noProof/>
            <w:webHidden/>
          </w:rPr>
          <w:fldChar w:fldCharType="end"/>
        </w:r>
      </w:hyperlink>
    </w:p>
    <w:p w14:paraId="03F3EC4B" w14:textId="5FDB05CB"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903" w:history="1">
        <w:r w:rsidR="00A7740A" w:rsidRPr="00384DCE">
          <w:rPr>
            <w:rStyle w:val="Hipervnculo"/>
            <w:rFonts w:cs="Calibri"/>
            <w:noProof/>
          </w:rPr>
          <w:t>5.3.1.</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Calibri"/>
            <w:noProof/>
          </w:rPr>
          <w:t>Descripción</w:t>
        </w:r>
        <w:r w:rsidR="00A7740A">
          <w:rPr>
            <w:noProof/>
            <w:webHidden/>
          </w:rPr>
          <w:tab/>
        </w:r>
        <w:r w:rsidR="00A7740A">
          <w:rPr>
            <w:noProof/>
            <w:webHidden/>
          </w:rPr>
          <w:fldChar w:fldCharType="begin"/>
        </w:r>
        <w:r w:rsidR="00A7740A">
          <w:rPr>
            <w:noProof/>
            <w:webHidden/>
          </w:rPr>
          <w:instrText xml:space="preserve"> PAGEREF _Toc139966903 \h </w:instrText>
        </w:r>
        <w:r w:rsidR="00A7740A">
          <w:rPr>
            <w:noProof/>
            <w:webHidden/>
          </w:rPr>
        </w:r>
        <w:r w:rsidR="00A7740A">
          <w:rPr>
            <w:noProof/>
            <w:webHidden/>
          </w:rPr>
          <w:fldChar w:fldCharType="separate"/>
        </w:r>
        <w:r w:rsidR="00A7740A">
          <w:rPr>
            <w:noProof/>
            <w:webHidden/>
          </w:rPr>
          <w:t>150</w:t>
        </w:r>
        <w:r w:rsidR="00A7740A">
          <w:rPr>
            <w:noProof/>
            <w:webHidden/>
          </w:rPr>
          <w:fldChar w:fldCharType="end"/>
        </w:r>
      </w:hyperlink>
    </w:p>
    <w:p w14:paraId="3FBCB7BD" w14:textId="25710D91"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904" w:history="1">
        <w:r w:rsidR="00A7740A" w:rsidRPr="00384DCE">
          <w:rPr>
            <w:rStyle w:val="Hipervnculo"/>
            <w:rFonts w:cs="Calibri"/>
            <w:noProof/>
          </w:rPr>
          <w:t>5.3.2.</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Calibri"/>
            <w:noProof/>
          </w:rPr>
          <w:t>Paquetes de Diseño Arquitectónicamente Significativos</w:t>
        </w:r>
        <w:r w:rsidR="00A7740A">
          <w:rPr>
            <w:noProof/>
            <w:webHidden/>
          </w:rPr>
          <w:tab/>
        </w:r>
        <w:r w:rsidR="00A7740A">
          <w:rPr>
            <w:noProof/>
            <w:webHidden/>
          </w:rPr>
          <w:fldChar w:fldCharType="begin"/>
        </w:r>
        <w:r w:rsidR="00A7740A">
          <w:rPr>
            <w:noProof/>
            <w:webHidden/>
          </w:rPr>
          <w:instrText xml:space="preserve"> PAGEREF _Toc139966904 \h </w:instrText>
        </w:r>
        <w:r w:rsidR="00A7740A">
          <w:rPr>
            <w:noProof/>
            <w:webHidden/>
          </w:rPr>
        </w:r>
        <w:r w:rsidR="00A7740A">
          <w:rPr>
            <w:noProof/>
            <w:webHidden/>
          </w:rPr>
          <w:fldChar w:fldCharType="separate"/>
        </w:r>
        <w:r w:rsidR="00A7740A">
          <w:rPr>
            <w:noProof/>
            <w:webHidden/>
          </w:rPr>
          <w:t>151</w:t>
        </w:r>
        <w:r w:rsidR="00A7740A">
          <w:rPr>
            <w:noProof/>
            <w:webHidden/>
          </w:rPr>
          <w:fldChar w:fldCharType="end"/>
        </w:r>
      </w:hyperlink>
    </w:p>
    <w:p w14:paraId="45E193DE" w14:textId="512E8B0F"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905" w:history="1">
        <w:r w:rsidR="00A7740A" w:rsidRPr="00384DCE">
          <w:rPr>
            <w:rStyle w:val="Hipervnculo"/>
            <w:rFonts w:cs="Calibri"/>
            <w:noProof/>
          </w:rPr>
          <w:t>5.3.3.</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Calibri"/>
            <w:noProof/>
          </w:rPr>
          <w:t>Vista de Implementación - Componentes</w:t>
        </w:r>
        <w:r w:rsidR="00A7740A">
          <w:rPr>
            <w:noProof/>
            <w:webHidden/>
          </w:rPr>
          <w:tab/>
        </w:r>
        <w:r w:rsidR="00A7740A">
          <w:rPr>
            <w:noProof/>
            <w:webHidden/>
          </w:rPr>
          <w:fldChar w:fldCharType="begin"/>
        </w:r>
        <w:r w:rsidR="00A7740A">
          <w:rPr>
            <w:noProof/>
            <w:webHidden/>
          </w:rPr>
          <w:instrText xml:space="preserve"> PAGEREF _Toc139966905 \h </w:instrText>
        </w:r>
        <w:r w:rsidR="00A7740A">
          <w:rPr>
            <w:noProof/>
            <w:webHidden/>
          </w:rPr>
        </w:r>
        <w:r w:rsidR="00A7740A">
          <w:rPr>
            <w:noProof/>
            <w:webHidden/>
          </w:rPr>
          <w:fldChar w:fldCharType="separate"/>
        </w:r>
        <w:r w:rsidR="00A7740A">
          <w:rPr>
            <w:noProof/>
            <w:webHidden/>
          </w:rPr>
          <w:t>153</w:t>
        </w:r>
        <w:r w:rsidR="00A7740A">
          <w:rPr>
            <w:noProof/>
            <w:webHidden/>
          </w:rPr>
          <w:fldChar w:fldCharType="end"/>
        </w:r>
      </w:hyperlink>
    </w:p>
    <w:p w14:paraId="79F28D0D" w14:textId="05DA9F31"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906" w:history="1">
        <w:r w:rsidR="00A7740A" w:rsidRPr="00384DCE">
          <w:rPr>
            <w:rStyle w:val="Hipervnculo"/>
            <w:rFonts w:cs="Book Antiqua"/>
            <w:noProof/>
          </w:rPr>
          <w:t>5.4.</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Vista de Despliegue - Ambiente Físico</w:t>
        </w:r>
        <w:r w:rsidR="00A7740A">
          <w:rPr>
            <w:noProof/>
            <w:webHidden/>
          </w:rPr>
          <w:tab/>
        </w:r>
        <w:r w:rsidR="00A7740A">
          <w:rPr>
            <w:noProof/>
            <w:webHidden/>
          </w:rPr>
          <w:fldChar w:fldCharType="begin"/>
        </w:r>
        <w:r w:rsidR="00A7740A">
          <w:rPr>
            <w:noProof/>
            <w:webHidden/>
          </w:rPr>
          <w:instrText xml:space="preserve"> PAGEREF _Toc139966906 \h </w:instrText>
        </w:r>
        <w:r w:rsidR="00A7740A">
          <w:rPr>
            <w:noProof/>
            <w:webHidden/>
          </w:rPr>
        </w:r>
        <w:r w:rsidR="00A7740A">
          <w:rPr>
            <w:noProof/>
            <w:webHidden/>
          </w:rPr>
          <w:fldChar w:fldCharType="separate"/>
        </w:r>
        <w:r w:rsidR="00A7740A">
          <w:rPr>
            <w:noProof/>
            <w:webHidden/>
          </w:rPr>
          <w:t>153</w:t>
        </w:r>
        <w:r w:rsidR="00A7740A">
          <w:rPr>
            <w:noProof/>
            <w:webHidden/>
          </w:rPr>
          <w:fldChar w:fldCharType="end"/>
        </w:r>
      </w:hyperlink>
    </w:p>
    <w:p w14:paraId="691A3105" w14:textId="77594ABD"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907" w:history="1">
        <w:r w:rsidR="00A7740A" w:rsidRPr="00384DCE">
          <w:rPr>
            <w:rStyle w:val="Hipervnculo"/>
            <w:rFonts w:cs="Book Antiqua"/>
            <w:noProof/>
          </w:rPr>
          <w:t>5.5.</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Vista de Datos</w:t>
        </w:r>
        <w:r w:rsidR="00A7740A">
          <w:rPr>
            <w:noProof/>
            <w:webHidden/>
          </w:rPr>
          <w:tab/>
        </w:r>
        <w:r w:rsidR="00A7740A">
          <w:rPr>
            <w:noProof/>
            <w:webHidden/>
          </w:rPr>
          <w:fldChar w:fldCharType="begin"/>
        </w:r>
        <w:r w:rsidR="00A7740A">
          <w:rPr>
            <w:noProof/>
            <w:webHidden/>
          </w:rPr>
          <w:instrText xml:space="preserve"> PAGEREF _Toc139966907 \h </w:instrText>
        </w:r>
        <w:r w:rsidR="00A7740A">
          <w:rPr>
            <w:noProof/>
            <w:webHidden/>
          </w:rPr>
        </w:r>
        <w:r w:rsidR="00A7740A">
          <w:rPr>
            <w:noProof/>
            <w:webHidden/>
          </w:rPr>
          <w:fldChar w:fldCharType="separate"/>
        </w:r>
        <w:r w:rsidR="00A7740A">
          <w:rPr>
            <w:noProof/>
            <w:webHidden/>
          </w:rPr>
          <w:t>154</w:t>
        </w:r>
        <w:r w:rsidR="00A7740A">
          <w:rPr>
            <w:noProof/>
            <w:webHidden/>
          </w:rPr>
          <w:fldChar w:fldCharType="end"/>
        </w:r>
      </w:hyperlink>
    </w:p>
    <w:p w14:paraId="2CD76C0D" w14:textId="370EB3F7"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908" w:history="1">
        <w:r w:rsidR="00A7740A" w:rsidRPr="00384DCE">
          <w:rPr>
            <w:rStyle w:val="Hipervnculo"/>
            <w:rFonts w:cs="Calibri"/>
            <w:noProof/>
          </w:rPr>
          <w:t>5.5.1.</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Calibri"/>
            <w:noProof/>
          </w:rPr>
          <w:t>Definiciones</w:t>
        </w:r>
        <w:r w:rsidR="00A7740A">
          <w:rPr>
            <w:noProof/>
            <w:webHidden/>
          </w:rPr>
          <w:tab/>
        </w:r>
        <w:r w:rsidR="00A7740A">
          <w:rPr>
            <w:noProof/>
            <w:webHidden/>
          </w:rPr>
          <w:fldChar w:fldCharType="begin"/>
        </w:r>
        <w:r w:rsidR="00A7740A">
          <w:rPr>
            <w:noProof/>
            <w:webHidden/>
          </w:rPr>
          <w:instrText xml:space="preserve"> PAGEREF _Toc139966908 \h </w:instrText>
        </w:r>
        <w:r w:rsidR="00A7740A">
          <w:rPr>
            <w:noProof/>
            <w:webHidden/>
          </w:rPr>
        </w:r>
        <w:r w:rsidR="00A7740A">
          <w:rPr>
            <w:noProof/>
            <w:webHidden/>
          </w:rPr>
          <w:fldChar w:fldCharType="separate"/>
        </w:r>
        <w:r w:rsidR="00A7740A">
          <w:rPr>
            <w:noProof/>
            <w:webHidden/>
          </w:rPr>
          <w:t>154</w:t>
        </w:r>
        <w:r w:rsidR="00A7740A">
          <w:rPr>
            <w:noProof/>
            <w:webHidden/>
          </w:rPr>
          <w:fldChar w:fldCharType="end"/>
        </w:r>
      </w:hyperlink>
    </w:p>
    <w:p w14:paraId="5F590364" w14:textId="1401831F" w:rsidR="00A7740A" w:rsidRDefault="00000000">
      <w:pPr>
        <w:pStyle w:val="TDC3"/>
        <w:tabs>
          <w:tab w:val="left" w:pos="1200"/>
          <w:tab w:val="right" w:leader="dot" w:pos="9628"/>
        </w:tabs>
        <w:rPr>
          <w:rFonts w:asciiTheme="minorHAnsi" w:eastAsiaTheme="minorEastAsia" w:hAnsiTheme="minorHAnsi" w:cstheme="minorBidi"/>
          <w:i w:val="0"/>
          <w:iCs w:val="0"/>
          <w:noProof/>
          <w:kern w:val="2"/>
          <w:sz w:val="22"/>
          <w:szCs w:val="22"/>
          <w:lang w:eastAsia="es-EC"/>
          <w14:ligatures w14:val="standardContextual"/>
        </w:rPr>
      </w:pPr>
      <w:hyperlink w:anchor="_Toc139966909" w:history="1">
        <w:r w:rsidR="00A7740A" w:rsidRPr="00384DCE">
          <w:rPr>
            <w:rStyle w:val="Hipervnculo"/>
            <w:rFonts w:cs="Calibri"/>
            <w:noProof/>
          </w:rPr>
          <w:t>5.5.2.</w:t>
        </w:r>
        <w:r w:rsidR="00A7740A">
          <w:rPr>
            <w:rFonts w:asciiTheme="minorHAnsi" w:eastAsiaTheme="minorEastAsia" w:hAnsiTheme="minorHAnsi" w:cstheme="minorBidi"/>
            <w:i w:val="0"/>
            <w:iCs w:val="0"/>
            <w:noProof/>
            <w:kern w:val="2"/>
            <w:sz w:val="22"/>
            <w:szCs w:val="22"/>
            <w:lang w:eastAsia="es-EC"/>
            <w14:ligatures w14:val="standardContextual"/>
          </w:rPr>
          <w:tab/>
        </w:r>
        <w:r w:rsidR="00A7740A" w:rsidRPr="00384DCE">
          <w:rPr>
            <w:rStyle w:val="Hipervnculo"/>
            <w:rFonts w:cs="Calibri"/>
            <w:noProof/>
          </w:rPr>
          <w:t>Diseño de Base de Datos</w:t>
        </w:r>
        <w:r w:rsidR="00A7740A">
          <w:rPr>
            <w:noProof/>
            <w:webHidden/>
          </w:rPr>
          <w:tab/>
        </w:r>
        <w:r w:rsidR="00A7740A">
          <w:rPr>
            <w:noProof/>
            <w:webHidden/>
          </w:rPr>
          <w:fldChar w:fldCharType="begin"/>
        </w:r>
        <w:r w:rsidR="00A7740A">
          <w:rPr>
            <w:noProof/>
            <w:webHidden/>
          </w:rPr>
          <w:instrText xml:space="preserve"> PAGEREF _Toc139966909 \h </w:instrText>
        </w:r>
        <w:r w:rsidR="00A7740A">
          <w:rPr>
            <w:noProof/>
            <w:webHidden/>
          </w:rPr>
        </w:r>
        <w:r w:rsidR="00A7740A">
          <w:rPr>
            <w:noProof/>
            <w:webHidden/>
          </w:rPr>
          <w:fldChar w:fldCharType="separate"/>
        </w:r>
        <w:r w:rsidR="00A7740A">
          <w:rPr>
            <w:noProof/>
            <w:webHidden/>
          </w:rPr>
          <w:t>158</w:t>
        </w:r>
        <w:r w:rsidR="00A7740A">
          <w:rPr>
            <w:noProof/>
            <w:webHidden/>
          </w:rPr>
          <w:fldChar w:fldCharType="end"/>
        </w:r>
      </w:hyperlink>
    </w:p>
    <w:p w14:paraId="74E3F6E8" w14:textId="5DA81C80" w:rsidR="00A7740A" w:rsidRDefault="00000000">
      <w:pPr>
        <w:pStyle w:val="TDC2"/>
        <w:tabs>
          <w:tab w:val="left" w:pos="960"/>
          <w:tab w:val="right" w:leader="dot" w:pos="9628"/>
        </w:tabs>
        <w:rPr>
          <w:rFonts w:asciiTheme="minorHAnsi" w:eastAsiaTheme="minorEastAsia" w:hAnsiTheme="minorHAnsi" w:cstheme="minorBidi"/>
          <w:smallCaps w:val="0"/>
          <w:noProof/>
          <w:kern w:val="2"/>
          <w:sz w:val="22"/>
          <w:szCs w:val="22"/>
          <w:lang w:eastAsia="es-EC"/>
          <w14:ligatures w14:val="standardContextual"/>
        </w:rPr>
      </w:pPr>
      <w:hyperlink w:anchor="_Toc139966910" w:history="1">
        <w:r w:rsidR="00A7740A" w:rsidRPr="00384DCE">
          <w:rPr>
            <w:rStyle w:val="Hipervnculo"/>
            <w:rFonts w:cs="Book Antiqua"/>
            <w:noProof/>
          </w:rPr>
          <w:t>5.6.</w:t>
        </w:r>
        <w:r w:rsidR="00A7740A">
          <w:rPr>
            <w:rFonts w:asciiTheme="minorHAnsi" w:eastAsiaTheme="minorEastAsia" w:hAnsiTheme="minorHAnsi" w:cstheme="minorBidi"/>
            <w:smallCaps w:val="0"/>
            <w:noProof/>
            <w:kern w:val="2"/>
            <w:sz w:val="22"/>
            <w:szCs w:val="22"/>
            <w:lang w:eastAsia="es-EC"/>
            <w14:ligatures w14:val="standardContextual"/>
          </w:rPr>
          <w:tab/>
        </w:r>
        <w:r w:rsidR="00A7740A" w:rsidRPr="00384DCE">
          <w:rPr>
            <w:rStyle w:val="Hipervnculo"/>
            <w:rFonts w:cs="Book Antiqua"/>
            <w:noProof/>
          </w:rPr>
          <w:t>Requisitos de Software/Hardware</w:t>
        </w:r>
        <w:r w:rsidR="00A7740A">
          <w:rPr>
            <w:noProof/>
            <w:webHidden/>
          </w:rPr>
          <w:tab/>
        </w:r>
        <w:r w:rsidR="00A7740A">
          <w:rPr>
            <w:noProof/>
            <w:webHidden/>
          </w:rPr>
          <w:fldChar w:fldCharType="begin"/>
        </w:r>
        <w:r w:rsidR="00A7740A">
          <w:rPr>
            <w:noProof/>
            <w:webHidden/>
          </w:rPr>
          <w:instrText xml:space="preserve"> PAGEREF _Toc139966910 \h </w:instrText>
        </w:r>
        <w:r w:rsidR="00A7740A">
          <w:rPr>
            <w:noProof/>
            <w:webHidden/>
          </w:rPr>
        </w:r>
        <w:r w:rsidR="00A7740A">
          <w:rPr>
            <w:noProof/>
            <w:webHidden/>
          </w:rPr>
          <w:fldChar w:fldCharType="separate"/>
        </w:r>
        <w:r w:rsidR="00A7740A">
          <w:rPr>
            <w:noProof/>
            <w:webHidden/>
          </w:rPr>
          <w:t>158</w:t>
        </w:r>
        <w:r w:rsidR="00A7740A">
          <w:rPr>
            <w:noProof/>
            <w:webHidden/>
          </w:rPr>
          <w:fldChar w:fldCharType="end"/>
        </w:r>
      </w:hyperlink>
    </w:p>
    <w:p w14:paraId="68840B7A" w14:textId="1B2F7CDF" w:rsidR="00A7740A" w:rsidRDefault="00000000">
      <w:pPr>
        <w:pStyle w:val="TDC1"/>
        <w:tabs>
          <w:tab w:val="left" w:pos="480"/>
          <w:tab w:val="right" w:leader="dot" w:pos="9628"/>
        </w:tabs>
        <w:rPr>
          <w:rFonts w:asciiTheme="minorHAnsi" w:eastAsiaTheme="minorEastAsia" w:hAnsiTheme="minorHAnsi" w:cstheme="minorBidi"/>
          <w:b w:val="0"/>
          <w:bCs w:val="0"/>
          <w:caps w:val="0"/>
          <w:noProof/>
          <w:kern w:val="2"/>
          <w:sz w:val="22"/>
          <w:szCs w:val="22"/>
          <w:lang w:eastAsia="es-EC"/>
          <w14:ligatures w14:val="standardContextual"/>
        </w:rPr>
      </w:pPr>
      <w:hyperlink w:anchor="_Toc139966911" w:history="1">
        <w:r w:rsidR="00A7740A" w:rsidRPr="00384DCE">
          <w:rPr>
            <w:rStyle w:val="Hipervnculo"/>
            <w:rFonts w:cs="Book Antiqua"/>
            <w:noProof/>
          </w:rPr>
          <w:t>6.</w:t>
        </w:r>
        <w:r w:rsidR="00A7740A">
          <w:rPr>
            <w:rFonts w:asciiTheme="minorHAnsi" w:eastAsiaTheme="minorEastAsia" w:hAnsiTheme="minorHAnsi" w:cstheme="minorBidi"/>
            <w:b w:val="0"/>
            <w:bCs w:val="0"/>
            <w:caps w:val="0"/>
            <w:noProof/>
            <w:kern w:val="2"/>
            <w:sz w:val="22"/>
            <w:szCs w:val="22"/>
            <w:lang w:eastAsia="es-EC"/>
            <w14:ligatures w14:val="standardContextual"/>
          </w:rPr>
          <w:tab/>
        </w:r>
        <w:r w:rsidR="00A7740A" w:rsidRPr="00384DCE">
          <w:rPr>
            <w:rStyle w:val="Hipervnculo"/>
            <w:rFonts w:cs="Book Antiqua"/>
            <w:noProof/>
          </w:rPr>
          <w:t>Calidad</w:t>
        </w:r>
        <w:r w:rsidR="00A7740A">
          <w:rPr>
            <w:noProof/>
            <w:webHidden/>
          </w:rPr>
          <w:tab/>
        </w:r>
        <w:r w:rsidR="00A7740A">
          <w:rPr>
            <w:noProof/>
            <w:webHidden/>
          </w:rPr>
          <w:fldChar w:fldCharType="begin"/>
        </w:r>
        <w:r w:rsidR="00A7740A">
          <w:rPr>
            <w:noProof/>
            <w:webHidden/>
          </w:rPr>
          <w:instrText xml:space="preserve"> PAGEREF _Toc139966911 \h </w:instrText>
        </w:r>
        <w:r w:rsidR="00A7740A">
          <w:rPr>
            <w:noProof/>
            <w:webHidden/>
          </w:rPr>
        </w:r>
        <w:r w:rsidR="00A7740A">
          <w:rPr>
            <w:noProof/>
            <w:webHidden/>
          </w:rPr>
          <w:fldChar w:fldCharType="separate"/>
        </w:r>
        <w:r w:rsidR="00A7740A">
          <w:rPr>
            <w:noProof/>
            <w:webHidden/>
          </w:rPr>
          <w:t>158</w:t>
        </w:r>
        <w:r w:rsidR="00A7740A">
          <w:rPr>
            <w:noProof/>
            <w:webHidden/>
          </w:rPr>
          <w:fldChar w:fldCharType="end"/>
        </w:r>
      </w:hyperlink>
    </w:p>
    <w:p w14:paraId="2CB9486C" w14:textId="1B0AE8B2" w:rsidR="00A7740A" w:rsidRDefault="00000000">
      <w:pPr>
        <w:pStyle w:val="TDC1"/>
        <w:tabs>
          <w:tab w:val="left" w:pos="480"/>
          <w:tab w:val="right" w:leader="dot" w:pos="9628"/>
        </w:tabs>
        <w:rPr>
          <w:rFonts w:asciiTheme="minorHAnsi" w:eastAsiaTheme="minorEastAsia" w:hAnsiTheme="minorHAnsi" w:cstheme="minorBidi"/>
          <w:b w:val="0"/>
          <w:bCs w:val="0"/>
          <w:caps w:val="0"/>
          <w:noProof/>
          <w:kern w:val="2"/>
          <w:sz w:val="22"/>
          <w:szCs w:val="22"/>
          <w:lang w:eastAsia="es-EC"/>
          <w14:ligatures w14:val="standardContextual"/>
        </w:rPr>
      </w:pPr>
      <w:hyperlink w:anchor="_Toc139966912" w:history="1">
        <w:r w:rsidR="00A7740A" w:rsidRPr="00384DCE">
          <w:rPr>
            <w:rStyle w:val="Hipervnculo"/>
            <w:rFonts w:cs="Book Antiqua"/>
            <w:noProof/>
          </w:rPr>
          <w:t>7.</w:t>
        </w:r>
        <w:r w:rsidR="00A7740A">
          <w:rPr>
            <w:rFonts w:asciiTheme="minorHAnsi" w:eastAsiaTheme="minorEastAsia" w:hAnsiTheme="minorHAnsi" w:cstheme="minorBidi"/>
            <w:b w:val="0"/>
            <w:bCs w:val="0"/>
            <w:caps w:val="0"/>
            <w:noProof/>
            <w:kern w:val="2"/>
            <w:sz w:val="22"/>
            <w:szCs w:val="22"/>
            <w:lang w:eastAsia="es-EC"/>
            <w14:ligatures w14:val="standardContextual"/>
          </w:rPr>
          <w:tab/>
        </w:r>
        <w:r w:rsidR="00A7740A" w:rsidRPr="00384DCE">
          <w:rPr>
            <w:rStyle w:val="Hipervnculo"/>
            <w:rFonts w:cs="Book Antiqua"/>
            <w:noProof/>
          </w:rPr>
          <w:t>Observaciones</w:t>
        </w:r>
        <w:r w:rsidR="00A7740A">
          <w:rPr>
            <w:noProof/>
            <w:webHidden/>
          </w:rPr>
          <w:tab/>
        </w:r>
        <w:r w:rsidR="00A7740A">
          <w:rPr>
            <w:noProof/>
            <w:webHidden/>
          </w:rPr>
          <w:fldChar w:fldCharType="begin"/>
        </w:r>
        <w:r w:rsidR="00A7740A">
          <w:rPr>
            <w:noProof/>
            <w:webHidden/>
          </w:rPr>
          <w:instrText xml:space="preserve"> PAGEREF _Toc139966912 \h </w:instrText>
        </w:r>
        <w:r w:rsidR="00A7740A">
          <w:rPr>
            <w:noProof/>
            <w:webHidden/>
          </w:rPr>
        </w:r>
        <w:r w:rsidR="00A7740A">
          <w:rPr>
            <w:noProof/>
            <w:webHidden/>
          </w:rPr>
          <w:fldChar w:fldCharType="separate"/>
        </w:r>
        <w:r w:rsidR="00A7740A">
          <w:rPr>
            <w:noProof/>
            <w:webHidden/>
          </w:rPr>
          <w:t>158</w:t>
        </w:r>
        <w:r w:rsidR="00A7740A">
          <w:rPr>
            <w:noProof/>
            <w:webHidden/>
          </w:rPr>
          <w:fldChar w:fldCharType="end"/>
        </w:r>
      </w:hyperlink>
    </w:p>
    <w:p w14:paraId="4D18D7B1" w14:textId="5B1C2FCC" w:rsidR="00547DD9" w:rsidRPr="00453783" w:rsidRDefault="007104EE" w:rsidP="007104EE">
      <w:pPr>
        <w:rPr>
          <w:rFonts w:ascii="Calibri" w:hAnsi="Calibri" w:cs="Book Antiqua"/>
          <w:b/>
        </w:rPr>
      </w:pPr>
      <w:r w:rsidRPr="006539F0">
        <w:rPr>
          <w:rFonts w:ascii="Calibri" w:hAnsi="Calibri"/>
          <w:caps/>
          <w:sz w:val="28"/>
          <w:szCs w:val="28"/>
        </w:rPr>
        <w:fldChar w:fldCharType="end"/>
      </w:r>
    </w:p>
    <w:p w14:paraId="4D178AE0" w14:textId="77777777" w:rsidR="00547DD9" w:rsidRPr="00453783" w:rsidRDefault="00547DD9">
      <w:pPr>
        <w:pStyle w:val="Textoindependiente"/>
        <w:pageBreakBefore/>
        <w:rPr>
          <w:rFonts w:ascii="Calibri" w:hAnsi="Calibri"/>
        </w:rPr>
      </w:pPr>
    </w:p>
    <w:p w14:paraId="1B378A98" w14:textId="77777777" w:rsidR="00547DD9" w:rsidRPr="00453783" w:rsidRDefault="00547DD9" w:rsidP="00663A4B">
      <w:pPr>
        <w:pStyle w:val="Ttulo1"/>
        <w:numPr>
          <w:ilvl w:val="0"/>
          <w:numId w:val="2"/>
        </w:numPr>
        <w:spacing w:before="0" w:after="0"/>
        <w:rPr>
          <w:rFonts w:ascii="Calibri" w:hAnsi="Calibri" w:cs="Book Antiqua"/>
          <w:sz w:val="24"/>
        </w:rPr>
      </w:pPr>
      <w:bookmarkStart w:id="0" w:name="_Toc384282994"/>
      <w:bookmarkStart w:id="1" w:name="_Toc139966871"/>
      <w:r w:rsidRPr="00453783">
        <w:rPr>
          <w:rFonts w:ascii="Calibri" w:hAnsi="Calibri" w:cs="Book Antiqua"/>
          <w:sz w:val="28"/>
        </w:rPr>
        <w:t>Introducción</w:t>
      </w:r>
      <w:bookmarkEnd w:id="0"/>
      <w:bookmarkEnd w:id="1"/>
      <w:r w:rsidRPr="00453783">
        <w:rPr>
          <w:rFonts w:ascii="Calibri" w:hAnsi="Calibri" w:cs="Book Antiqua"/>
          <w:sz w:val="28"/>
        </w:rPr>
        <w:t xml:space="preserve">  </w:t>
      </w:r>
    </w:p>
    <w:p w14:paraId="3CCCAD2E" w14:textId="77777777" w:rsidR="00547DD9" w:rsidRPr="004238E4" w:rsidRDefault="00DE5EB2" w:rsidP="00663A4B">
      <w:pPr>
        <w:pStyle w:val="Ttulo2"/>
        <w:numPr>
          <w:ilvl w:val="1"/>
          <w:numId w:val="2"/>
        </w:numPr>
        <w:ind w:left="1418"/>
        <w:rPr>
          <w:rFonts w:ascii="Calibri" w:hAnsi="Calibri" w:cs="Book Antiqua"/>
          <w:i w:val="0"/>
          <w:sz w:val="24"/>
        </w:rPr>
      </w:pPr>
      <w:bookmarkStart w:id="2" w:name="_Toc384282995"/>
      <w:bookmarkStart w:id="3" w:name="_Toc139966872"/>
      <w:r w:rsidRPr="004238E4">
        <w:rPr>
          <w:rFonts w:ascii="Calibri" w:hAnsi="Calibri" w:cs="Book Antiqua"/>
          <w:i w:val="0"/>
          <w:sz w:val="24"/>
        </w:rPr>
        <w:t>Objetivo</w:t>
      </w:r>
      <w:bookmarkEnd w:id="2"/>
      <w:bookmarkEnd w:id="3"/>
    </w:p>
    <w:p w14:paraId="131C8DE3" w14:textId="77777777" w:rsidR="00EB0C44" w:rsidRPr="004238E4" w:rsidRDefault="00EB0C44" w:rsidP="00E41F22">
      <w:pPr>
        <w:ind w:left="720"/>
        <w:jc w:val="both"/>
        <w:rPr>
          <w:rFonts w:ascii="Calibri" w:hAnsi="Calibri" w:cs="Book Antiqua"/>
          <w:i/>
          <w:color w:val="595959"/>
        </w:rPr>
      </w:pPr>
    </w:p>
    <w:p w14:paraId="497BFE94" w14:textId="77777777" w:rsidR="00EB0C44" w:rsidRPr="004238E4" w:rsidRDefault="00DF7C42" w:rsidP="00E41F22">
      <w:pPr>
        <w:ind w:left="720"/>
        <w:jc w:val="both"/>
        <w:rPr>
          <w:rFonts w:ascii="Calibri" w:hAnsi="Calibri" w:cs="Book Antiqua"/>
          <w:i/>
        </w:rPr>
      </w:pPr>
      <w:r w:rsidRPr="004238E4">
        <w:rPr>
          <w:rFonts w:ascii="Calibri" w:hAnsi="Calibri" w:cs="Book Antiqua"/>
          <w:i/>
        </w:rPr>
        <w:t xml:space="preserve">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 </w:t>
      </w:r>
    </w:p>
    <w:p w14:paraId="34E247B0" w14:textId="77777777" w:rsidR="00547DD9" w:rsidRPr="004238E4" w:rsidRDefault="00547DD9" w:rsidP="00663A4B">
      <w:pPr>
        <w:pStyle w:val="Ttulo2"/>
        <w:numPr>
          <w:ilvl w:val="1"/>
          <w:numId w:val="2"/>
        </w:numPr>
        <w:ind w:left="1418"/>
        <w:rPr>
          <w:rFonts w:ascii="Calibri" w:hAnsi="Calibri" w:cs="Book Antiqua"/>
          <w:i w:val="0"/>
          <w:sz w:val="24"/>
        </w:rPr>
      </w:pPr>
      <w:bookmarkStart w:id="4" w:name="_Toc384282996"/>
      <w:bookmarkStart w:id="5" w:name="_Toc139966873"/>
      <w:r w:rsidRPr="004238E4">
        <w:rPr>
          <w:rFonts w:ascii="Calibri" w:hAnsi="Calibri" w:cs="Book Antiqua"/>
          <w:i w:val="0"/>
          <w:sz w:val="24"/>
        </w:rPr>
        <w:t>Definiciones, Acrónimos y Abreviaturas</w:t>
      </w:r>
      <w:bookmarkEnd w:id="4"/>
      <w:bookmarkEnd w:id="5"/>
    </w:p>
    <w:p w14:paraId="67E4EF32" w14:textId="77777777" w:rsidR="001905F6" w:rsidRPr="004238E4" w:rsidRDefault="001905F6" w:rsidP="001905F6">
      <w:pPr>
        <w:ind w:left="720"/>
        <w:jc w:val="both"/>
        <w:rPr>
          <w:rFonts w:ascii="Calibri" w:hAnsi="Calibri" w:cs="Book Antiqua"/>
          <w:i/>
          <w:color w:val="0000FF"/>
        </w:rPr>
      </w:pPr>
    </w:p>
    <w:tbl>
      <w:tblPr>
        <w:tblW w:w="8789"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76"/>
        <w:gridCol w:w="4394"/>
        <w:gridCol w:w="1559"/>
        <w:gridCol w:w="1560"/>
      </w:tblGrid>
      <w:tr w:rsidR="00311F5F" w:rsidRPr="004238E4" w14:paraId="0F1A402F" w14:textId="77777777" w:rsidTr="004E6E78">
        <w:trPr>
          <w:trHeight w:val="271"/>
        </w:trPr>
        <w:tc>
          <w:tcPr>
            <w:tcW w:w="1276" w:type="dxa"/>
            <w:shd w:val="clear" w:color="auto" w:fill="D0CECE"/>
            <w:hideMark/>
          </w:tcPr>
          <w:p w14:paraId="54B93D36" w14:textId="77777777" w:rsidR="005E532A" w:rsidRPr="004238E4" w:rsidRDefault="005E532A">
            <w:pPr>
              <w:jc w:val="both"/>
              <w:rPr>
                <w:rFonts w:ascii="Calibri" w:hAnsi="Calibri" w:cs="Calibri"/>
                <w:b/>
                <w:iCs/>
              </w:rPr>
            </w:pPr>
            <w:r w:rsidRPr="004238E4">
              <w:rPr>
                <w:rFonts w:ascii="Calibri" w:hAnsi="Calibri" w:cs="Calibri"/>
                <w:b/>
                <w:iCs/>
              </w:rPr>
              <w:t>Término</w:t>
            </w:r>
          </w:p>
        </w:tc>
        <w:tc>
          <w:tcPr>
            <w:tcW w:w="4394" w:type="dxa"/>
            <w:shd w:val="clear" w:color="auto" w:fill="D0CECE"/>
            <w:hideMark/>
          </w:tcPr>
          <w:p w14:paraId="616E179B" w14:textId="77777777" w:rsidR="005E532A" w:rsidRPr="004238E4" w:rsidRDefault="005E532A">
            <w:pPr>
              <w:ind w:left="132"/>
              <w:jc w:val="both"/>
              <w:rPr>
                <w:rFonts w:ascii="Calibri" w:hAnsi="Calibri" w:cs="Calibri"/>
                <w:b/>
                <w:iCs/>
              </w:rPr>
            </w:pPr>
            <w:r w:rsidRPr="004238E4">
              <w:rPr>
                <w:rFonts w:ascii="Calibri" w:hAnsi="Calibri" w:cs="Calibri"/>
                <w:b/>
                <w:iCs/>
              </w:rPr>
              <w:t>Definición</w:t>
            </w:r>
          </w:p>
        </w:tc>
        <w:tc>
          <w:tcPr>
            <w:tcW w:w="1559" w:type="dxa"/>
            <w:shd w:val="clear" w:color="auto" w:fill="D0CECE"/>
            <w:hideMark/>
          </w:tcPr>
          <w:p w14:paraId="578C9117" w14:textId="77777777" w:rsidR="005E532A" w:rsidRPr="004238E4" w:rsidRDefault="005E532A">
            <w:pPr>
              <w:ind w:left="132"/>
              <w:jc w:val="both"/>
              <w:rPr>
                <w:rFonts w:ascii="Calibri" w:hAnsi="Calibri" w:cs="Calibri"/>
                <w:b/>
                <w:iCs/>
              </w:rPr>
            </w:pPr>
            <w:r w:rsidRPr="004238E4">
              <w:rPr>
                <w:rFonts w:ascii="Calibri" w:hAnsi="Calibri" w:cs="Calibri"/>
                <w:b/>
                <w:iCs/>
              </w:rPr>
              <w:t>Alias</w:t>
            </w:r>
          </w:p>
        </w:tc>
        <w:tc>
          <w:tcPr>
            <w:tcW w:w="1560" w:type="dxa"/>
            <w:shd w:val="clear" w:color="auto" w:fill="D0CECE"/>
            <w:hideMark/>
          </w:tcPr>
          <w:p w14:paraId="46A6FBE4" w14:textId="77777777" w:rsidR="005E532A" w:rsidRPr="004238E4" w:rsidRDefault="005E532A">
            <w:pPr>
              <w:ind w:left="132"/>
              <w:jc w:val="both"/>
              <w:rPr>
                <w:rFonts w:ascii="Calibri" w:hAnsi="Calibri" w:cs="Calibri"/>
                <w:b/>
                <w:iCs/>
                <w:color w:val="595959"/>
              </w:rPr>
            </w:pPr>
            <w:r w:rsidRPr="004238E4">
              <w:rPr>
                <w:rFonts w:ascii="Calibri" w:hAnsi="Calibri" w:cs="Calibri"/>
                <w:b/>
                <w:iCs/>
              </w:rPr>
              <w:t>Abreviatura</w:t>
            </w:r>
          </w:p>
        </w:tc>
      </w:tr>
      <w:tr w:rsidR="00311F5F" w:rsidRPr="004238E4" w14:paraId="0BDB1C18" w14:textId="77777777" w:rsidTr="004E6E78">
        <w:trPr>
          <w:trHeight w:val="1834"/>
        </w:trPr>
        <w:tc>
          <w:tcPr>
            <w:tcW w:w="1276" w:type="dxa"/>
            <w:shd w:val="clear" w:color="auto" w:fill="auto"/>
            <w:hideMark/>
          </w:tcPr>
          <w:p w14:paraId="7D1D0331" w14:textId="77777777" w:rsidR="005E532A" w:rsidRPr="004238E4" w:rsidRDefault="005E532A">
            <w:pPr>
              <w:ind w:left="132"/>
              <w:jc w:val="center"/>
              <w:rPr>
                <w:rFonts w:ascii="Calibri" w:hAnsi="Calibri" w:cs="Calibri"/>
                <w:iCs/>
              </w:rPr>
            </w:pPr>
          </w:p>
          <w:p w14:paraId="5D1070E0" w14:textId="77777777" w:rsidR="005E532A" w:rsidRPr="004238E4" w:rsidRDefault="005E532A">
            <w:pPr>
              <w:ind w:left="132"/>
              <w:jc w:val="center"/>
              <w:rPr>
                <w:rFonts w:ascii="Calibri" w:hAnsi="Calibri" w:cs="Calibri"/>
                <w:iCs/>
              </w:rPr>
            </w:pPr>
          </w:p>
          <w:p w14:paraId="5AC727CD" w14:textId="77777777" w:rsidR="005E532A" w:rsidRPr="004238E4" w:rsidRDefault="005E532A">
            <w:pPr>
              <w:jc w:val="center"/>
              <w:rPr>
                <w:rFonts w:ascii="Calibri" w:hAnsi="Calibri" w:cs="Calibri"/>
                <w:iCs/>
              </w:rPr>
            </w:pPr>
            <w:r w:rsidRPr="004238E4">
              <w:rPr>
                <w:rFonts w:ascii="Calibri" w:hAnsi="Calibri" w:cs="Calibri"/>
                <w:iCs/>
              </w:rPr>
              <w:t>Sistema Web</w:t>
            </w:r>
          </w:p>
        </w:tc>
        <w:tc>
          <w:tcPr>
            <w:tcW w:w="4394" w:type="dxa"/>
            <w:shd w:val="clear" w:color="auto" w:fill="auto"/>
            <w:hideMark/>
          </w:tcPr>
          <w:p w14:paraId="254EC8ED" w14:textId="77777777" w:rsidR="005E532A" w:rsidRPr="004238E4" w:rsidRDefault="005E532A">
            <w:pPr>
              <w:ind w:left="132"/>
              <w:rPr>
                <w:rFonts w:ascii="Calibri" w:hAnsi="Calibri" w:cs="Calibri"/>
                <w:iCs/>
              </w:rPr>
            </w:pPr>
            <w:r w:rsidRPr="004238E4">
              <w:rPr>
                <w:rFonts w:ascii="Calibri" w:hAnsi="Calibri" w:cs="Calibri"/>
                <w:iCs/>
              </w:rPr>
              <w:t>Página dentro de la web y que se puede acceder desde un navegador y que tendrá las siguientes características:</w:t>
            </w:r>
          </w:p>
          <w:p w14:paraId="5A7F03B0" w14:textId="77777777" w:rsidR="005E532A" w:rsidRPr="004238E4" w:rsidRDefault="005E532A">
            <w:pPr>
              <w:pStyle w:val="Prrafodelista"/>
              <w:numPr>
                <w:ilvl w:val="0"/>
                <w:numId w:val="52"/>
              </w:numPr>
              <w:suppressAutoHyphens/>
              <w:rPr>
                <w:rFonts w:ascii="Calibri" w:hAnsi="Calibri" w:cs="Calibri"/>
                <w:iCs/>
              </w:rPr>
            </w:pPr>
            <w:r w:rsidRPr="004238E4">
              <w:rPr>
                <w:rFonts w:ascii="Calibri" w:hAnsi="Calibri" w:cs="Calibri"/>
                <w:iCs/>
              </w:rPr>
              <w:t>Catálogo de productos que se ofrecen al usuario</w:t>
            </w:r>
          </w:p>
          <w:p w14:paraId="55BD5DBD" w14:textId="77777777" w:rsidR="005E532A" w:rsidRPr="004238E4" w:rsidRDefault="005E532A">
            <w:pPr>
              <w:pStyle w:val="Prrafodelista"/>
              <w:numPr>
                <w:ilvl w:val="0"/>
                <w:numId w:val="52"/>
              </w:numPr>
              <w:suppressAutoHyphens/>
              <w:rPr>
                <w:rFonts w:ascii="Calibri" w:hAnsi="Calibri" w:cs="Calibri"/>
                <w:iCs/>
              </w:rPr>
            </w:pPr>
            <w:r w:rsidRPr="004238E4">
              <w:rPr>
                <w:rFonts w:ascii="Calibri" w:hAnsi="Calibri" w:cs="Calibri"/>
                <w:iCs/>
              </w:rPr>
              <w:t>Descripción de productos</w:t>
            </w:r>
          </w:p>
          <w:p w14:paraId="5CC1FD97" w14:textId="77777777" w:rsidR="005E532A" w:rsidRPr="004238E4" w:rsidRDefault="005E532A">
            <w:pPr>
              <w:pStyle w:val="Prrafodelista"/>
              <w:numPr>
                <w:ilvl w:val="0"/>
                <w:numId w:val="52"/>
              </w:numPr>
              <w:suppressAutoHyphens/>
              <w:rPr>
                <w:rFonts w:ascii="Calibri" w:hAnsi="Calibri" w:cs="Calibri"/>
                <w:iCs/>
              </w:rPr>
            </w:pPr>
            <w:r w:rsidRPr="004238E4">
              <w:rPr>
                <w:rFonts w:ascii="Calibri" w:hAnsi="Calibri" w:cs="Calibri"/>
                <w:iCs/>
              </w:rPr>
              <w:t>Presentación de ofertas</w:t>
            </w:r>
          </w:p>
          <w:p w14:paraId="192A7335" w14:textId="77777777" w:rsidR="005E532A" w:rsidRPr="004238E4" w:rsidRDefault="005E532A">
            <w:pPr>
              <w:numPr>
                <w:ilvl w:val="0"/>
                <w:numId w:val="4"/>
              </w:numPr>
              <w:tabs>
                <w:tab w:val="clear" w:pos="720"/>
                <w:tab w:val="num" w:pos="283"/>
              </w:tabs>
              <w:ind w:left="132"/>
              <w:rPr>
                <w:rFonts w:ascii="Calibri" w:hAnsi="Calibri" w:cs="Calibri"/>
                <w:iCs/>
              </w:rPr>
            </w:pPr>
          </w:p>
        </w:tc>
        <w:tc>
          <w:tcPr>
            <w:tcW w:w="1559" w:type="dxa"/>
            <w:shd w:val="clear" w:color="auto" w:fill="auto"/>
            <w:hideMark/>
          </w:tcPr>
          <w:p w14:paraId="0C927A92" w14:textId="77777777" w:rsidR="005E532A" w:rsidRPr="004238E4" w:rsidRDefault="005E532A">
            <w:pPr>
              <w:ind w:left="132"/>
              <w:rPr>
                <w:rFonts w:ascii="Calibri" w:hAnsi="Calibri" w:cs="Calibri"/>
                <w:iCs/>
              </w:rPr>
            </w:pPr>
          </w:p>
          <w:p w14:paraId="6A74DCFF" w14:textId="77777777" w:rsidR="005E532A" w:rsidRPr="004238E4" w:rsidRDefault="005E532A">
            <w:pPr>
              <w:ind w:left="132"/>
              <w:rPr>
                <w:rFonts w:ascii="Calibri" w:hAnsi="Calibri" w:cs="Calibri"/>
                <w:iCs/>
              </w:rPr>
            </w:pPr>
          </w:p>
          <w:p w14:paraId="204F180D" w14:textId="77777777" w:rsidR="005E532A" w:rsidRPr="004238E4" w:rsidRDefault="005E532A" w:rsidP="005E532A">
            <w:pPr>
              <w:rPr>
                <w:rFonts w:ascii="Calibri" w:hAnsi="Calibri" w:cs="Calibri"/>
                <w:iCs/>
              </w:rPr>
            </w:pPr>
            <w:r w:rsidRPr="004238E4">
              <w:rPr>
                <w:rFonts w:ascii="Calibri" w:hAnsi="Calibri" w:cs="Calibri"/>
                <w:iCs/>
              </w:rPr>
              <w:t>Web</w:t>
            </w:r>
          </w:p>
        </w:tc>
        <w:tc>
          <w:tcPr>
            <w:tcW w:w="1560" w:type="dxa"/>
            <w:shd w:val="clear" w:color="auto" w:fill="auto"/>
            <w:hideMark/>
          </w:tcPr>
          <w:p w14:paraId="155A7667" w14:textId="77777777" w:rsidR="005E532A" w:rsidRPr="004238E4" w:rsidRDefault="005E532A">
            <w:pPr>
              <w:ind w:left="128"/>
              <w:rPr>
                <w:rFonts w:ascii="Calibri" w:hAnsi="Calibri" w:cs="Calibri"/>
                <w:i/>
              </w:rPr>
            </w:pPr>
          </w:p>
          <w:p w14:paraId="4A7D126D" w14:textId="77777777" w:rsidR="005E532A" w:rsidRPr="004238E4" w:rsidRDefault="005E532A">
            <w:pPr>
              <w:ind w:left="128"/>
              <w:rPr>
                <w:rFonts w:ascii="Calibri" w:hAnsi="Calibri" w:cs="Calibri"/>
                <w:i/>
              </w:rPr>
            </w:pPr>
          </w:p>
          <w:p w14:paraId="3B38C49A" w14:textId="77777777" w:rsidR="005E532A" w:rsidRPr="004238E4" w:rsidRDefault="005E532A">
            <w:pPr>
              <w:ind w:left="128"/>
              <w:rPr>
                <w:rFonts w:ascii="Calibri" w:hAnsi="Calibri" w:cs="Calibri"/>
                <w:i/>
                <w:color w:val="595959"/>
              </w:rPr>
            </w:pPr>
            <w:r w:rsidRPr="004238E4">
              <w:rPr>
                <w:rFonts w:ascii="Calibri" w:hAnsi="Calibri" w:cs="Calibri"/>
                <w:i/>
              </w:rPr>
              <w:t>Web</w:t>
            </w:r>
          </w:p>
        </w:tc>
      </w:tr>
      <w:tr w:rsidR="00311F5F" w:rsidRPr="004238E4" w14:paraId="2A4A1512" w14:textId="77777777" w:rsidTr="004E6E78">
        <w:trPr>
          <w:trHeight w:val="1106"/>
        </w:trPr>
        <w:tc>
          <w:tcPr>
            <w:tcW w:w="1276" w:type="dxa"/>
            <w:shd w:val="clear" w:color="auto" w:fill="auto"/>
            <w:hideMark/>
          </w:tcPr>
          <w:p w14:paraId="6FD17784" w14:textId="77777777" w:rsidR="005E532A" w:rsidRPr="004238E4" w:rsidRDefault="005E532A">
            <w:pPr>
              <w:ind w:left="132"/>
              <w:jc w:val="center"/>
              <w:rPr>
                <w:rFonts w:ascii="Calibri" w:hAnsi="Calibri" w:cs="Calibri"/>
                <w:iCs/>
              </w:rPr>
            </w:pPr>
          </w:p>
          <w:p w14:paraId="51E30900" w14:textId="77777777" w:rsidR="005E532A" w:rsidRPr="004238E4" w:rsidRDefault="005E532A">
            <w:pPr>
              <w:ind w:left="132"/>
              <w:jc w:val="center"/>
              <w:rPr>
                <w:rFonts w:ascii="Calibri" w:hAnsi="Calibri" w:cs="Calibri"/>
                <w:iCs/>
              </w:rPr>
            </w:pPr>
          </w:p>
          <w:p w14:paraId="0DDD1D32" w14:textId="77777777" w:rsidR="005E532A" w:rsidRPr="004238E4" w:rsidRDefault="005E532A">
            <w:pPr>
              <w:jc w:val="center"/>
              <w:rPr>
                <w:rFonts w:ascii="Calibri" w:hAnsi="Calibri" w:cs="Calibri"/>
                <w:iCs/>
              </w:rPr>
            </w:pPr>
            <w:r w:rsidRPr="004238E4">
              <w:rPr>
                <w:rFonts w:ascii="Calibri" w:hAnsi="Calibri" w:cs="Calibri"/>
                <w:iCs/>
              </w:rPr>
              <w:t>Usuario</w:t>
            </w:r>
          </w:p>
        </w:tc>
        <w:tc>
          <w:tcPr>
            <w:tcW w:w="4394" w:type="dxa"/>
            <w:shd w:val="clear" w:color="auto" w:fill="auto"/>
            <w:hideMark/>
          </w:tcPr>
          <w:p w14:paraId="76B5B29F" w14:textId="77777777" w:rsidR="005E532A" w:rsidRPr="004238E4" w:rsidRDefault="005E532A">
            <w:pPr>
              <w:ind w:left="132"/>
              <w:rPr>
                <w:rFonts w:ascii="Calibri" w:hAnsi="Calibri" w:cs="Calibri"/>
                <w:iCs/>
              </w:rPr>
            </w:pPr>
            <w:r w:rsidRPr="004238E4">
              <w:rPr>
                <w:rFonts w:ascii="Calibri" w:hAnsi="Calibri" w:cs="Calibri"/>
                <w:iCs/>
              </w:rPr>
              <w:t>Es el cliente que tendrá la empresa o compañía dentro de la web a la cual se lo ofrecerá los productos.</w:t>
            </w:r>
          </w:p>
        </w:tc>
        <w:tc>
          <w:tcPr>
            <w:tcW w:w="1559" w:type="dxa"/>
            <w:shd w:val="clear" w:color="auto" w:fill="auto"/>
            <w:hideMark/>
          </w:tcPr>
          <w:p w14:paraId="33926517" w14:textId="77777777" w:rsidR="005E532A" w:rsidRPr="004238E4" w:rsidRDefault="005E532A">
            <w:pPr>
              <w:ind w:left="132"/>
              <w:rPr>
                <w:rFonts w:ascii="Calibri" w:hAnsi="Calibri" w:cs="Calibri"/>
                <w:iCs/>
              </w:rPr>
            </w:pPr>
          </w:p>
          <w:p w14:paraId="123CE96B" w14:textId="77777777" w:rsidR="005E532A" w:rsidRPr="004238E4" w:rsidRDefault="005E532A" w:rsidP="005E532A">
            <w:pPr>
              <w:rPr>
                <w:rFonts w:ascii="Calibri" w:hAnsi="Calibri" w:cs="Calibri"/>
                <w:iCs/>
              </w:rPr>
            </w:pPr>
          </w:p>
          <w:p w14:paraId="45D35AFA" w14:textId="77777777" w:rsidR="005E532A" w:rsidRPr="004238E4" w:rsidRDefault="005E532A" w:rsidP="005E532A">
            <w:pPr>
              <w:rPr>
                <w:rFonts w:ascii="Calibri" w:hAnsi="Calibri" w:cs="Calibri"/>
                <w:iCs/>
              </w:rPr>
            </w:pPr>
            <w:r w:rsidRPr="004238E4">
              <w:rPr>
                <w:rFonts w:ascii="Calibri" w:hAnsi="Calibri" w:cs="Calibri"/>
                <w:iCs/>
              </w:rPr>
              <w:t>Usuario</w:t>
            </w:r>
          </w:p>
        </w:tc>
        <w:tc>
          <w:tcPr>
            <w:tcW w:w="1560" w:type="dxa"/>
            <w:shd w:val="clear" w:color="auto" w:fill="auto"/>
            <w:hideMark/>
          </w:tcPr>
          <w:p w14:paraId="58560FFF" w14:textId="77777777" w:rsidR="005E532A" w:rsidRPr="004238E4" w:rsidRDefault="005E532A">
            <w:pPr>
              <w:ind w:left="128"/>
              <w:rPr>
                <w:rFonts w:ascii="Calibri" w:hAnsi="Calibri" w:cs="Calibri"/>
                <w:i/>
                <w:color w:val="595959"/>
              </w:rPr>
            </w:pPr>
          </w:p>
          <w:p w14:paraId="78B0880B" w14:textId="77777777" w:rsidR="005E532A" w:rsidRPr="004238E4" w:rsidRDefault="005E532A">
            <w:pPr>
              <w:ind w:left="128"/>
              <w:rPr>
                <w:rFonts w:ascii="Calibri" w:hAnsi="Calibri" w:cs="Calibri"/>
                <w:i/>
                <w:color w:val="595959"/>
              </w:rPr>
            </w:pPr>
          </w:p>
          <w:p w14:paraId="2760091B" w14:textId="77777777" w:rsidR="005E532A" w:rsidRPr="004238E4" w:rsidRDefault="005E532A" w:rsidP="005E532A">
            <w:pPr>
              <w:rPr>
                <w:rFonts w:ascii="Calibri" w:hAnsi="Calibri" w:cs="Calibri"/>
                <w:i/>
                <w:color w:val="595959"/>
              </w:rPr>
            </w:pPr>
            <w:r w:rsidRPr="004238E4">
              <w:rPr>
                <w:rFonts w:ascii="Calibri" w:hAnsi="Calibri" w:cs="Calibri"/>
                <w:i/>
              </w:rPr>
              <w:t>Usuario</w:t>
            </w:r>
          </w:p>
        </w:tc>
      </w:tr>
      <w:tr w:rsidR="00311F5F" w:rsidRPr="004238E4" w14:paraId="3A6BCF89" w14:textId="77777777" w:rsidTr="004E6E78">
        <w:trPr>
          <w:trHeight w:val="1245"/>
        </w:trPr>
        <w:tc>
          <w:tcPr>
            <w:tcW w:w="1276" w:type="dxa"/>
            <w:shd w:val="clear" w:color="auto" w:fill="auto"/>
            <w:hideMark/>
          </w:tcPr>
          <w:p w14:paraId="77171938" w14:textId="77777777" w:rsidR="005E532A" w:rsidRPr="004238E4" w:rsidRDefault="005E532A">
            <w:pPr>
              <w:ind w:left="132"/>
              <w:jc w:val="center"/>
              <w:rPr>
                <w:rFonts w:ascii="Calibri" w:hAnsi="Calibri" w:cs="Calibri"/>
                <w:iCs/>
              </w:rPr>
            </w:pPr>
          </w:p>
          <w:p w14:paraId="4C2F76B3" w14:textId="77777777" w:rsidR="005E532A" w:rsidRPr="004238E4" w:rsidRDefault="005E532A">
            <w:pPr>
              <w:ind w:left="132"/>
              <w:jc w:val="center"/>
              <w:rPr>
                <w:rFonts w:ascii="Calibri" w:hAnsi="Calibri" w:cs="Calibri"/>
                <w:iCs/>
              </w:rPr>
            </w:pPr>
          </w:p>
          <w:p w14:paraId="53E98685" w14:textId="77777777" w:rsidR="005E532A" w:rsidRPr="004238E4" w:rsidRDefault="005E532A">
            <w:pPr>
              <w:jc w:val="center"/>
              <w:rPr>
                <w:rFonts w:ascii="Calibri" w:hAnsi="Calibri" w:cs="Calibri"/>
                <w:iCs/>
              </w:rPr>
            </w:pPr>
            <w:r w:rsidRPr="004238E4">
              <w:rPr>
                <w:rFonts w:ascii="Calibri" w:hAnsi="Calibri" w:cs="Calibri"/>
                <w:iCs/>
              </w:rPr>
              <w:t>Producto</w:t>
            </w:r>
          </w:p>
          <w:p w14:paraId="40DA7FD2" w14:textId="77777777" w:rsidR="005E532A" w:rsidRPr="004238E4" w:rsidRDefault="005E532A">
            <w:pPr>
              <w:ind w:left="132"/>
              <w:jc w:val="center"/>
              <w:rPr>
                <w:rFonts w:ascii="Calibri" w:hAnsi="Calibri" w:cs="Calibri"/>
                <w:iCs/>
              </w:rPr>
            </w:pPr>
          </w:p>
          <w:p w14:paraId="19667D86" w14:textId="77777777" w:rsidR="005E532A" w:rsidRPr="004238E4" w:rsidRDefault="005E532A">
            <w:pPr>
              <w:ind w:left="132"/>
              <w:jc w:val="center"/>
              <w:rPr>
                <w:rFonts w:ascii="Calibri" w:hAnsi="Calibri" w:cs="Calibri"/>
                <w:iCs/>
              </w:rPr>
            </w:pPr>
          </w:p>
        </w:tc>
        <w:tc>
          <w:tcPr>
            <w:tcW w:w="4394" w:type="dxa"/>
            <w:shd w:val="clear" w:color="auto" w:fill="auto"/>
            <w:hideMark/>
          </w:tcPr>
          <w:p w14:paraId="0BEA362E" w14:textId="77777777" w:rsidR="005E532A" w:rsidRPr="004238E4" w:rsidRDefault="005E532A">
            <w:pPr>
              <w:ind w:left="132"/>
              <w:rPr>
                <w:rFonts w:ascii="Calibri" w:hAnsi="Calibri" w:cs="Calibri"/>
                <w:iCs/>
              </w:rPr>
            </w:pPr>
            <w:r w:rsidRPr="004238E4">
              <w:rPr>
                <w:rFonts w:ascii="Calibri" w:hAnsi="Calibri" w:cs="Calibri"/>
                <w:iCs/>
              </w:rPr>
              <w:t>Es lo que la empresa o compañía busca vender al usuario de diferentes formas y teniéndolo en diferentes presentaciones y ofertas que motiven la compra.</w:t>
            </w:r>
          </w:p>
        </w:tc>
        <w:tc>
          <w:tcPr>
            <w:tcW w:w="1559" w:type="dxa"/>
            <w:shd w:val="clear" w:color="auto" w:fill="auto"/>
            <w:hideMark/>
          </w:tcPr>
          <w:p w14:paraId="332D348A" w14:textId="77777777" w:rsidR="005E532A" w:rsidRPr="004238E4" w:rsidRDefault="005E532A">
            <w:pPr>
              <w:ind w:left="132"/>
              <w:rPr>
                <w:rFonts w:ascii="Calibri" w:hAnsi="Calibri" w:cs="Calibri"/>
                <w:iCs/>
              </w:rPr>
            </w:pPr>
          </w:p>
          <w:p w14:paraId="684563F4" w14:textId="77777777" w:rsidR="005E532A" w:rsidRPr="004238E4" w:rsidRDefault="005E532A">
            <w:pPr>
              <w:ind w:left="132"/>
              <w:rPr>
                <w:rFonts w:ascii="Calibri" w:hAnsi="Calibri" w:cs="Calibri"/>
                <w:iCs/>
              </w:rPr>
            </w:pPr>
          </w:p>
          <w:p w14:paraId="49186EF7" w14:textId="77777777" w:rsidR="005E532A" w:rsidRPr="004238E4" w:rsidRDefault="005E532A" w:rsidP="005E532A">
            <w:pPr>
              <w:rPr>
                <w:rFonts w:ascii="Calibri" w:hAnsi="Calibri" w:cs="Calibri"/>
                <w:iCs/>
              </w:rPr>
            </w:pPr>
            <w:r w:rsidRPr="004238E4">
              <w:rPr>
                <w:rFonts w:ascii="Calibri" w:hAnsi="Calibri" w:cs="Calibri"/>
                <w:iCs/>
              </w:rPr>
              <w:t>Producto</w:t>
            </w:r>
          </w:p>
        </w:tc>
        <w:tc>
          <w:tcPr>
            <w:tcW w:w="1560" w:type="dxa"/>
            <w:shd w:val="clear" w:color="auto" w:fill="auto"/>
            <w:hideMark/>
          </w:tcPr>
          <w:p w14:paraId="4965E614" w14:textId="77777777" w:rsidR="005E532A" w:rsidRPr="004238E4" w:rsidRDefault="005E532A">
            <w:pPr>
              <w:ind w:left="128"/>
              <w:rPr>
                <w:rFonts w:ascii="Calibri" w:hAnsi="Calibri" w:cs="Calibri"/>
                <w:i/>
                <w:color w:val="595959"/>
              </w:rPr>
            </w:pPr>
          </w:p>
          <w:p w14:paraId="653859C4" w14:textId="77777777" w:rsidR="005E532A" w:rsidRPr="004238E4" w:rsidRDefault="005E532A">
            <w:pPr>
              <w:ind w:left="128"/>
              <w:rPr>
                <w:rFonts w:ascii="Calibri" w:hAnsi="Calibri" w:cs="Calibri"/>
                <w:i/>
                <w:color w:val="595959"/>
              </w:rPr>
            </w:pPr>
          </w:p>
          <w:p w14:paraId="3DD89F80" w14:textId="77777777" w:rsidR="005E532A" w:rsidRPr="004238E4" w:rsidRDefault="005E532A" w:rsidP="005E532A">
            <w:pPr>
              <w:rPr>
                <w:rFonts w:ascii="Calibri" w:hAnsi="Calibri" w:cs="Calibri"/>
                <w:i/>
                <w:color w:val="595959"/>
              </w:rPr>
            </w:pPr>
            <w:r w:rsidRPr="004238E4">
              <w:rPr>
                <w:rFonts w:ascii="Calibri" w:hAnsi="Calibri" w:cs="Calibri"/>
                <w:i/>
              </w:rPr>
              <w:t>Producto</w:t>
            </w:r>
          </w:p>
        </w:tc>
      </w:tr>
      <w:tr w:rsidR="00311F5F" w:rsidRPr="004238E4" w14:paraId="2DF852D2" w14:textId="77777777" w:rsidTr="004E6E78">
        <w:trPr>
          <w:trHeight w:val="814"/>
        </w:trPr>
        <w:tc>
          <w:tcPr>
            <w:tcW w:w="1276" w:type="dxa"/>
            <w:shd w:val="clear" w:color="auto" w:fill="auto"/>
            <w:hideMark/>
          </w:tcPr>
          <w:p w14:paraId="55059309" w14:textId="77777777" w:rsidR="005E532A" w:rsidRPr="004238E4" w:rsidRDefault="005E532A">
            <w:pPr>
              <w:ind w:left="132"/>
              <w:jc w:val="center"/>
              <w:rPr>
                <w:rFonts w:ascii="Calibri" w:hAnsi="Calibri" w:cs="Calibri"/>
                <w:iCs/>
              </w:rPr>
            </w:pPr>
          </w:p>
          <w:p w14:paraId="51E6990F" w14:textId="77777777" w:rsidR="005E532A" w:rsidRPr="004238E4" w:rsidRDefault="005E532A">
            <w:pPr>
              <w:jc w:val="center"/>
              <w:rPr>
                <w:rFonts w:ascii="Calibri" w:hAnsi="Calibri" w:cs="Calibri"/>
                <w:iCs/>
              </w:rPr>
            </w:pPr>
            <w:r w:rsidRPr="004238E4">
              <w:rPr>
                <w:rFonts w:ascii="Calibri" w:hAnsi="Calibri" w:cs="Calibri"/>
                <w:iCs/>
              </w:rPr>
              <w:t>Catálogo</w:t>
            </w:r>
          </w:p>
        </w:tc>
        <w:tc>
          <w:tcPr>
            <w:tcW w:w="4394" w:type="dxa"/>
            <w:shd w:val="clear" w:color="auto" w:fill="auto"/>
            <w:hideMark/>
          </w:tcPr>
          <w:p w14:paraId="168AB7A8" w14:textId="77777777" w:rsidR="005E532A" w:rsidRPr="004238E4" w:rsidRDefault="005E532A">
            <w:pPr>
              <w:ind w:left="132"/>
              <w:rPr>
                <w:rFonts w:ascii="Calibri" w:hAnsi="Calibri" w:cs="Calibri"/>
                <w:iCs/>
              </w:rPr>
            </w:pPr>
            <w:r w:rsidRPr="004238E4">
              <w:rPr>
                <w:rFonts w:ascii="Calibri" w:hAnsi="Calibri" w:cs="Calibri"/>
                <w:iCs/>
              </w:rPr>
              <w:t>Es donde se va a presentar los productos a vender, teniendo un orden dentro de la web mucho más agradable a la vista del usuario y de manera ordenada.</w:t>
            </w:r>
          </w:p>
        </w:tc>
        <w:tc>
          <w:tcPr>
            <w:tcW w:w="1559" w:type="dxa"/>
            <w:shd w:val="clear" w:color="auto" w:fill="auto"/>
            <w:hideMark/>
          </w:tcPr>
          <w:p w14:paraId="62B46E63" w14:textId="77777777" w:rsidR="005E532A" w:rsidRPr="004238E4" w:rsidRDefault="005E532A">
            <w:pPr>
              <w:ind w:left="132"/>
              <w:rPr>
                <w:rFonts w:ascii="Calibri" w:hAnsi="Calibri" w:cs="Calibri"/>
                <w:iCs/>
              </w:rPr>
            </w:pPr>
          </w:p>
          <w:p w14:paraId="3EFBBB4F" w14:textId="77777777" w:rsidR="005E532A" w:rsidRPr="004238E4" w:rsidRDefault="005E532A" w:rsidP="005E532A">
            <w:pPr>
              <w:rPr>
                <w:rFonts w:ascii="Calibri" w:hAnsi="Calibri" w:cs="Calibri"/>
                <w:iCs/>
              </w:rPr>
            </w:pPr>
            <w:r w:rsidRPr="004238E4">
              <w:rPr>
                <w:rFonts w:ascii="Calibri" w:hAnsi="Calibri" w:cs="Calibri"/>
                <w:iCs/>
              </w:rPr>
              <w:t>Catálogo</w:t>
            </w:r>
          </w:p>
        </w:tc>
        <w:tc>
          <w:tcPr>
            <w:tcW w:w="1560" w:type="dxa"/>
            <w:shd w:val="clear" w:color="auto" w:fill="auto"/>
            <w:hideMark/>
          </w:tcPr>
          <w:p w14:paraId="5A4D9C64" w14:textId="77777777" w:rsidR="005E532A" w:rsidRPr="004238E4" w:rsidRDefault="005E532A">
            <w:pPr>
              <w:ind w:left="128"/>
              <w:rPr>
                <w:rFonts w:ascii="Calibri" w:hAnsi="Calibri" w:cs="Calibri"/>
                <w:i/>
                <w:color w:val="595959"/>
              </w:rPr>
            </w:pPr>
          </w:p>
          <w:p w14:paraId="6E75883C" w14:textId="77777777" w:rsidR="005E532A" w:rsidRPr="004238E4" w:rsidRDefault="005E532A" w:rsidP="005E532A">
            <w:pPr>
              <w:rPr>
                <w:rFonts w:ascii="Calibri" w:hAnsi="Calibri" w:cs="Calibri"/>
                <w:i/>
                <w:color w:val="595959"/>
              </w:rPr>
            </w:pPr>
            <w:r w:rsidRPr="004238E4">
              <w:rPr>
                <w:rFonts w:ascii="Calibri" w:hAnsi="Calibri" w:cs="Calibri"/>
                <w:i/>
              </w:rPr>
              <w:t>Catálogo</w:t>
            </w:r>
          </w:p>
        </w:tc>
      </w:tr>
      <w:tr w:rsidR="00311F5F" w:rsidRPr="004238E4" w14:paraId="00D9EBBE" w14:textId="77777777" w:rsidTr="004E6E78">
        <w:trPr>
          <w:trHeight w:val="988"/>
        </w:trPr>
        <w:tc>
          <w:tcPr>
            <w:tcW w:w="1276" w:type="dxa"/>
            <w:shd w:val="clear" w:color="auto" w:fill="auto"/>
            <w:hideMark/>
          </w:tcPr>
          <w:p w14:paraId="2A8E00DB" w14:textId="77777777" w:rsidR="005E532A" w:rsidRPr="004238E4" w:rsidRDefault="005E532A">
            <w:pPr>
              <w:ind w:left="132"/>
              <w:jc w:val="center"/>
              <w:rPr>
                <w:rFonts w:ascii="Calibri" w:hAnsi="Calibri" w:cs="Calibri"/>
                <w:iCs/>
              </w:rPr>
            </w:pPr>
          </w:p>
          <w:p w14:paraId="24C39EBD" w14:textId="77777777" w:rsidR="005E532A" w:rsidRPr="004238E4" w:rsidRDefault="005E532A">
            <w:pPr>
              <w:jc w:val="center"/>
              <w:rPr>
                <w:rFonts w:ascii="Calibri" w:hAnsi="Calibri" w:cs="Calibri"/>
                <w:iCs/>
              </w:rPr>
            </w:pPr>
            <w:r w:rsidRPr="004238E4">
              <w:rPr>
                <w:rFonts w:ascii="Calibri" w:hAnsi="Calibri" w:cs="Calibri"/>
                <w:iCs/>
              </w:rPr>
              <w:t>Formas de Pagos</w:t>
            </w:r>
          </w:p>
        </w:tc>
        <w:tc>
          <w:tcPr>
            <w:tcW w:w="4394" w:type="dxa"/>
            <w:shd w:val="clear" w:color="auto" w:fill="auto"/>
            <w:hideMark/>
          </w:tcPr>
          <w:p w14:paraId="7FAD6F94" w14:textId="77777777" w:rsidR="005E532A" w:rsidRPr="004238E4" w:rsidRDefault="005E532A">
            <w:pPr>
              <w:ind w:left="132"/>
              <w:rPr>
                <w:rFonts w:ascii="Calibri" w:hAnsi="Calibri" w:cs="Calibri"/>
                <w:iCs/>
              </w:rPr>
            </w:pPr>
            <w:r w:rsidRPr="004238E4">
              <w:rPr>
                <w:rFonts w:ascii="Calibri" w:hAnsi="Calibri" w:cs="Calibri"/>
                <w:iCs/>
              </w:rPr>
              <w:t>Es la forma en la que el cliente prefiera pagar a la compañía por los productos, ya sea por depósito, tarjeta de crédito o débito.</w:t>
            </w:r>
          </w:p>
        </w:tc>
        <w:tc>
          <w:tcPr>
            <w:tcW w:w="1559" w:type="dxa"/>
            <w:shd w:val="clear" w:color="auto" w:fill="auto"/>
            <w:hideMark/>
          </w:tcPr>
          <w:p w14:paraId="3B9E8670" w14:textId="77777777" w:rsidR="005E532A" w:rsidRPr="004238E4" w:rsidRDefault="005E532A">
            <w:pPr>
              <w:ind w:left="132"/>
              <w:rPr>
                <w:rFonts w:ascii="Calibri" w:hAnsi="Calibri" w:cs="Calibri"/>
                <w:iCs/>
              </w:rPr>
            </w:pPr>
          </w:p>
          <w:p w14:paraId="4B985253" w14:textId="77777777" w:rsidR="005E532A" w:rsidRPr="004238E4" w:rsidRDefault="005E532A">
            <w:pPr>
              <w:ind w:left="132"/>
              <w:rPr>
                <w:rFonts w:ascii="Calibri" w:hAnsi="Calibri" w:cs="Calibri"/>
                <w:iCs/>
              </w:rPr>
            </w:pPr>
          </w:p>
          <w:p w14:paraId="2D9B199D" w14:textId="77777777" w:rsidR="005E532A" w:rsidRPr="004238E4" w:rsidRDefault="005E532A" w:rsidP="005E532A">
            <w:pPr>
              <w:rPr>
                <w:rFonts w:ascii="Calibri" w:hAnsi="Calibri" w:cs="Calibri"/>
                <w:iCs/>
              </w:rPr>
            </w:pPr>
            <w:r w:rsidRPr="004238E4">
              <w:rPr>
                <w:rFonts w:ascii="Calibri" w:hAnsi="Calibri" w:cs="Calibri"/>
                <w:iCs/>
              </w:rPr>
              <w:t>Pagos</w:t>
            </w:r>
          </w:p>
        </w:tc>
        <w:tc>
          <w:tcPr>
            <w:tcW w:w="1560" w:type="dxa"/>
            <w:shd w:val="clear" w:color="auto" w:fill="auto"/>
            <w:hideMark/>
          </w:tcPr>
          <w:p w14:paraId="32325F3F" w14:textId="77777777" w:rsidR="005E532A" w:rsidRPr="004238E4" w:rsidRDefault="005E532A">
            <w:pPr>
              <w:ind w:left="128"/>
              <w:rPr>
                <w:rFonts w:ascii="Calibri" w:hAnsi="Calibri" w:cs="Calibri"/>
                <w:i/>
                <w:color w:val="595959"/>
              </w:rPr>
            </w:pPr>
          </w:p>
          <w:p w14:paraId="517CCB1A" w14:textId="77777777" w:rsidR="005E532A" w:rsidRPr="004238E4" w:rsidRDefault="005E532A">
            <w:pPr>
              <w:ind w:left="128"/>
              <w:rPr>
                <w:rFonts w:ascii="Calibri" w:hAnsi="Calibri" w:cs="Calibri"/>
                <w:i/>
                <w:color w:val="595959"/>
              </w:rPr>
            </w:pPr>
          </w:p>
          <w:p w14:paraId="3B888EC5" w14:textId="77777777" w:rsidR="005E532A" w:rsidRPr="004238E4" w:rsidRDefault="005E532A" w:rsidP="005E532A">
            <w:pPr>
              <w:rPr>
                <w:rFonts w:ascii="Calibri" w:hAnsi="Calibri" w:cs="Calibri"/>
                <w:i/>
                <w:color w:val="595959"/>
              </w:rPr>
            </w:pPr>
            <w:r w:rsidRPr="004238E4">
              <w:rPr>
                <w:rFonts w:ascii="Calibri" w:hAnsi="Calibri" w:cs="Calibri"/>
                <w:i/>
              </w:rPr>
              <w:t>FP</w:t>
            </w:r>
          </w:p>
        </w:tc>
      </w:tr>
      <w:tr w:rsidR="00311F5F" w:rsidRPr="004238E4" w14:paraId="030AA087" w14:textId="77777777" w:rsidTr="004E6E78">
        <w:trPr>
          <w:trHeight w:val="1290"/>
        </w:trPr>
        <w:tc>
          <w:tcPr>
            <w:tcW w:w="1276" w:type="dxa"/>
            <w:shd w:val="clear" w:color="auto" w:fill="auto"/>
            <w:hideMark/>
          </w:tcPr>
          <w:p w14:paraId="43359923" w14:textId="77777777" w:rsidR="005E532A" w:rsidRPr="004238E4" w:rsidRDefault="005E532A">
            <w:pPr>
              <w:ind w:left="132"/>
              <w:jc w:val="center"/>
              <w:rPr>
                <w:rFonts w:ascii="Calibri" w:hAnsi="Calibri" w:cs="Calibri"/>
                <w:iCs/>
              </w:rPr>
            </w:pPr>
          </w:p>
          <w:p w14:paraId="7A40A7A2" w14:textId="77777777" w:rsidR="005E532A" w:rsidRPr="004238E4" w:rsidRDefault="005E532A">
            <w:pPr>
              <w:ind w:left="132"/>
              <w:jc w:val="center"/>
              <w:rPr>
                <w:rFonts w:ascii="Calibri" w:hAnsi="Calibri" w:cs="Calibri"/>
                <w:iCs/>
              </w:rPr>
            </w:pPr>
          </w:p>
          <w:p w14:paraId="1D6BE7F1" w14:textId="77777777" w:rsidR="005E532A" w:rsidRPr="004238E4" w:rsidRDefault="005E532A">
            <w:pPr>
              <w:jc w:val="center"/>
              <w:rPr>
                <w:rFonts w:ascii="Calibri" w:hAnsi="Calibri" w:cs="Calibri"/>
                <w:iCs/>
              </w:rPr>
            </w:pPr>
            <w:r w:rsidRPr="004238E4">
              <w:rPr>
                <w:rFonts w:ascii="Calibri" w:hAnsi="Calibri" w:cs="Calibri"/>
                <w:iCs/>
              </w:rPr>
              <w:t>Presentar quejas</w:t>
            </w:r>
          </w:p>
        </w:tc>
        <w:tc>
          <w:tcPr>
            <w:tcW w:w="4394" w:type="dxa"/>
            <w:shd w:val="clear" w:color="auto" w:fill="auto"/>
            <w:hideMark/>
          </w:tcPr>
          <w:p w14:paraId="4FADC637" w14:textId="77777777" w:rsidR="005E532A" w:rsidRPr="004238E4" w:rsidRDefault="005E532A">
            <w:pPr>
              <w:ind w:left="132"/>
              <w:rPr>
                <w:rFonts w:ascii="Calibri" w:hAnsi="Calibri" w:cs="Calibri"/>
                <w:iCs/>
              </w:rPr>
            </w:pPr>
            <w:r w:rsidRPr="004238E4">
              <w:rPr>
                <w:rFonts w:ascii="Calibri" w:hAnsi="Calibri" w:cs="Calibri"/>
                <w:iCs/>
              </w:rPr>
              <w:t>Es un apartado dentro de la web de la cual tiene acceso el usuario para poder presentar una queja en caso de que algún inconveniente se presente y de esa forma ayudarlo mucho más rápido.</w:t>
            </w:r>
          </w:p>
        </w:tc>
        <w:tc>
          <w:tcPr>
            <w:tcW w:w="1559" w:type="dxa"/>
            <w:shd w:val="clear" w:color="auto" w:fill="auto"/>
            <w:hideMark/>
          </w:tcPr>
          <w:p w14:paraId="589A18A0" w14:textId="77777777" w:rsidR="005E532A" w:rsidRPr="004238E4" w:rsidRDefault="005E532A">
            <w:pPr>
              <w:ind w:left="132"/>
              <w:rPr>
                <w:rFonts w:ascii="Calibri" w:hAnsi="Calibri" w:cs="Calibri"/>
                <w:iCs/>
              </w:rPr>
            </w:pPr>
          </w:p>
          <w:p w14:paraId="2AAF9A80" w14:textId="77777777" w:rsidR="005E532A" w:rsidRPr="004238E4" w:rsidRDefault="005E532A">
            <w:pPr>
              <w:ind w:left="132"/>
              <w:rPr>
                <w:rFonts w:ascii="Calibri" w:hAnsi="Calibri" w:cs="Calibri"/>
                <w:iCs/>
              </w:rPr>
            </w:pPr>
          </w:p>
          <w:p w14:paraId="2DC6FB51" w14:textId="77777777" w:rsidR="005E532A" w:rsidRPr="004238E4" w:rsidRDefault="005E532A" w:rsidP="005E532A">
            <w:pPr>
              <w:rPr>
                <w:rFonts w:ascii="Calibri" w:hAnsi="Calibri" w:cs="Calibri"/>
                <w:iCs/>
              </w:rPr>
            </w:pPr>
            <w:r w:rsidRPr="004238E4">
              <w:rPr>
                <w:rFonts w:ascii="Calibri" w:hAnsi="Calibri" w:cs="Calibri"/>
                <w:iCs/>
              </w:rPr>
              <w:t>Quejas</w:t>
            </w:r>
          </w:p>
        </w:tc>
        <w:tc>
          <w:tcPr>
            <w:tcW w:w="1560" w:type="dxa"/>
            <w:shd w:val="clear" w:color="auto" w:fill="auto"/>
            <w:hideMark/>
          </w:tcPr>
          <w:p w14:paraId="45A40B99" w14:textId="77777777" w:rsidR="005E532A" w:rsidRPr="004238E4" w:rsidRDefault="005E532A">
            <w:pPr>
              <w:ind w:left="128"/>
              <w:rPr>
                <w:rFonts w:ascii="Calibri" w:hAnsi="Calibri" w:cs="Calibri"/>
                <w:i/>
                <w:color w:val="595959"/>
              </w:rPr>
            </w:pPr>
          </w:p>
          <w:p w14:paraId="415DB6C3" w14:textId="77777777" w:rsidR="005E532A" w:rsidRPr="004238E4" w:rsidRDefault="005E532A">
            <w:pPr>
              <w:ind w:left="128"/>
              <w:rPr>
                <w:rFonts w:ascii="Calibri" w:hAnsi="Calibri" w:cs="Calibri"/>
                <w:i/>
                <w:color w:val="595959"/>
              </w:rPr>
            </w:pPr>
          </w:p>
          <w:p w14:paraId="433929EF" w14:textId="77777777" w:rsidR="005E532A" w:rsidRPr="004238E4" w:rsidRDefault="005E532A" w:rsidP="005E532A">
            <w:pPr>
              <w:rPr>
                <w:rFonts w:ascii="Calibri" w:hAnsi="Calibri" w:cs="Calibri"/>
                <w:i/>
              </w:rPr>
            </w:pPr>
            <w:r w:rsidRPr="004238E4">
              <w:rPr>
                <w:rFonts w:ascii="Calibri" w:hAnsi="Calibri" w:cs="Calibri"/>
                <w:i/>
              </w:rPr>
              <w:t>PQ</w:t>
            </w:r>
          </w:p>
        </w:tc>
      </w:tr>
      <w:tr w:rsidR="00311F5F" w:rsidRPr="004238E4" w14:paraId="76DB7D38" w14:textId="77777777" w:rsidTr="004E6E78">
        <w:trPr>
          <w:trHeight w:val="1018"/>
        </w:trPr>
        <w:tc>
          <w:tcPr>
            <w:tcW w:w="1276" w:type="dxa"/>
            <w:shd w:val="clear" w:color="auto" w:fill="auto"/>
          </w:tcPr>
          <w:p w14:paraId="49BD0155" w14:textId="77777777" w:rsidR="005E532A" w:rsidRPr="004238E4" w:rsidRDefault="005E532A">
            <w:pPr>
              <w:ind w:left="132"/>
              <w:jc w:val="center"/>
              <w:rPr>
                <w:rFonts w:ascii="Calibri" w:hAnsi="Calibri" w:cs="Calibri"/>
                <w:iCs/>
              </w:rPr>
            </w:pPr>
          </w:p>
          <w:p w14:paraId="72E8ECC0" w14:textId="77777777" w:rsidR="005E532A" w:rsidRPr="004238E4" w:rsidRDefault="005E532A">
            <w:pPr>
              <w:jc w:val="center"/>
              <w:rPr>
                <w:rFonts w:ascii="Calibri" w:hAnsi="Calibri" w:cs="Calibri"/>
                <w:iCs/>
              </w:rPr>
            </w:pPr>
            <w:r w:rsidRPr="004238E4">
              <w:rPr>
                <w:rFonts w:ascii="Calibri" w:hAnsi="Calibri" w:cs="Calibri"/>
                <w:iCs/>
              </w:rPr>
              <w:t>Orden de compra</w:t>
            </w:r>
          </w:p>
        </w:tc>
        <w:tc>
          <w:tcPr>
            <w:tcW w:w="4394" w:type="dxa"/>
            <w:shd w:val="clear" w:color="auto" w:fill="auto"/>
          </w:tcPr>
          <w:p w14:paraId="6CCF6E8B" w14:textId="77777777" w:rsidR="005E532A" w:rsidRPr="004238E4" w:rsidRDefault="005E532A">
            <w:pPr>
              <w:ind w:left="132"/>
              <w:jc w:val="both"/>
              <w:rPr>
                <w:rFonts w:ascii="Calibri" w:hAnsi="Calibri" w:cs="Calibri"/>
                <w:iCs/>
              </w:rPr>
            </w:pPr>
            <w:r w:rsidRPr="004238E4">
              <w:rPr>
                <w:rFonts w:ascii="Calibri" w:hAnsi="Calibri" w:cs="Calibri"/>
                <w:iCs/>
              </w:rPr>
              <w:t xml:space="preserve">Es una lista generada por la web en el cual enlista los productos que el usuario desea comprar </w:t>
            </w:r>
          </w:p>
        </w:tc>
        <w:tc>
          <w:tcPr>
            <w:tcW w:w="1559" w:type="dxa"/>
            <w:shd w:val="clear" w:color="auto" w:fill="auto"/>
          </w:tcPr>
          <w:p w14:paraId="6CD0C0CE" w14:textId="77777777" w:rsidR="005E532A" w:rsidRPr="004238E4" w:rsidRDefault="005E532A">
            <w:pPr>
              <w:jc w:val="both"/>
              <w:rPr>
                <w:rFonts w:ascii="Calibri" w:hAnsi="Calibri" w:cs="Calibri"/>
                <w:iCs/>
              </w:rPr>
            </w:pPr>
          </w:p>
          <w:p w14:paraId="1F8197D9" w14:textId="77777777" w:rsidR="005E532A" w:rsidRPr="004238E4" w:rsidRDefault="005E532A">
            <w:pPr>
              <w:jc w:val="both"/>
              <w:rPr>
                <w:rFonts w:ascii="Calibri" w:hAnsi="Calibri" w:cs="Calibri"/>
                <w:iCs/>
              </w:rPr>
            </w:pPr>
            <w:r w:rsidRPr="004238E4">
              <w:rPr>
                <w:rFonts w:ascii="Calibri" w:hAnsi="Calibri" w:cs="Calibri"/>
                <w:iCs/>
              </w:rPr>
              <w:t>Compras</w:t>
            </w:r>
          </w:p>
        </w:tc>
        <w:tc>
          <w:tcPr>
            <w:tcW w:w="1560" w:type="dxa"/>
            <w:shd w:val="clear" w:color="auto" w:fill="auto"/>
          </w:tcPr>
          <w:p w14:paraId="49AB20CB" w14:textId="77777777" w:rsidR="005E532A" w:rsidRPr="004238E4" w:rsidRDefault="005E532A">
            <w:pPr>
              <w:jc w:val="both"/>
              <w:rPr>
                <w:rFonts w:ascii="Calibri" w:hAnsi="Calibri" w:cs="Calibri"/>
                <w:i/>
              </w:rPr>
            </w:pPr>
          </w:p>
          <w:p w14:paraId="4515F818" w14:textId="77777777" w:rsidR="005E532A" w:rsidRPr="004238E4" w:rsidRDefault="005E532A">
            <w:pPr>
              <w:jc w:val="both"/>
              <w:rPr>
                <w:rFonts w:ascii="Calibri" w:hAnsi="Calibri" w:cs="Calibri"/>
                <w:i/>
                <w:color w:val="595959"/>
              </w:rPr>
            </w:pPr>
            <w:r w:rsidRPr="004238E4">
              <w:rPr>
                <w:rFonts w:ascii="Calibri" w:hAnsi="Calibri" w:cs="Calibri"/>
                <w:i/>
              </w:rPr>
              <w:t>OC</w:t>
            </w:r>
          </w:p>
        </w:tc>
      </w:tr>
      <w:tr w:rsidR="00311F5F" w:rsidRPr="004238E4" w14:paraId="7724C857" w14:textId="77777777" w:rsidTr="004E6E78">
        <w:trPr>
          <w:trHeight w:val="1290"/>
        </w:trPr>
        <w:tc>
          <w:tcPr>
            <w:tcW w:w="1276" w:type="dxa"/>
            <w:shd w:val="clear" w:color="auto" w:fill="auto"/>
          </w:tcPr>
          <w:p w14:paraId="5D5FB8A4" w14:textId="77777777" w:rsidR="005E532A" w:rsidRPr="004238E4" w:rsidRDefault="005E532A">
            <w:pPr>
              <w:jc w:val="center"/>
              <w:rPr>
                <w:rFonts w:ascii="Calibri" w:hAnsi="Calibri" w:cs="Calibri"/>
                <w:iCs/>
              </w:rPr>
            </w:pPr>
          </w:p>
          <w:p w14:paraId="3C3B499D" w14:textId="77777777" w:rsidR="005E532A" w:rsidRPr="004238E4" w:rsidRDefault="005E532A">
            <w:pPr>
              <w:jc w:val="center"/>
              <w:rPr>
                <w:rFonts w:ascii="Calibri" w:hAnsi="Calibri" w:cs="Calibri"/>
                <w:iCs/>
              </w:rPr>
            </w:pPr>
            <w:r w:rsidRPr="004238E4">
              <w:rPr>
                <w:rFonts w:ascii="Calibri" w:hAnsi="Calibri" w:cs="Calibri"/>
                <w:iCs/>
              </w:rPr>
              <w:t>Agentes de la bodega</w:t>
            </w:r>
          </w:p>
        </w:tc>
        <w:tc>
          <w:tcPr>
            <w:tcW w:w="4394" w:type="dxa"/>
            <w:shd w:val="clear" w:color="auto" w:fill="auto"/>
          </w:tcPr>
          <w:p w14:paraId="4983E44D" w14:textId="77777777" w:rsidR="005E532A" w:rsidRPr="004238E4" w:rsidRDefault="005E532A">
            <w:pPr>
              <w:ind w:left="132"/>
              <w:rPr>
                <w:rFonts w:ascii="Calibri" w:hAnsi="Calibri" w:cs="Calibri"/>
                <w:iCs/>
              </w:rPr>
            </w:pPr>
            <w:r w:rsidRPr="004238E4">
              <w:rPr>
                <w:rFonts w:ascii="Calibri" w:hAnsi="Calibri" w:cs="Calibri"/>
                <w:iCs/>
              </w:rPr>
              <w:t>Es el grupo encargado de la bodega y consultar las ordenes de compras confirmadas para procedes a empaquetar los productos que el usuario requiera.</w:t>
            </w:r>
          </w:p>
        </w:tc>
        <w:tc>
          <w:tcPr>
            <w:tcW w:w="1559" w:type="dxa"/>
            <w:shd w:val="clear" w:color="auto" w:fill="auto"/>
          </w:tcPr>
          <w:p w14:paraId="63DA36C3" w14:textId="77777777" w:rsidR="005E532A" w:rsidRPr="004238E4" w:rsidRDefault="005E532A">
            <w:pPr>
              <w:jc w:val="center"/>
              <w:rPr>
                <w:rFonts w:ascii="Calibri" w:hAnsi="Calibri" w:cs="Calibri"/>
                <w:iCs/>
              </w:rPr>
            </w:pPr>
          </w:p>
          <w:p w14:paraId="4573BA0B" w14:textId="77777777" w:rsidR="005E532A" w:rsidRPr="004238E4" w:rsidRDefault="005E532A">
            <w:pPr>
              <w:jc w:val="center"/>
              <w:rPr>
                <w:rFonts w:ascii="Calibri" w:hAnsi="Calibri" w:cs="Calibri"/>
                <w:iCs/>
              </w:rPr>
            </w:pPr>
            <w:r w:rsidRPr="004238E4">
              <w:rPr>
                <w:rFonts w:ascii="Calibri" w:hAnsi="Calibri" w:cs="Calibri"/>
                <w:iCs/>
              </w:rPr>
              <w:t>Agentes de bodega</w:t>
            </w:r>
          </w:p>
        </w:tc>
        <w:tc>
          <w:tcPr>
            <w:tcW w:w="1560" w:type="dxa"/>
            <w:shd w:val="clear" w:color="auto" w:fill="auto"/>
          </w:tcPr>
          <w:p w14:paraId="03B524B9" w14:textId="77777777" w:rsidR="005E532A" w:rsidRPr="004238E4" w:rsidRDefault="005E532A">
            <w:pPr>
              <w:jc w:val="center"/>
              <w:rPr>
                <w:rFonts w:ascii="Calibri" w:hAnsi="Calibri" w:cs="Calibri"/>
                <w:i/>
              </w:rPr>
            </w:pPr>
          </w:p>
          <w:p w14:paraId="574E6FD3" w14:textId="77777777" w:rsidR="005E532A" w:rsidRPr="004238E4" w:rsidRDefault="005E532A">
            <w:pPr>
              <w:jc w:val="center"/>
              <w:rPr>
                <w:rFonts w:ascii="Calibri" w:hAnsi="Calibri" w:cs="Calibri"/>
                <w:i/>
                <w:color w:val="595959"/>
              </w:rPr>
            </w:pPr>
            <w:r w:rsidRPr="004238E4">
              <w:rPr>
                <w:rFonts w:ascii="Calibri" w:hAnsi="Calibri" w:cs="Calibri"/>
                <w:i/>
              </w:rPr>
              <w:t>AB</w:t>
            </w:r>
          </w:p>
        </w:tc>
      </w:tr>
      <w:tr w:rsidR="00311F5F" w:rsidRPr="004238E4" w14:paraId="6CBDAB5C" w14:textId="77777777" w:rsidTr="004E6E78">
        <w:trPr>
          <w:trHeight w:val="1290"/>
        </w:trPr>
        <w:tc>
          <w:tcPr>
            <w:tcW w:w="1276" w:type="dxa"/>
            <w:shd w:val="clear" w:color="auto" w:fill="auto"/>
          </w:tcPr>
          <w:p w14:paraId="5926B7E0" w14:textId="77777777" w:rsidR="005E532A" w:rsidRPr="004238E4" w:rsidRDefault="005E532A">
            <w:pPr>
              <w:jc w:val="center"/>
              <w:rPr>
                <w:rFonts w:ascii="Calibri" w:hAnsi="Calibri" w:cs="Calibri"/>
                <w:iCs/>
              </w:rPr>
            </w:pPr>
          </w:p>
          <w:p w14:paraId="3D68F965" w14:textId="77777777" w:rsidR="005E532A" w:rsidRPr="004238E4" w:rsidRDefault="005E532A">
            <w:pPr>
              <w:jc w:val="center"/>
              <w:rPr>
                <w:rFonts w:ascii="Calibri" w:hAnsi="Calibri" w:cs="Calibri"/>
                <w:iCs/>
              </w:rPr>
            </w:pPr>
            <w:r w:rsidRPr="004238E4">
              <w:rPr>
                <w:rFonts w:ascii="Calibri" w:hAnsi="Calibri" w:cs="Calibri"/>
                <w:iCs/>
              </w:rPr>
              <w:t>Estado de entrega</w:t>
            </w:r>
          </w:p>
        </w:tc>
        <w:tc>
          <w:tcPr>
            <w:tcW w:w="4394" w:type="dxa"/>
            <w:shd w:val="clear" w:color="auto" w:fill="auto"/>
          </w:tcPr>
          <w:p w14:paraId="7F347C8B" w14:textId="77777777" w:rsidR="005E532A" w:rsidRPr="004238E4" w:rsidRDefault="005E532A">
            <w:pPr>
              <w:ind w:left="132"/>
              <w:rPr>
                <w:rFonts w:ascii="Calibri" w:hAnsi="Calibri" w:cs="Calibri"/>
                <w:iCs/>
              </w:rPr>
            </w:pPr>
            <w:r w:rsidRPr="004238E4">
              <w:rPr>
                <w:rFonts w:ascii="Calibri" w:hAnsi="Calibri" w:cs="Calibri"/>
                <w:iCs/>
              </w:rPr>
              <w:t>Es el estado en el que el empaquetado de los productos que el usuario acaba de comprar se coloca para derivarlos a la compañía de entrega y sea enviado a su destino.</w:t>
            </w:r>
          </w:p>
        </w:tc>
        <w:tc>
          <w:tcPr>
            <w:tcW w:w="1559" w:type="dxa"/>
            <w:shd w:val="clear" w:color="auto" w:fill="auto"/>
          </w:tcPr>
          <w:p w14:paraId="1B9ACD12" w14:textId="77777777" w:rsidR="005E532A" w:rsidRPr="004238E4" w:rsidRDefault="005E532A">
            <w:pPr>
              <w:jc w:val="center"/>
              <w:rPr>
                <w:rFonts w:ascii="Calibri" w:hAnsi="Calibri" w:cs="Calibri"/>
                <w:iCs/>
              </w:rPr>
            </w:pPr>
          </w:p>
          <w:p w14:paraId="1CB9E6A9" w14:textId="77777777" w:rsidR="005E532A" w:rsidRPr="004238E4" w:rsidRDefault="005E532A">
            <w:pPr>
              <w:jc w:val="center"/>
              <w:rPr>
                <w:rFonts w:ascii="Calibri" w:hAnsi="Calibri" w:cs="Calibri"/>
                <w:iCs/>
              </w:rPr>
            </w:pPr>
            <w:r w:rsidRPr="004238E4">
              <w:rPr>
                <w:rFonts w:ascii="Calibri" w:hAnsi="Calibri" w:cs="Calibri"/>
                <w:iCs/>
              </w:rPr>
              <w:t>Entrega</w:t>
            </w:r>
          </w:p>
        </w:tc>
        <w:tc>
          <w:tcPr>
            <w:tcW w:w="1560" w:type="dxa"/>
            <w:shd w:val="clear" w:color="auto" w:fill="auto"/>
          </w:tcPr>
          <w:p w14:paraId="22D2A0F0" w14:textId="77777777" w:rsidR="005E532A" w:rsidRPr="004238E4" w:rsidRDefault="005E532A">
            <w:pPr>
              <w:jc w:val="center"/>
              <w:rPr>
                <w:rFonts w:ascii="Calibri" w:hAnsi="Calibri" w:cs="Calibri"/>
                <w:i/>
              </w:rPr>
            </w:pPr>
          </w:p>
          <w:p w14:paraId="0574CBDE" w14:textId="77777777" w:rsidR="005E532A" w:rsidRPr="004238E4" w:rsidRDefault="005E532A">
            <w:pPr>
              <w:jc w:val="center"/>
              <w:rPr>
                <w:rFonts w:ascii="Calibri" w:hAnsi="Calibri" w:cs="Calibri"/>
                <w:i/>
                <w:color w:val="595959"/>
              </w:rPr>
            </w:pPr>
            <w:r w:rsidRPr="004238E4">
              <w:rPr>
                <w:rFonts w:ascii="Calibri" w:hAnsi="Calibri" w:cs="Calibri"/>
                <w:i/>
              </w:rPr>
              <w:t>EE</w:t>
            </w:r>
          </w:p>
        </w:tc>
      </w:tr>
      <w:tr w:rsidR="00311F5F" w:rsidRPr="004238E4" w14:paraId="40CC4903" w14:textId="77777777" w:rsidTr="004E6E78">
        <w:trPr>
          <w:trHeight w:val="1290"/>
        </w:trPr>
        <w:tc>
          <w:tcPr>
            <w:tcW w:w="1276" w:type="dxa"/>
            <w:shd w:val="clear" w:color="auto" w:fill="auto"/>
          </w:tcPr>
          <w:p w14:paraId="4363CC9A" w14:textId="77777777" w:rsidR="005E532A" w:rsidRPr="004238E4" w:rsidRDefault="005E532A">
            <w:pPr>
              <w:jc w:val="center"/>
              <w:rPr>
                <w:rFonts w:ascii="Calibri" w:hAnsi="Calibri" w:cs="Calibri"/>
                <w:iCs/>
              </w:rPr>
            </w:pPr>
            <w:r w:rsidRPr="004238E4">
              <w:rPr>
                <w:rFonts w:ascii="Calibri" w:hAnsi="Calibri" w:cs="Calibri"/>
                <w:iCs/>
              </w:rPr>
              <w:t>Soporte de compras a distancia</w:t>
            </w:r>
          </w:p>
        </w:tc>
        <w:tc>
          <w:tcPr>
            <w:tcW w:w="4394" w:type="dxa"/>
            <w:shd w:val="clear" w:color="auto" w:fill="auto"/>
          </w:tcPr>
          <w:p w14:paraId="66AD043D" w14:textId="77777777" w:rsidR="005E532A" w:rsidRPr="004238E4" w:rsidRDefault="005E532A">
            <w:pPr>
              <w:ind w:left="132"/>
              <w:rPr>
                <w:rFonts w:ascii="Calibri" w:hAnsi="Calibri" w:cs="Calibri"/>
                <w:iCs/>
              </w:rPr>
            </w:pPr>
            <w:r w:rsidRPr="004238E4">
              <w:rPr>
                <w:rFonts w:ascii="Calibri" w:hAnsi="Calibri" w:cs="Calibri"/>
                <w:iCs/>
              </w:rPr>
              <w:t>Es el conjunto de herramientas y servicios destinados a facilitar y agilizar el proceso de compra de productos sin la necesidad de estar físicamente presentes en el lugar de venta, generalmente a través de medios</w:t>
            </w:r>
          </w:p>
        </w:tc>
        <w:tc>
          <w:tcPr>
            <w:tcW w:w="1559" w:type="dxa"/>
            <w:shd w:val="clear" w:color="auto" w:fill="auto"/>
          </w:tcPr>
          <w:p w14:paraId="16887F44" w14:textId="77777777" w:rsidR="005E532A" w:rsidRPr="004238E4" w:rsidRDefault="005E532A">
            <w:pPr>
              <w:jc w:val="center"/>
              <w:rPr>
                <w:rFonts w:ascii="Calibri" w:hAnsi="Calibri" w:cs="Calibri"/>
                <w:iCs/>
              </w:rPr>
            </w:pPr>
          </w:p>
          <w:p w14:paraId="0D8704C9" w14:textId="77777777" w:rsidR="005E532A" w:rsidRPr="004238E4" w:rsidRDefault="005E532A">
            <w:pPr>
              <w:jc w:val="center"/>
              <w:rPr>
                <w:rFonts w:ascii="Calibri" w:hAnsi="Calibri" w:cs="Calibri"/>
                <w:iCs/>
              </w:rPr>
            </w:pPr>
            <w:r w:rsidRPr="004238E4">
              <w:rPr>
                <w:rFonts w:ascii="Calibri" w:hAnsi="Calibri" w:cs="Calibri"/>
                <w:iCs/>
              </w:rPr>
              <w:t>Compra a distancia</w:t>
            </w:r>
          </w:p>
        </w:tc>
        <w:tc>
          <w:tcPr>
            <w:tcW w:w="1560" w:type="dxa"/>
            <w:shd w:val="clear" w:color="auto" w:fill="auto"/>
          </w:tcPr>
          <w:p w14:paraId="0FCF4586" w14:textId="77777777" w:rsidR="005E532A" w:rsidRPr="004238E4" w:rsidRDefault="005E532A">
            <w:pPr>
              <w:jc w:val="center"/>
              <w:rPr>
                <w:rFonts w:ascii="Calibri" w:hAnsi="Calibri" w:cs="Calibri"/>
                <w:i/>
                <w:color w:val="595959"/>
              </w:rPr>
            </w:pPr>
          </w:p>
          <w:p w14:paraId="1DAAE97E" w14:textId="77777777" w:rsidR="005E532A" w:rsidRPr="004238E4" w:rsidRDefault="005E532A">
            <w:pPr>
              <w:jc w:val="center"/>
              <w:rPr>
                <w:rFonts w:ascii="Calibri" w:hAnsi="Calibri" w:cs="Calibri"/>
                <w:i/>
                <w:color w:val="595959"/>
              </w:rPr>
            </w:pPr>
            <w:r w:rsidRPr="004238E4">
              <w:rPr>
                <w:rFonts w:ascii="Calibri" w:hAnsi="Calibri" w:cs="Calibri"/>
                <w:i/>
              </w:rPr>
              <w:t>SCD</w:t>
            </w:r>
          </w:p>
        </w:tc>
      </w:tr>
      <w:tr w:rsidR="00311F5F" w:rsidRPr="004238E4" w14:paraId="3FF3329B" w14:textId="77777777" w:rsidTr="004E6E78">
        <w:trPr>
          <w:trHeight w:val="1290"/>
        </w:trPr>
        <w:tc>
          <w:tcPr>
            <w:tcW w:w="1276" w:type="dxa"/>
            <w:shd w:val="clear" w:color="auto" w:fill="auto"/>
          </w:tcPr>
          <w:p w14:paraId="7819C171" w14:textId="77777777" w:rsidR="005E532A" w:rsidRPr="004238E4" w:rsidRDefault="005E532A">
            <w:pPr>
              <w:jc w:val="center"/>
              <w:rPr>
                <w:rFonts w:ascii="Calibri" w:hAnsi="Calibri" w:cs="Calibri"/>
                <w:iCs/>
              </w:rPr>
            </w:pPr>
            <w:r w:rsidRPr="004238E4">
              <w:rPr>
                <w:rFonts w:ascii="Calibri" w:hAnsi="Calibri" w:cs="Calibri"/>
                <w:iCs/>
              </w:rPr>
              <w:t>Logística</w:t>
            </w:r>
          </w:p>
        </w:tc>
        <w:tc>
          <w:tcPr>
            <w:tcW w:w="4394" w:type="dxa"/>
            <w:shd w:val="clear" w:color="auto" w:fill="auto"/>
          </w:tcPr>
          <w:p w14:paraId="0F1F0596" w14:textId="77777777" w:rsidR="005E532A" w:rsidRPr="004238E4" w:rsidRDefault="005E532A">
            <w:pPr>
              <w:ind w:left="132"/>
              <w:rPr>
                <w:rFonts w:ascii="Calibri" w:hAnsi="Calibri" w:cs="Calibri"/>
                <w:iCs/>
              </w:rPr>
            </w:pPr>
            <w:r w:rsidRPr="004238E4">
              <w:rPr>
                <w:rFonts w:ascii="Calibri" w:hAnsi="Calibri" w:cs="Calibri"/>
                <w:iCs/>
              </w:rPr>
              <w:t>Proceso de planificación, implementación y control eficiente del flujo y almacenamiento de bienes, servicios e información relacionados desde el punto de origen hasta el punto de consumo, con el objetivo de satisfacer los requisitos del cliente.</w:t>
            </w:r>
          </w:p>
        </w:tc>
        <w:tc>
          <w:tcPr>
            <w:tcW w:w="1559" w:type="dxa"/>
            <w:shd w:val="clear" w:color="auto" w:fill="auto"/>
          </w:tcPr>
          <w:p w14:paraId="342616F2" w14:textId="77777777" w:rsidR="005E532A" w:rsidRPr="004238E4" w:rsidRDefault="005E532A">
            <w:pPr>
              <w:jc w:val="center"/>
              <w:rPr>
                <w:rFonts w:ascii="Calibri" w:hAnsi="Calibri" w:cs="Calibri"/>
                <w:iCs/>
              </w:rPr>
            </w:pPr>
            <w:r w:rsidRPr="004238E4">
              <w:rPr>
                <w:rFonts w:ascii="Calibri" w:hAnsi="Calibri" w:cs="Calibri"/>
                <w:iCs/>
              </w:rPr>
              <w:t>Logística</w:t>
            </w:r>
          </w:p>
        </w:tc>
        <w:tc>
          <w:tcPr>
            <w:tcW w:w="1560" w:type="dxa"/>
            <w:shd w:val="clear" w:color="auto" w:fill="auto"/>
          </w:tcPr>
          <w:p w14:paraId="344B1862" w14:textId="77777777" w:rsidR="005E532A" w:rsidRPr="004238E4" w:rsidRDefault="005E532A">
            <w:pPr>
              <w:jc w:val="center"/>
              <w:rPr>
                <w:rFonts w:ascii="Calibri" w:hAnsi="Calibri" w:cs="Calibri"/>
                <w:i/>
                <w:color w:val="595959"/>
              </w:rPr>
            </w:pPr>
            <w:r w:rsidRPr="004238E4">
              <w:rPr>
                <w:rFonts w:ascii="Calibri" w:hAnsi="Calibri" w:cs="Calibri"/>
                <w:i/>
              </w:rPr>
              <w:t>Logística</w:t>
            </w:r>
          </w:p>
        </w:tc>
      </w:tr>
      <w:tr w:rsidR="00311F5F" w:rsidRPr="004238E4" w14:paraId="509B3108" w14:textId="77777777" w:rsidTr="004E6E78">
        <w:trPr>
          <w:trHeight w:val="1290"/>
        </w:trPr>
        <w:tc>
          <w:tcPr>
            <w:tcW w:w="1276" w:type="dxa"/>
            <w:shd w:val="clear" w:color="auto" w:fill="auto"/>
          </w:tcPr>
          <w:p w14:paraId="6FE93754" w14:textId="77777777" w:rsidR="005E532A" w:rsidRPr="004238E4" w:rsidRDefault="005E532A">
            <w:pPr>
              <w:jc w:val="center"/>
              <w:rPr>
                <w:rFonts w:ascii="Calibri" w:hAnsi="Calibri" w:cs="Calibri"/>
                <w:iCs/>
              </w:rPr>
            </w:pPr>
            <w:proofErr w:type="spellStart"/>
            <w:r w:rsidRPr="004238E4">
              <w:rPr>
                <w:rFonts w:ascii="Calibri" w:hAnsi="Calibri" w:cs="Calibri"/>
                <w:iCs/>
              </w:rPr>
              <w:t>TeleShopping</w:t>
            </w:r>
            <w:proofErr w:type="spellEnd"/>
          </w:p>
        </w:tc>
        <w:tc>
          <w:tcPr>
            <w:tcW w:w="4394" w:type="dxa"/>
            <w:shd w:val="clear" w:color="auto" w:fill="auto"/>
          </w:tcPr>
          <w:p w14:paraId="60FC753E" w14:textId="77777777" w:rsidR="005E532A" w:rsidRPr="004238E4" w:rsidRDefault="005E532A">
            <w:pPr>
              <w:ind w:left="132"/>
              <w:rPr>
                <w:rFonts w:ascii="Calibri" w:hAnsi="Calibri" w:cs="Calibri"/>
                <w:iCs/>
              </w:rPr>
            </w:pPr>
            <w:r w:rsidRPr="004238E4">
              <w:rPr>
                <w:rFonts w:ascii="Calibri" w:hAnsi="Calibri" w:cs="Calibri"/>
                <w:iCs/>
              </w:rPr>
              <w:t>Combinación de las palabras "televisión" y "shopping", que hace referencia a la venta de productos a través de la web.</w:t>
            </w:r>
          </w:p>
        </w:tc>
        <w:tc>
          <w:tcPr>
            <w:tcW w:w="1559" w:type="dxa"/>
            <w:shd w:val="clear" w:color="auto" w:fill="auto"/>
          </w:tcPr>
          <w:p w14:paraId="502AC2BC" w14:textId="77777777" w:rsidR="005E532A" w:rsidRPr="004238E4" w:rsidRDefault="005E532A">
            <w:pPr>
              <w:ind w:left="132"/>
              <w:jc w:val="center"/>
              <w:rPr>
                <w:rFonts w:ascii="Calibri" w:hAnsi="Calibri" w:cs="Calibri"/>
                <w:iCs/>
              </w:rPr>
            </w:pPr>
            <w:proofErr w:type="spellStart"/>
            <w:r w:rsidRPr="004238E4">
              <w:rPr>
                <w:rFonts w:ascii="Calibri" w:hAnsi="Calibri" w:cs="Calibri"/>
                <w:iCs/>
              </w:rPr>
              <w:t>TeleShopping</w:t>
            </w:r>
            <w:proofErr w:type="spellEnd"/>
          </w:p>
        </w:tc>
        <w:tc>
          <w:tcPr>
            <w:tcW w:w="1560" w:type="dxa"/>
            <w:shd w:val="clear" w:color="auto" w:fill="auto"/>
          </w:tcPr>
          <w:p w14:paraId="137D7FC4" w14:textId="77777777" w:rsidR="005E532A" w:rsidRPr="004238E4" w:rsidRDefault="005E532A">
            <w:pPr>
              <w:ind w:left="128"/>
              <w:jc w:val="center"/>
              <w:rPr>
                <w:rFonts w:ascii="Calibri" w:hAnsi="Calibri" w:cs="Calibri"/>
                <w:i/>
                <w:color w:val="595959"/>
              </w:rPr>
            </w:pPr>
            <w:proofErr w:type="spellStart"/>
            <w:r w:rsidRPr="004238E4">
              <w:rPr>
                <w:rFonts w:ascii="Calibri" w:hAnsi="Calibri" w:cs="Calibri"/>
                <w:i/>
              </w:rPr>
              <w:t>TeleShopping</w:t>
            </w:r>
            <w:proofErr w:type="spellEnd"/>
          </w:p>
        </w:tc>
      </w:tr>
    </w:tbl>
    <w:p w14:paraId="6CB4EDE6" w14:textId="77777777" w:rsidR="001905F6" w:rsidRPr="004238E4" w:rsidRDefault="001905F6" w:rsidP="005C6D23">
      <w:pPr>
        <w:jc w:val="both"/>
        <w:rPr>
          <w:rFonts w:ascii="Calibri" w:hAnsi="Calibri" w:cs="Book Antiqua"/>
          <w:i/>
          <w:color w:val="595959"/>
        </w:rPr>
      </w:pPr>
    </w:p>
    <w:p w14:paraId="74178344" w14:textId="77777777" w:rsidR="00547DD9" w:rsidRPr="004238E4" w:rsidRDefault="00547DD9" w:rsidP="00663A4B">
      <w:pPr>
        <w:pStyle w:val="Ttulo2"/>
        <w:numPr>
          <w:ilvl w:val="1"/>
          <w:numId w:val="2"/>
        </w:numPr>
        <w:ind w:left="1418"/>
        <w:rPr>
          <w:rFonts w:ascii="Calibri" w:hAnsi="Calibri" w:cs="Book Antiqua"/>
          <w:i w:val="0"/>
          <w:sz w:val="24"/>
        </w:rPr>
      </w:pPr>
      <w:bookmarkStart w:id="6" w:name="_Toc384282997"/>
      <w:bookmarkStart w:id="7" w:name="_Toc139966874"/>
      <w:r w:rsidRPr="004238E4">
        <w:rPr>
          <w:rFonts w:ascii="Calibri" w:hAnsi="Calibri" w:cs="Book Antiqua"/>
          <w:i w:val="0"/>
          <w:sz w:val="24"/>
        </w:rPr>
        <w:t>Audiencia</w:t>
      </w:r>
      <w:bookmarkEnd w:id="6"/>
      <w:bookmarkEnd w:id="7"/>
    </w:p>
    <w:tbl>
      <w:tblPr>
        <w:tblW w:w="102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60"/>
        <w:gridCol w:w="1100"/>
        <w:gridCol w:w="1417"/>
        <w:gridCol w:w="1169"/>
        <w:gridCol w:w="1383"/>
        <w:gridCol w:w="1452"/>
        <w:gridCol w:w="2126"/>
      </w:tblGrid>
      <w:tr w:rsidR="005C6D23" w:rsidRPr="004238E4" w14:paraId="2803566F" w14:textId="77777777" w:rsidTr="000F0767">
        <w:trPr>
          <w:trHeight w:val="1244"/>
        </w:trPr>
        <w:tc>
          <w:tcPr>
            <w:tcW w:w="1560" w:type="dxa"/>
            <w:shd w:val="clear" w:color="auto" w:fill="D0CECE"/>
            <w:hideMark/>
          </w:tcPr>
          <w:p w14:paraId="4513CB81" w14:textId="77777777" w:rsidR="005E532A" w:rsidRPr="004238E4" w:rsidRDefault="005E532A">
            <w:pPr>
              <w:ind w:left="142"/>
              <w:jc w:val="center"/>
              <w:rPr>
                <w:b/>
                <w:iCs/>
              </w:rPr>
            </w:pPr>
          </w:p>
          <w:p w14:paraId="2372DAD3" w14:textId="77777777" w:rsidR="005E532A" w:rsidRPr="004238E4" w:rsidRDefault="005E532A" w:rsidP="005C6D23">
            <w:pPr>
              <w:rPr>
                <w:b/>
                <w:iCs/>
              </w:rPr>
            </w:pPr>
          </w:p>
          <w:p w14:paraId="084184A8" w14:textId="77777777" w:rsidR="005E532A" w:rsidRPr="004238E4" w:rsidRDefault="005E532A">
            <w:pPr>
              <w:ind w:left="142"/>
              <w:jc w:val="center"/>
              <w:rPr>
                <w:b/>
                <w:iCs/>
              </w:rPr>
            </w:pPr>
            <w:proofErr w:type="spellStart"/>
            <w:r w:rsidRPr="004238E4">
              <w:rPr>
                <w:b/>
                <w:iCs/>
              </w:rPr>
              <w:t>Stakeholder</w:t>
            </w:r>
            <w:proofErr w:type="spellEnd"/>
          </w:p>
        </w:tc>
        <w:tc>
          <w:tcPr>
            <w:tcW w:w="1100" w:type="dxa"/>
            <w:shd w:val="clear" w:color="auto" w:fill="D0CECE"/>
            <w:hideMark/>
          </w:tcPr>
          <w:p w14:paraId="548AD6C1" w14:textId="77777777" w:rsidR="005E532A" w:rsidRPr="004238E4" w:rsidRDefault="005E532A">
            <w:pPr>
              <w:ind w:left="142"/>
              <w:jc w:val="center"/>
              <w:rPr>
                <w:b/>
                <w:iCs/>
              </w:rPr>
            </w:pPr>
          </w:p>
          <w:p w14:paraId="6D5D8D04" w14:textId="77777777" w:rsidR="005E532A" w:rsidRPr="004238E4" w:rsidRDefault="005E532A" w:rsidP="005C6D23">
            <w:pPr>
              <w:rPr>
                <w:b/>
                <w:iCs/>
              </w:rPr>
            </w:pPr>
          </w:p>
          <w:p w14:paraId="38F7C9AA" w14:textId="77777777" w:rsidR="005E532A" w:rsidRPr="004238E4" w:rsidRDefault="005E532A">
            <w:pPr>
              <w:ind w:left="142"/>
              <w:jc w:val="center"/>
              <w:rPr>
                <w:b/>
                <w:iCs/>
              </w:rPr>
            </w:pPr>
            <w:r w:rsidRPr="004238E4">
              <w:rPr>
                <w:b/>
                <w:iCs/>
              </w:rPr>
              <w:t>Rol</w:t>
            </w:r>
          </w:p>
        </w:tc>
        <w:tc>
          <w:tcPr>
            <w:tcW w:w="1417" w:type="dxa"/>
            <w:shd w:val="clear" w:color="auto" w:fill="D0CECE"/>
            <w:hideMark/>
          </w:tcPr>
          <w:p w14:paraId="1500584D" w14:textId="77777777" w:rsidR="005E532A" w:rsidRPr="004238E4" w:rsidRDefault="005E532A">
            <w:pPr>
              <w:ind w:left="142"/>
              <w:jc w:val="center"/>
              <w:rPr>
                <w:b/>
                <w:iCs/>
              </w:rPr>
            </w:pPr>
          </w:p>
          <w:p w14:paraId="494837C5" w14:textId="77777777" w:rsidR="005E532A" w:rsidRPr="004238E4" w:rsidRDefault="005E532A" w:rsidP="005C6D23">
            <w:pPr>
              <w:rPr>
                <w:b/>
                <w:iCs/>
              </w:rPr>
            </w:pPr>
          </w:p>
          <w:p w14:paraId="72906A70" w14:textId="77777777" w:rsidR="005E532A" w:rsidRPr="004238E4" w:rsidRDefault="005E532A">
            <w:pPr>
              <w:ind w:left="142"/>
              <w:jc w:val="center"/>
              <w:rPr>
                <w:b/>
                <w:iCs/>
              </w:rPr>
            </w:pPr>
            <w:r w:rsidRPr="004238E4">
              <w:rPr>
                <w:b/>
                <w:iCs/>
              </w:rPr>
              <w:t>Responsa-</w:t>
            </w:r>
            <w:proofErr w:type="spellStart"/>
            <w:r w:rsidRPr="004238E4">
              <w:rPr>
                <w:b/>
                <w:iCs/>
              </w:rPr>
              <w:t>bilidad</w:t>
            </w:r>
            <w:proofErr w:type="spellEnd"/>
          </w:p>
        </w:tc>
        <w:tc>
          <w:tcPr>
            <w:tcW w:w="1169" w:type="dxa"/>
            <w:shd w:val="clear" w:color="auto" w:fill="D0CECE"/>
            <w:hideMark/>
          </w:tcPr>
          <w:p w14:paraId="29503DC7" w14:textId="77777777" w:rsidR="005E532A" w:rsidRPr="004238E4" w:rsidRDefault="005E532A">
            <w:pPr>
              <w:ind w:left="142"/>
              <w:jc w:val="center"/>
              <w:rPr>
                <w:b/>
                <w:iCs/>
              </w:rPr>
            </w:pPr>
          </w:p>
          <w:p w14:paraId="065ED523" w14:textId="77777777" w:rsidR="005E532A" w:rsidRPr="004238E4" w:rsidRDefault="005E532A" w:rsidP="005C6D23">
            <w:pPr>
              <w:rPr>
                <w:b/>
                <w:iCs/>
              </w:rPr>
            </w:pPr>
          </w:p>
          <w:p w14:paraId="7F234B05" w14:textId="77777777" w:rsidR="005E532A" w:rsidRPr="004238E4" w:rsidRDefault="005E532A">
            <w:pPr>
              <w:ind w:left="142"/>
              <w:jc w:val="center"/>
              <w:rPr>
                <w:b/>
                <w:iCs/>
              </w:rPr>
            </w:pPr>
            <w:r w:rsidRPr="004238E4">
              <w:rPr>
                <w:b/>
                <w:iCs/>
              </w:rPr>
              <w:t>Intereses</w:t>
            </w:r>
          </w:p>
        </w:tc>
        <w:tc>
          <w:tcPr>
            <w:tcW w:w="1383" w:type="dxa"/>
            <w:shd w:val="clear" w:color="auto" w:fill="D0CECE"/>
            <w:hideMark/>
          </w:tcPr>
          <w:p w14:paraId="0801FE93" w14:textId="77777777" w:rsidR="005E532A" w:rsidRPr="004238E4" w:rsidRDefault="005E532A" w:rsidP="005C6D23">
            <w:pPr>
              <w:rPr>
                <w:b/>
                <w:iCs/>
              </w:rPr>
            </w:pPr>
          </w:p>
          <w:p w14:paraId="4F8FF557" w14:textId="77777777" w:rsidR="005E532A" w:rsidRPr="004238E4" w:rsidRDefault="005E532A">
            <w:pPr>
              <w:ind w:left="142"/>
              <w:jc w:val="center"/>
              <w:rPr>
                <w:b/>
                <w:iCs/>
              </w:rPr>
            </w:pPr>
            <w:r w:rsidRPr="004238E4">
              <w:rPr>
                <w:b/>
                <w:iCs/>
              </w:rPr>
              <w:t>Criterios de éxito</w:t>
            </w:r>
          </w:p>
        </w:tc>
        <w:tc>
          <w:tcPr>
            <w:tcW w:w="1452" w:type="dxa"/>
            <w:shd w:val="clear" w:color="auto" w:fill="D0CECE"/>
            <w:hideMark/>
          </w:tcPr>
          <w:p w14:paraId="60C3DD53" w14:textId="77777777" w:rsidR="005E532A" w:rsidRPr="004238E4" w:rsidRDefault="005E532A">
            <w:pPr>
              <w:ind w:left="142"/>
              <w:jc w:val="center"/>
              <w:rPr>
                <w:b/>
                <w:iCs/>
              </w:rPr>
            </w:pPr>
          </w:p>
          <w:p w14:paraId="550EA75F" w14:textId="77777777" w:rsidR="005E532A" w:rsidRPr="004238E4" w:rsidRDefault="005E532A" w:rsidP="005C6D23">
            <w:pPr>
              <w:rPr>
                <w:b/>
                <w:iCs/>
              </w:rPr>
            </w:pPr>
          </w:p>
          <w:p w14:paraId="2E37C8C5" w14:textId="77777777" w:rsidR="005E532A" w:rsidRPr="004238E4" w:rsidRDefault="005E532A">
            <w:pPr>
              <w:ind w:left="142"/>
              <w:jc w:val="center"/>
              <w:rPr>
                <w:b/>
                <w:iCs/>
              </w:rPr>
            </w:pPr>
            <w:r w:rsidRPr="004238E4">
              <w:rPr>
                <w:b/>
                <w:iCs/>
              </w:rPr>
              <w:t>Preocupación</w:t>
            </w:r>
          </w:p>
        </w:tc>
        <w:tc>
          <w:tcPr>
            <w:tcW w:w="2126" w:type="dxa"/>
            <w:shd w:val="clear" w:color="auto" w:fill="D0CECE"/>
            <w:hideMark/>
          </w:tcPr>
          <w:p w14:paraId="2D1DFE91" w14:textId="77777777" w:rsidR="005E532A" w:rsidRPr="004238E4" w:rsidRDefault="005E532A" w:rsidP="005C6D23">
            <w:pPr>
              <w:rPr>
                <w:b/>
                <w:iCs/>
              </w:rPr>
            </w:pPr>
          </w:p>
          <w:p w14:paraId="72BBC1B6" w14:textId="77777777" w:rsidR="005E532A" w:rsidRPr="004238E4" w:rsidRDefault="005E532A">
            <w:pPr>
              <w:ind w:left="142"/>
              <w:jc w:val="center"/>
              <w:rPr>
                <w:b/>
                <w:iCs/>
              </w:rPr>
            </w:pPr>
            <w:r w:rsidRPr="004238E4">
              <w:rPr>
                <w:b/>
                <w:iCs/>
              </w:rPr>
              <w:t>Competencias técnicas/ Relación de ambiente de trabajo</w:t>
            </w:r>
          </w:p>
        </w:tc>
      </w:tr>
      <w:tr w:rsidR="005E532A" w:rsidRPr="004238E4" w14:paraId="44671C95" w14:textId="77777777" w:rsidTr="000F0767">
        <w:trPr>
          <w:trHeight w:val="1503"/>
        </w:trPr>
        <w:tc>
          <w:tcPr>
            <w:tcW w:w="1560" w:type="dxa"/>
            <w:shd w:val="clear" w:color="auto" w:fill="auto"/>
            <w:vAlign w:val="center"/>
            <w:hideMark/>
          </w:tcPr>
          <w:p w14:paraId="2317A8C8" w14:textId="77777777" w:rsidR="005E532A" w:rsidRPr="004238E4" w:rsidRDefault="005E532A">
            <w:pPr>
              <w:jc w:val="center"/>
              <w:rPr>
                <w:iCs/>
              </w:rPr>
            </w:pPr>
            <w:r w:rsidRPr="004238E4">
              <w:rPr>
                <w:iCs/>
              </w:rPr>
              <w:t>Clientes</w:t>
            </w:r>
          </w:p>
        </w:tc>
        <w:tc>
          <w:tcPr>
            <w:tcW w:w="1100" w:type="dxa"/>
            <w:shd w:val="clear" w:color="auto" w:fill="auto"/>
            <w:vAlign w:val="center"/>
            <w:hideMark/>
          </w:tcPr>
          <w:p w14:paraId="5DB2CCEF" w14:textId="77777777" w:rsidR="005E532A" w:rsidRPr="004238E4" w:rsidRDefault="005E532A">
            <w:pPr>
              <w:jc w:val="center"/>
              <w:rPr>
                <w:iCs/>
              </w:rPr>
            </w:pPr>
            <w:r w:rsidRPr="004238E4">
              <w:rPr>
                <w:iCs/>
              </w:rPr>
              <w:t>Usuario directo</w:t>
            </w:r>
          </w:p>
        </w:tc>
        <w:tc>
          <w:tcPr>
            <w:tcW w:w="1417" w:type="dxa"/>
            <w:shd w:val="clear" w:color="auto" w:fill="auto"/>
            <w:vAlign w:val="center"/>
            <w:hideMark/>
          </w:tcPr>
          <w:p w14:paraId="2F6CC338" w14:textId="77777777" w:rsidR="005E532A" w:rsidRPr="004238E4" w:rsidRDefault="005E532A">
            <w:pPr>
              <w:jc w:val="center"/>
              <w:rPr>
                <w:iCs/>
              </w:rPr>
            </w:pPr>
            <w:r w:rsidRPr="004238E4">
              <w:rPr>
                <w:iCs/>
              </w:rPr>
              <w:t>Probar la web</w:t>
            </w:r>
          </w:p>
        </w:tc>
        <w:tc>
          <w:tcPr>
            <w:tcW w:w="1169" w:type="dxa"/>
            <w:shd w:val="clear" w:color="auto" w:fill="auto"/>
            <w:vAlign w:val="center"/>
            <w:hideMark/>
          </w:tcPr>
          <w:p w14:paraId="7A89FF60" w14:textId="77777777" w:rsidR="005E532A" w:rsidRPr="004238E4" w:rsidRDefault="005E532A">
            <w:pPr>
              <w:jc w:val="center"/>
              <w:rPr>
                <w:iCs/>
              </w:rPr>
            </w:pPr>
            <w:r w:rsidRPr="004238E4">
              <w:rPr>
                <w:iCs/>
              </w:rPr>
              <w:t>Poder realizar compras de manera más cómodas</w:t>
            </w:r>
          </w:p>
        </w:tc>
        <w:tc>
          <w:tcPr>
            <w:tcW w:w="1383" w:type="dxa"/>
            <w:shd w:val="clear" w:color="auto" w:fill="auto"/>
            <w:vAlign w:val="center"/>
            <w:hideMark/>
          </w:tcPr>
          <w:p w14:paraId="1B170362" w14:textId="77777777" w:rsidR="005E532A" w:rsidRPr="004238E4" w:rsidRDefault="005E532A">
            <w:pPr>
              <w:jc w:val="center"/>
              <w:rPr>
                <w:iCs/>
              </w:rPr>
            </w:pPr>
            <w:r w:rsidRPr="004238E4">
              <w:rPr>
                <w:iCs/>
              </w:rPr>
              <w:t>Satisfacer las necesidades de los clientes</w:t>
            </w:r>
          </w:p>
        </w:tc>
        <w:tc>
          <w:tcPr>
            <w:tcW w:w="1452" w:type="dxa"/>
            <w:shd w:val="clear" w:color="auto" w:fill="auto"/>
            <w:vAlign w:val="center"/>
            <w:hideMark/>
          </w:tcPr>
          <w:p w14:paraId="5CE983AB" w14:textId="77777777" w:rsidR="005E532A" w:rsidRPr="004238E4" w:rsidRDefault="005E532A">
            <w:pPr>
              <w:jc w:val="center"/>
              <w:rPr>
                <w:iCs/>
              </w:rPr>
            </w:pPr>
            <w:r w:rsidRPr="004238E4">
              <w:rPr>
                <w:iCs/>
              </w:rPr>
              <w:t>Web compleja o complicada con poca seguridad</w:t>
            </w:r>
          </w:p>
        </w:tc>
        <w:tc>
          <w:tcPr>
            <w:tcW w:w="2126" w:type="dxa"/>
            <w:shd w:val="clear" w:color="auto" w:fill="auto"/>
            <w:vAlign w:val="center"/>
            <w:hideMark/>
          </w:tcPr>
          <w:p w14:paraId="056D1263" w14:textId="77777777" w:rsidR="005E532A" w:rsidRPr="004238E4" w:rsidRDefault="005E532A">
            <w:pPr>
              <w:ind w:left="142"/>
              <w:jc w:val="center"/>
              <w:rPr>
                <w:iCs/>
              </w:rPr>
            </w:pPr>
            <w:r w:rsidRPr="004238E4">
              <w:rPr>
                <w:iCs/>
              </w:rPr>
              <w:t>N/A</w:t>
            </w:r>
          </w:p>
        </w:tc>
      </w:tr>
      <w:tr w:rsidR="005E532A" w:rsidRPr="004238E4" w14:paraId="7D6C2519" w14:textId="77777777" w:rsidTr="000F0767">
        <w:trPr>
          <w:trHeight w:val="941"/>
        </w:trPr>
        <w:tc>
          <w:tcPr>
            <w:tcW w:w="1560" w:type="dxa"/>
            <w:shd w:val="clear" w:color="auto" w:fill="auto"/>
            <w:vAlign w:val="center"/>
            <w:hideMark/>
          </w:tcPr>
          <w:p w14:paraId="42C057F2" w14:textId="77777777" w:rsidR="005E532A" w:rsidRPr="004238E4" w:rsidRDefault="005E532A">
            <w:pPr>
              <w:jc w:val="center"/>
              <w:rPr>
                <w:iCs/>
              </w:rPr>
            </w:pPr>
            <w:r w:rsidRPr="004238E4">
              <w:rPr>
                <w:iCs/>
              </w:rPr>
              <w:t>Agentes de Bodega</w:t>
            </w:r>
          </w:p>
        </w:tc>
        <w:tc>
          <w:tcPr>
            <w:tcW w:w="1100" w:type="dxa"/>
            <w:shd w:val="clear" w:color="auto" w:fill="auto"/>
            <w:vAlign w:val="center"/>
            <w:hideMark/>
          </w:tcPr>
          <w:p w14:paraId="67FAB441" w14:textId="77777777" w:rsidR="005E532A" w:rsidRPr="004238E4" w:rsidRDefault="005E532A">
            <w:pPr>
              <w:jc w:val="center"/>
              <w:rPr>
                <w:iCs/>
              </w:rPr>
            </w:pPr>
            <w:r w:rsidRPr="004238E4">
              <w:rPr>
                <w:iCs/>
              </w:rPr>
              <w:t>Usuario directo</w:t>
            </w:r>
          </w:p>
          <w:p w14:paraId="17E21D8C" w14:textId="77777777" w:rsidR="005E532A" w:rsidRPr="004238E4" w:rsidRDefault="005E532A">
            <w:pPr>
              <w:ind w:left="132"/>
              <w:jc w:val="center"/>
              <w:rPr>
                <w:iCs/>
              </w:rPr>
            </w:pPr>
          </w:p>
          <w:p w14:paraId="589447F8" w14:textId="77777777" w:rsidR="005E532A" w:rsidRPr="004238E4" w:rsidRDefault="005E532A">
            <w:pPr>
              <w:ind w:left="142"/>
              <w:jc w:val="center"/>
              <w:rPr>
                <w:iCs/>
              </w:rPr>
            </w:pPr>
          </w:p>
        </w:tc>
        <w:tc>
          <w:tcPr>
            <w:tcW w:w="1417" w:type="dxa"/>
            <w:shd w:val="clear" w:color="auto" w:fill="auto"/>
            <w:vAlign w:val="center"/>
            <w:hideMark/>
          </w:tcPr>
          <w:p w14:paraId="4B99D334" w14:textId="77777777" w:rsidR="005E532A" w:rsidRPr="004238E4" w:rsidRDefault="005E532A">
            <w:pPr>
              <w:jc w:val="center"/>
              <w:rPr>
                <w:iCs/>
              </w:rPr>
            </w:pPr>
            <w:r w:rsidRPr="004238E4">
              <w:rPr>
                <w:iCs/>
              </w:rPr>
              <w:t>Encargado de la bodega</w:t>
            </w:r>
          </w:p>
          <w:p w14:paraId="6748511F" w14:textId="77777777" w:rsidR="005E532A" w:rsidRPr="004238E4" w:rsidRDefault="005E532A">
            <w:pPr>
              <w:jc w:val="center"/>
              <w:rPr>
                <w:iCs/>
              </w:rPr>
            </w:pPr>
            <w:r w:rsidRPr="004238E4">
              <w:rPr>
                <w:iCs/>
              </w:rPr>
              <w:lastRenderedPageBreak/>
              <w:t>Empaquetar productos</w:t>
            </w:r>
          </w:p>
        </w:tc>
        <w:tc>
          <w:tcPr>
            <w:tcW w:w="1169" w:type="dxa"/>
            <w:shd w:val="clear" w:color="auto" w:fill="auto"/>
            <w:vAlign w:val="center"/>
            <w:hideMark/>
          </w:tcPr>
          <w:p w14:paraId="5C5D0D4B" w14:textId="77777777" w:rsidR="005E532A" w:rsidRPr="004238E4" w:rsidRDefault="005E532A">
            <w:pPr>
              <w:jc w:val="center"/>
              <w:rPr>
                <w:iCs/>
              </w:rPr>
            </w:pPr>
            <w:r w:rsidRPr="004238E4">
              <w:rPr>
                <w:iCs/>
              </w:rPr>
              <w:lastRenderedPageBreak/>
              <w:t xml:space="preserve">Que el inventario esta siempre </w:t>
            </w:r>
            <w:r w:rsidRPr="004238E4">
              <w:rPr>
                <w:iCs/>
              </w:rPr>
              <w:lastRenderedPageBreak/>
              <w:t>abastecido y empaquetar los productos</w:t>
            </w:r>
          </w:p>
        </w:tc>
        <w:tc>
          <w:tcPr>
            <w:tcW w:w="1383" w:type="dxa"/>
            <w:shd w:val="clear" w:color="auto" w:fill="auto"/>
            <w:vAlign w:val="center"/>
            <w:hideMark/>
          </w:tcPr>
          <w:p w14:paraId="78D3D9D3" w14:textId="77777777" w:rsidR="005E532A" w:rsidRPr="004238E4" w:rsidRDefault="005E532A">
            <w:pPr>
              <w:jc w:val="center"/>
              <w:rPr>
                <w:iCs/>
              </w:rPr>
            </w:pPr>
            <w:r w:rsidRPr="004238E4">
              <w:rPr>
                <w:iCs/>
              </w:rPr>
              <w:lastRenderedPageBreak/>
              <w:t xml:space="preserve">Hacer entrega a las empresas </w:t>
            </w:r>
            <w:r w:rsidRPr="004238E4">
              <w:rPr>
                <w:iCs/>
              </w:rPr>
              <w:lastRenderedPageBreak/>
              <w:t>de entrega los paquetes</w:t>
            </w:r>
          </w:p>
        </w:tc>
        <w:tc>
          <w:tcPr>
            <w:tcW w:w="1452" w:type="dxa"/>
            <w:shd w:val="clear" w:color="auto" w:fill="auto"/>
            <w:vAlign w:val="center"/>
            <w:hideMark/>
          </w:tcPr>
          <w:p w14:paraId="72585CD9" w14:textId="77777777" w:rsidR="005E532A" w:rsidRPr="004238E4" w:rsidRDefault="005E532A">
            <w:pPr>
              <w:jc w:val="center"/>
              <w:rPr>
                <w:iCs/>
              </w:rPr>
            </w:pPr>
            <w:r w:rsidRPr="004238E4">
              <w:rPr>
                <w:iCs/>
              </w:rPr>
              <w:lastRenderedPageBreak/>
              <w:t>Inventario vacío</w:t>
            </w:r>
          </w:p>
          <w:p w14:paraId="42EEF1EF" w14:textId="77777777" w:rsidR="005E532A" w:rsidRPr="004238E4" w:rsidRDefault="005E532A">
            <w:pPr>
              <w:jc w:val="center"/>
              <w:rPr>
                <w:iCs/>
              </w:rPr>
            </w:pPr>
            <w:r w:rsidRPr="004238E4">
              <w:rPr>
                <w:iCs/>
              </w:rPr>
              <w:lastRenderedPageBreak/>
              <w:t>Problemas en la entrega del paquete</w:t>
            </w:r>
          </w:p>
          <w:p w14:paraId="63C43676" w14:textId="77777777" w:rsidR="005E532A" w:rsidRPr="004238E4" w:rsidRDefault="005E532A">
            <w:pPr>
              <w:jc w:val="center"/>
              <w:rPr>
                <w:iCs/>
              </w:rPr>
            </w:pPr>
          </w:p>
        </w:tc>
        <w:tc>
          <w:tcPr>
            <w:tcW w:w="2126" w:type="dxa"/>
            <w:shd w:val="clear" w:color="auto" w:fill="auto"/>
            <w:vAlign w:val="center"/>
            <w:hideMark/>
          </w:tcPr>
          <w:p w14:paraId="796A487F" w14:textId="77777777" w:rsidR="005E532A" w:rsidRPr="004238E4" w:rsidRDefault="005E532A">
            <w:pPr>
              <w:jc w:val="center"/>
              <w:rPr>
                <w:iCs/>
              </w:rPr>
            </w:pPr>
            <w:r w:rsidRPr="004238E4">
              <w:rPr>
                <w:iCs/>
              </w:rPr>
              <w:lastRenderedPageBreak/>
              <w:t>Orden y liberación del producto</w:t>
            </w:r>
          </w:p>
        </w:tc>
      </w:tr>
      <w:tr w:rsidR="005E532A" w:rsidRPr="004238E4" w14:paraId="2784A7B5" w14:textId="77777777" w:rsidTr="000F0767">
        <w:trPr>
          <w:trHeight w:val="1822"/>
        </w:trPr>
        <w:tc>
          <w:tcPr>
            <w:tcW w:w="1560" w:type="dxa"/>
            <w:shd w:val="clear" w:color="auto" w:fill="auto"/>
            <w:vAlign w:val="center"/>
          </w:tcPr>
          <w:p w14:paraId="38D81EC0" w14:textId="77777777" w:rsidR="005E532A" w:rsidRPr="004238E4" w:rsidRDefault="005E532A">
            <w:pPr>
              <w:jc w:val="center"/>
              <w:rPr>
                <w:iCs/>
              </w:rPr>
            </w:pPr>
            <w:r w:rsidRPr="004238E4">
              <w:rPr>
                <w:iCs/>
              </w:rPr>
              <w:t>Empresa de Transporte</w:t>
            </w:r>
          </w:p>
        </w:tc>
        <w:tc>
          <w:tcPr>
            <w:tcW w:w="1100" w:type="dxa"/>
            <w:shd w:val="clear" w:color="auto" w:fill="auto"/>
            <w:vAlign w:val="center"/>
          </w:tcPr>
          <w:p w14:paraId="56209087" w14:textId="77777777" w:rsidR="005E532A" w:rsidRPr="004238E4" w:rsidRDefault="005E532A">
            <w:pPr>
              <w:jc w:val="center"/>
              <w:rPr>
                <w:iCs/>
              </w:rPr>
            </w:pPr>
            <w:r w:rsidRPr="004238E4">
              <w:rPr>
                <w:iCs/>
              </w:rPr>
              <w:t>Usuario indirecto</w:t>
            </w:r>
          </w:p>
        </w:tc>
        <w:tc>
          <w:tcPr>
            <w:tcW w:w="1417" w:type="dxa"/>
            <w:shd w:val="clear" w:color="auto" w:fill="auto"/>
            <w:vAlign w:val="center"/>
          </w:tcPr>
          <w:p w14:paraId="3A5570A5" w14:textId="77777777" w:rsidR="005E532A" w:rsidRPr="004238E4" w:rsidRDefault="005E532A">
            <w:pPr>
              <w:jc w:val="center"/>
              <w:rPr>
                <w:iCs/>
              </w:rPr>
            </w:pPr>
            <w:r w:rsidRPr="004238E4">
              <w:rPr>
                <w:iCs/>
              </w:rPr>
              <w:t>Entrega del paquete con el producto</w:t>
            </w:r>
          </w:p>
        </w:tc>
        <w:tc>
          <w:tcPr>
            <w:tcW w:w="1169" w:type="dxa"/>
            <w:shd w:val="clear" w:color="auto" w:fill="auto"/>
            <w:vAlign w:val="center"/>
          </w:tcPr>
          <w:p w14:paraId="7ACF4F77" w14:textId="77777777" w:rsidR="005E532A" w:rsidRPr="004238E4" w:rsidRDefault="005E532A">
            <w:pPr>
              <w:jc w:val="center"/>
              <w:rPr>
                <w:iCs/>
              </w:rPr>
            </w:pPr>
            <w:r w:rsidRPr="004238E4">
              <w:rPr>
                <w:iCs/>
              </w:rPr>
              <w:t>Tener buena relación con la empresa</w:t>
            </w:r>
          </w:p>
          <w:p w14:paraId="7E288D26" w14:textId="77777777" w:rsidR="005E532A" w:rsidRPr="004238E4" w:rsidRDefault="005E532A">
            <w:pPr>
              <w:jc w:val="center"/>
              <w:rPr>
                <w:iCs/>
              </w:rPr>
            </w:pPr>
          </w:p>
        </w:tc>
        <w:tc>
          <w:tcPr>
            <w:tcW w:w="1383" w:type="dxa"/>
            <w:shd w:val="clear" w:color="auto" w:fill="auto"/>
            <w:vAlign w:val="center"/>
          </w:tcPr>
          <w:p w14:paraId="74BBF3FF" w14:textId="77777777" w:rsidR="005E532A" w:rsidRPr="004238E4" w:rsidRDefault="005E532A">
            <w:pPr>
              <w:jc w:val="center"/>
              <w:rPr>
                <w:iCs/>
              </w:rPr>
            </w:pPr>
            <w:r w:rsidRPr="004238E4">
              <w:rPr>
                <w:iCs/>
              </w:rPr>
              <w:t>Ser destacable por encima de la competencia</w:t>
            </w:r>
          </w:p>
        </w:tc>
        <w:tc>
          <w:tcPr>
            <w:tcW w:w="1452" w:type="dxa"/>
            <w:shd w:val="clear" w:color="auto" w:fill="auto"/>
            <w:vAlign w:val="center"/>
          </w:tcPr>
          <w:p w14:paraId="698C6DF4" w14:textId="77777777" w:rsidR="005E532A" w:rsidRPr="004238E4" w:rsidRDefault="005E532A">
            <w:pPr>
              <w:jc w:val="center"/>
              <w:rPr>
                <w:iCs/>
              </w:rPr>
            </w:pPr>
            <w:r w:rsidRPr="004238E4">
              <w:rPr>
                <w:iCs/>
              </w:rPr>
              <w:t>Demora en la entrega del producto</w:t>
            </w:r>
          </w:p>
          <w:p w14:paraId="4B630E45" w14:textId="77777777" w:rsidR="005E532A" w:rsidRPr="004238E4" w:rsidRDefault="005E532A">
            <w:pPr>
              <w:jc w:val="center"/>
              <w:rPr>
                <w:iCs/>
              </w:rPr>
            </w:pPr>
            <w:r w:rsidRPr="004238E4">
              <w:rPr>
                <w:iCs/>
              </w:rPr>
              <w:t>Que los paquetes no estén listo a tiempo</w:t>
            </w:r>
          </w:p>
        </w:tc>
        <w:tc>
          <w:tcPr>
            <w:tcW w:w="2126" w:type="dxa"/>
            <w:shd w:val="clear" w:color="auto" w:fill="auto"/>
            <w:vAlign w:val="center"/>
          </w:tcPr>
          <w:p w14:paraId="322744BC" w14:textId="77777777" w:rsidR="005E532A" w:rsidRPr="004238E4" w:rsidRDefault="005E532A">
            <w:pPr>
              <w:jc w:val="center"/>
              <w:rPr>
                <w:iCs/>
              </w:rPr>
            </w:pPr>
            <w:r w:rsidRPr="004238E4">
              <w:rPr>
                <w:iCs/>
              </w:rPr>
              <w:t>Transporte seguro</w:t>
            </w:r>
          </w:p>
        </w:tc>
      </w:tr>
      <w:tr w:rsidR="005E532A" w:rsidRPr="004238E4" w14:paraId="5CB938E8" w14:textId="77777777" w:rsidTr="000F0767">
        <w:trPr>
          <w:trHeight w:val="1822"/>
        </w:trPr>
        <w:tc>
          <w:tcPr>
            <w:tcW w:w="1560" w:type="dxa"/>
            <w:shd w:val="clear" w:color="auto" w:fill="auto"/>
            <w:vAlign w:val="center"/>
          </w:tcPr>
          <w:p w14:paraId="27228234" w14:textId="77777777" w:rsidR="005E532A" w:rsidRPr="004238E4" w:rsidRDefault="005E532A">
            <w:pPr>
              <w:jc w:val="center"/>
              <w:rPr>
                <w:iCs/>
              </w:rPr>
            </w:pPr>
            <w:r w:rsidRPr="004238E4">
              <w:rPr>
                <w:iCs/>
              </w:rPr>
              <w:t>Gerente de relaciones</w:t>
            </w:r>
          </w:p>
        </w:tc>
        <w:tc>
          <w:tcPr>
            <w:tcW w:w="1100" w:type="dxa"/>
            <w:shd w:val="clear" w:color="auto" w:fill="auto"/>
            <w:vAlign w:val="center"/>
          </w:tcPr>
          <w:p w14:paraId="71E9C840" w14:textId="77777777" w:rsidR="005E532A" w:rsidRPr="004238E4" w:rsidRDefault="005E532A">
            <w:pPr>
              <w:jc w:val="center"/>
              <w:rPr>
                <w:iCs/>
              </w:rPr>
            </w:pPr>
            <w:r w:rsidRPr="004238E4">
              <w:rPr>
                <w:iCs/>
              </w:rPr>
              <w:t>Usuario directo</w:t>
            </w:r>
          </w:p>
        </w:tc>
        <w:tc>
          <w:tcPr>
            <w:tcW w:w="1417" w:type="dxa"/>
            <w:shd w:val="clear" w:color="auto" w:fill="auto"/>
            <w:vAlign w:val="center"/>
          </w:tcPr>
          <w:p w14:paraId="30B42468" w14:textId="77777777" w:rsidR="005E532A" w:rsidRPr="004238E4" w:rsidRDefault="005E532A">
            <w:pPr>
              <w:jc w:val="center"/>
              <w:rPr>
                <w:iCs/>
              </w:rPr>
            </w:pPr>
            <w:r w:rsidRPr="004238E4">
              <w:rPr>
                <w:iCs/>
              </w:rPr>
              <w:t>Intermediario entra los usuarios y compañía</w:t>
            </w:r>
          </w:p>
        </w:tc>
        <w:tc>
          <w:tcPr>
            <w:tcW w:w="1169" w:type="dxa"/>
            <w:shd w:val="clear" w:color="auto" w:fill="auto"/>
            <w:vAlign w:val="center"/>
          </w:tcPr>
          <w:p w14:paraId="09E565A7" w14:textId="77777777" w:rsidR="005E532A" w:rsidRPr="004238E4" w:rsidRDefault="005E532A">
            <w:pPr>
              <w:jc w:val="center"/>
              <w:rPr>
                <w:iCs/>
              </w:rPr>
            </w:pPr>
            <w:r w:rsidRPr="004238E4">
              <w:rPr>
                <w:iCs/>
              </w:rPr>
              <w:t>Que los usuarios estes conforme con la web y la compañía</w:t>
            </w:r>
          </w:p>
        </w:tc>
        <w:tc>
          <w:tcPr>
            <w:tcW w:w="1383" w:type="dxa"/>
            <w:shd w:val="clear" w:color="auto" w:fill="auto"/>
            <w:vAlign w:val="center"/>
          </w:tcPr>
          <w:p w14:paraId="4079702A" w14:textId="77777777" w:rsidR="005E532A" w:rsidRPr="004238E4" w:rsidRDefault="005E532A">
            <w:pPr>
              <w:jc w:val="center"/>
              <w:rPr>
                <w:iCs/>
              </w:rPr>
            </w:pPr>
            <w:r w:rsidRPr="004238E4">
              <w:rPr>
                <w:iCs/>
              </w:rPr>
              <w:t>Gestionar inconformidades de los usuarios</w:t>
            </w:r>
          </w:p>
        </w:tc>
        <w:tc>
          <w:tcPr>
            <w:tcW w:w="1452" w:type="dxa"/>
            <w:shd w:val="clear" w:color="auto" w:fill="auto"/>
            <w:vAlign w:val="center"/>
          </w:tcPr>
          <w:p w14:paraId="0DD0D374" w14:textId="77777777" w:rsidR="005E532A" w:rsidRPr="004238E4" w:rsidRDefault="005E532A">
            <w:pPr>
              <w:jc w:val="center"/>
              <w:rPr>
                <w:iCs/>
              </w:rPr>
            </w:pPr>
            <w:r w:rsidRPr="004238E4">
              <w:rPr>
                <w:iCs/>
              </w:rPr>
              <w:t>Usuarios con poca confianza en la web</w:t>
            </w:r>
          </w:p>
        </w:tc>
        <w:tc>
          <w:tcPr>
            <w:tcW w:w="2126" w:type="dxa"/>
            <w:shd w:val="clear" w:color="auto" w:fill="auto"/>
            <w:vAlign w:val="center"/>
          </w:tcPr>
          <w:p w14:paraId="1F4CB49A" w14:textId="77777777" w:rsidR="005E532A" w:rsidRPr="004238E4" w:rsidRDefault="005E532A">
            <w:pPr>
              <w:jc w:val="center"/>
              <w:rPr>
                <w:iCs/>
              </w:rPr>
            </w:pPr>
            <w:r w:rsidRPr="004238E4">
              <w:rPr>
                <w:iCs/>
              </w:rPr>
              <w:t>Comunicación directa con el usuario</w:t>
            </w:r>
          </w:p>
        </w:tc>
      </w:tr>
      <w:tr w:rsidR="005E532A" w:rsidRPr="004238E4" w14:paraId="4C4C1728" w14:textId="77777777" w:rsidTr="000F0767">
        <w:trPr>
          <w:trHeight w:val="1822"/>
        </w:trPr>
        <w:tc>
          <w:tcPr>
            <w:tcW w:w="1560" w:type="dxa"/>
            <w:shd w:val="clear" w:color="auto" w:fill="auto"/>
            <w:vAlign w:val="center"/>
          </w:tcPr>
          <w:p w14:paraId="48C908A1" w14:textId="77777777" w:rsidR="005E532A" w:rsidRPr="004238E4" w:rsidRDefault="005E532A">
            <w:pPr>
              <w:jc w:val="center"/>
              <w:rPr>
                <w:iCs/>
              </w:rPr>
            </w:pPr>
            <w:r w:rsidRPr="004238E4">
              <w:rPr>
                <w:iCs/>
              </w:rPr>
              <w:t>Mantenimiento</w:t>
            </w:r>
          </w:p>
        </w:tc>
        <w:tc>
          <w:tcPr>
            <w:tcW w:w="1100" w:type="dxa"/>
            <w:shd w:val="clear" w:color="auto" w:fill="auto"/>
            <w:vAlign w:val="center"/>
          </w:tcPr>
          <w:p w14:paraId="635CD4FD" w14:textId="77777777" w:rsidR="005E532A" w:rsidRPr="004238E4" w:rsidRDefault="005E532A">
            <w:pPr>
              <w:jc w:val="center"/>
              <w:rPr>
                <w:iCs/>
              </w:rPr>
            </w:pPr>
            <w:r w:rsidRPr="004238E4">
              <w:rPr>
                <w:iCs/>
              </w:rPr>
              <w:t>Usuario directo</w:t>
            </w:r>
          </w:p>
        </w:tc>
        <w:tc>
          <w:tcPr>
            <w:tcW w:w="1417" w:type="dxa"/>
            <w:shd w:val="clear" w:color="auto" w:fill="auto"/>
            <w:vAlign w:val="center"/>
          </w:tcPr>
          <w:p w14:paraId="7B63D934" w14:textId="77777777" w:rsidR="005E532A" w:rsidRPr="004238E4" w:rsidRDefault="005E532A">
            <w:pPr>
              <w:jc w:val="center"/>
              <w:rPr>
                <w:iCs/>
              </w:rPr>
            </w:pPr>
            <w:r w:rsidRPr="004238E4">
              <w:rPr>
                <w:iCs/>
              </w:rPr>
              <w:t>Dar mantenimiento a la web y a sus datos</w:t>
            </w:r>
          </w:p>
        </w:tc>
        <w:tc>
          <w:tcPr>
            <w:tcW w:w="1169" w:type="dxa"/>
            <w:shd w:val="clear" w:color="auto" w:fill="auto"/>
            <w:vAlign w:val="center"/>
          </w:tcPr>
          <w:p w14:paraId="4090A44A" w14:textId="77777777" w:rsidR="005E532A" w:rsidRPr="004238E4" w:rsidRDefault="005E532A">
            <w:pPr>
              <w:jc w:val="center"/>
              <w:rPr>
                <w:iCs/>
              </w:rPr>
            </w:pPr>
            <w:r w:rsidRPr="004238E4">
              <w:rPr>
                <w:iCs/>
              </w:rPr>
              <w:t>Mantener la web de manera correcta para evitar la saturación de esta</w:t>
            </w:r>
          </w:p>
        </w:tc>
        <w:tc>
          <w:tcPr>
            <w:tcW w:w="1383" w:type="dxa"/>
            <w:shd w:val="clear" w:color="auto" w:fill="auto"/>
            <w:vAlign w:val="center"/>
          </w:tcPr>
          <w:p w14:paraId="07FB833A" w14:textId="77777777" w:rsidR="005E532A" w:rsidRPr="004238E4" w:rsidRDefault="005E532A">
            <w:pPr>
              <w:jc w:val="center"/>
              <w:rPr>
                <w:iCs/>
              </w:rPr>
            </w:pPr>
            <w:r w:rsidRPr="004238E4">
              <w:rPr>
                <w:iCs/>
              </w:rPr>
              <w:t>Datos y web trabajando de manera correcta</w:t>
            </w:r>
          </w:p>
        </w:tc>
        <w:tc>
          <w:tcPr>
            <w:tcW w:w="1452" w:type="dxa"/>
            <w:shd w:val="clear" w:color="auto" w:fill="auto"/>
            <w:vAlign w:val="center"/>
          </w:tcPr>
          <w:p w14:paraId="56E60177" w14:textId="77777777" w:rsidR="005E532A" w:rsidRPr="004238E4" w:rsidRDefault="005E532A">
            <w:pPr>
              <w:jc w:val="center"/>
              <w:rPr>
                <w:iCs/>
              </w:rPr>
            </w:pPr>
            <w:r w:rsidRPr="004238E4">
              <w:rPr>
                <w:iCs/>
              </w:rPr>
              <w:t>Fallos en el servidor</w:t>
            </w:r>
          </w:p>
        </w:tc>
        <w:tc>
          <w:tcPr>
            <w:tcW w:w="2126" w:type="dxa"/>
            <w:shd w:val="clear" w:color="auto" w:fill="auto"/>
            <w:vAlign w:val="center"/>
          </w:tcPr>
          <w:p w14:paraId="50D31150" w14:textId="77777777" w:rsidR="005E532A" w:rsidRPr="004238E4" w:rsidRDefault="005E532A">
            <w:pPr>
              <w:jc w:val="center"/>
              <w:rPr>
                <w:iCs/>
              </w:rPr>
            </w:pPr>
            <w:r w:rsidRPr="004238E4">
              <w:rPr>
                <w:iCs/>
              </w:rPr>
              <w:t>Informes de las revisiones</w:t>
            </w:r>
          </w:p>
        </w:tc>
      </w:tr>
      <w:tr w:rsidR="005E532A" w:rsidRPr="004238E4" w14:paraId="5D56AA43" w14:textId="77777777" w:rsidTr="000F0767">
        <w:trPr>
          <w:trHeight w:val="1822"/>
        </w:trPr>
        <w:tc>
          <w:tcPr>
            <w:tcW w:w="1560" w:type="dxa"/>
            <w:shd w:val="clear" w:color="auto" w:fill="auto"/>
            <w:vAlign w:val="center"/>
          </w:tcPr>
          <w:p w14:paraId="1E21455B" w14:textId="77777777" w:rsidR="005E532A" w:rsidRPr="004238E4" w:rsidRDefault="005E532A">
            <w:pPr>
              <w:jc w:val="center"/>
              <w:rPr>
                <w:iCs/>
              </w:rPr>
            </w:pPr>
            <w:r w:rsidRPr="004238E4">
              <w:rPr>
                <w:iCs/>
              </w:rPr>
              <w:t>Gerente de bodega</w:t>
            </w:r>
          </w:p>
        </w:tc>
        <w:tc>
          <w:tcPr>
            <w:tcW w:w="1100" w:type="dxa"/>
            <w:shd w:val="clear" w:color="auto" w:fill="auto"/>
            <w:vAlign w:val="center"/>
          </w:tcPr>
          <w:p w14:paraId="7D6E7624" w14:textId="77777777" w:rsidR="005E532A" w:rsidRPr="004238E4" w:rsidRDefault="005E532A">
            <w:pPr>
              <w:jc w:val="center"/>
              <w:rPr>
                <w:iCs/>
              </w:rPr>
            </w:pPr>
            <w:r w:rsidRPr="004238E4">
              <w:rPr>
                <w:iCs/>
              </w:rPr>
              <w:t>Usuario indirecto</w:t>
            </w:r>
          </w:p>
        </w:tc>
        <w:tc>
          <w:tcPr>
            <w:tcW w:w="1417" w:type="dxa"/>
            <w:shd w:val="clear" w:color="auto" w:fill="auto"/>
            <w:vAlign w:val="center"/>
          </w:tcPr>
          <w:p w14:paraId="11B74B3A" w14:textId="77777777" w:rsidR="005E532A" w:rsidRPr="004238E4" w:rsidRDefault="005E532A">
            <w:pPr>
              <w:jc w:val="center"/>
              <w:rPr>
                <w:iCs/>
              </w:rPr>
            </w:pPr>
            <w:r w:rsidRPr="004238E4">
              <w:rPr>
                <w:iCs/>
              </w:rPr>
              <w:t>Gestionar el movimiento dentro de la bodega</w:t>
            </w:r>
          </w:p>
        </w:tc>
        <w:tc>
          <w:tcPr>
            <w:tcW w:w="1169" w:type="dxa"/>
            <w:shd w:val="clear" w:color="auto" w:fill="auto"/>
            <w:vAlign w:val="center"/>
          </w:tcPr>
          <w:p w14:paraId="3FCDA532" w14:textId="77777777" w:rsidR="005E532A" w:rsidRPr="004238E4" w:rsidRDefault="005E532A">
            <w:pPr>
              <w:jc w:val="center"/>
              <w:rPr>
                <w:iCs/>
              </w:rPr>
            </w:pPr>
            <w:r w:rsidRPr="004238E4">
              <w:rPr>
                <w:iCs/>
              </w:rPr>
              <w:t>Mantener las gestiones y procesos correctos dentro de la misma</w:t>
            </w:r>
          </w:p>
        </w:tc>
        <w:tc>
          <w:tcPr>
            <w:tcW w:w="1383" w:type="dxa"/>
            <w:shd w:val="clear" w:color="auto" w:fill="auto"/>
            <w:vAlign w:val="center"/>
          </w:tcPr>
          <w:p w14:paraId="4F4740AF" w14:textId="77777777" w:rsidR="005E532A" w:rsidRPr="004238E4" w:rsidRDefault="005E532A">
            <w:pPr>
              <w:jc w:val="center"/>
              <w:rPr>
                <w:iCs/>
              </w:rPr>
            </w:pPr>
            <w:r w:rsidRPr="004238E4">
              <w:rPr>
                <w:iCs/>
              </w:rPr>
              <w:t>Procesos limpios y ordenados en la bodega</w:t>
            </w:r>
          </w:p>
        </w:tc>
        <w:tc>
          <w:tcPr>
            <w:tcW w:w="1452" w:type="dxa"/>
            <w:shd w:val="clear" w:color="auto" w:fill="auto"/>
            <w:vAlign w:val="center"/>
          </w:tcPr>
          <w:p w14:paraId="7B896B63" w14:textId="77777777" w:rsidR="005E532A" w:rsidRPr="004238E4" w:rsidRDefault="005E532A">
            <w:pPr>
              <w:jc w:val="center"/>
              <w:rPr>
                <w:iCs/>
              </w:rPr>
            </w:pPr>
            <w:r w:rsidRPr="004238E4">
              <w:rPr>
                <w:iCs/>
              </w:rPr>
              <w:t>Mala gestión de procesos en el área</w:t>
            </w:r>
          </w:p>
        </w:tc>
        <w:tc>
          <w:tcPr>
            <w:tcW w:w="2126" w:type="dxa"/>
            <w:shd w:val="clear" w:color="auto" w:fill="auto"/>
            <w:vAlign w:val="center"/>
          </w:tcPr>
          <w:p w14:paraId="61E9B1CB" w14:textId="77777777" w:rsidR="005E532A" w:rsidRPr="004238E4" w:rsidRDefault="005E532A">
            <w:pPr>
              <w:jc w:val="center"/>
              <w:rPr>
                <w:iCs/>
              </w:rPr>
            </w:pPr>
            <w:r w:rsidRPr="004238E4">
              <w:rPr>
                <w:iCs/>
              </w:rPr>
              <w:t>Revisión de los procesos administrativos en la bodega</w:t>
            </w:r>
          </w:p>
        </w:tc>
      </w:tr>
    </w:tbl>
    <w:p w14:paraId="60CEAD4C" w14:textId="77777777" w:rsidR="00605082" w:rsidRPr="004238E4" w:rsidRDefault="00605082" w:rsidP="00605082"/>
    <w:p w14:paraId="73DB1818" w14:textId="77777777" w:rsidR="00806C7C" w:rsidRPr="004238E4" w:rsidRDefault="00547DD9" w:rsidP="00802AED">
      <w:pPr>
        <w:pStyle w:val="Ttulo2"/>
        <w:numPr>
          <w:ilvl w:val="1"/>
          <w:numId w:val="2"/>
        </w:numPr>
        <w:ind w:left="1418"/>
        <w:rPr>
          <w:rFonts w:ascii="Calibri" w:hAnsi="Calibri" w:cs="Book Antiqua"/>
          <w:i w:val="0"/>
          <w:sz w:val="24"/>
        </w:rPr>
      </w:pPr>
      <w:bookmarkStart w:id="8" w:name="_Toc384282998"/>
      <w:bookmarkStart w:id="9" w:name="_Toc139966875"/>
      <w:r w:rsidRPr="004238E4">
        <w:rPr>
          <w:rFonts w:ascii="Calibri" w:hAnsi="Calibri" w:cs="Book Antiqua"/>
          <w:i w:val="0"/>
          <w:sz w:val="24"/>
        </w:rPr>
        <w:t>Alcance</w:t>
      </w:r>
      <w:bookmarkStart w:id="10" w:name="_Toc384282999"/>
      <w:bookmarkEnd w:id="8"/>
      <w:bookmarkEnd w:id="9"/>
    </w:p>
    <w:p w14:paraId="3738489B" w14:textId="77777777" w:rsidR="003873C8" w:rsidRPr="004238E4" w:rsidRDefault="003873C8" w:rsidP="00806C7C">
      <w:pPr>
        <w:ind w:left="720"/>
        <w:jc w:val="both"/>
        <w:rPr>
          <w:rFonts w:ascii="Calibri" w:hAnsi="Calibri" w:cs="Book Antiqua"/>
          <w:i/>
        </w:rPr>
      </w:pPr>
    </w:p>
    <w:p w14:paraId="05462DC4" w14:textId="77777777" w:rsidR="00857C2C" w:rsidRPr="004238E4" w:rsidRDefault="003873C8" w:rsidP="00806C7C">
      <w:pPr>
        <w:ind w:left="720"/>
        <w:jc w:val="both"/>
        <w:rPr>
          <w:rFonts w:ascii="Calibri" w:hAnsi="Calibri" w:cs="Book Antiqua"/>
          <w:i/>
        </w:rPr>
      </w:pPr>
      <w:r w:rsidRPr="004238E4">
        <w:rPr>
          <w:rFonts w:ascii="Calibri" w:hAnsi="Calibri" w:cs="Book Antiqua"/>
          <w:i/>
        </w:rPr>
        <w:t xml:space="preserve">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 </w:t>
      </w:r>
    </w:p>
    <w:p w14:paraId="7056684E" w14:textId="77777777" w:rsidR="00311F5F" w:rsidRPr="004238E4" w:rsidRDefault="00311F5F" w:rsidP="00806C7C">
      <w:pPr>
        <w:ind w:left="720"/>
        <w:jc w:val="both"/>
        <w:rPr>
          <w:rFonts w:ascii="Calibri" w:hAnsi="Calibri" w:cs="Book Antiqua"/>
          <w:i/>
        </w:rPr>
      </w:pPr>
    </w:p>
    <w:p w14:paraId="3DEC69B4" w14:textId="77777777" w:rsidR="00857C2C" w:rsidRPr="004238E4" w:rsidRDefault="00857C2C" w:rsidP="00857C2C">
      <w:pPr>
        <w:rPr>
          <w:rFonts w:ascii="Calibri" w:hAnsi="Calibri"/>
        </w:rPr>
      </w:pPr>
    </w:p>
    <w:p w14:paraId="319FF17D" w14:textId="77777777" w:rsidR="00857C2C" w:rsidRPr="004238E4" w:rsidRDefault="00857C2C" w:rsidP="00857C2C">
      <w:pPr>
        <w:pStyle w:val="Ttulo1"/>
        <w:numPr>
          <w:ilvl w:val="0"/>
          <w:numId w:val="2"/>
        </w:numPr>
        <w:spacing w:before="0" w:after="0"/>
        <w:rPr>
          <w:rFonts w:ascii="Calibri" w:hAnsi="Calibri" w:cs="Book Antiqua"/>
          <w:sz w:val="28"/>
        </w:rPr>
      </w:pPr>
      <w:bookmarkStart w:id="11" w:name="_Toc139966876"/>
      <w:r w:rsidRPr="004238E4">
        <w:rPr>
          <w:rFonts w:ascii="Calibri" w:hAnsi="Calibri" w:cs="Book Antiqua"/>
          <w:sz w:val="28"/>
        </w:rPr>
        <w:lastRenderedPageBreak/>
        <w:t>Presentación del Producto</w:t>
      </w:r>
      <w:bookmarkEnd w:id="11"/>
      <w:r w:rsidRPr="004238E4">
        <w:rPr>
          <w:rFonts w:ascii="Calibri" w:hAnsi="Calibri" w:cs="Book Antiqua"/>
          <w:sz w:val="28"/>
        </w:rPr>
        <w:t xml:space="preserve"> </w:t>
      </w:r>
    </w:p>
    <w:p w14:paraId="60000CBE" w14:textId="77777777" w:rsidR="00857C2C" w:rsidRPr="004238E4" w:rsidRDefault="00857C2C" w:rsidP="00857C2C">
      <w:pPr>
        <w:pStyle w:val="Ttulo2"/>
        <w:numPr>
          <w:ilvl w:val="1"/>
          <w:numId w:val="2"/>
        </w:numPr>
        <w:ind w:left="1418"/>
        <w:rPr>
          <w:rFonts w:ascii="Calibri" w:hAnsi="Calibri" w:cs="Book Antiqua"/>
          <w:i w:val="0"/>
          <w:sz w:val="24"/>
        </w:rPr>
      </w:pPr>
      <w:bookmarkStart w:id="12" w:name="_Toc139966877"/>
      <w:r w:rsidRPr="004238E4">
        <w:rPr>
          <w:rFonts w:ascii="Calibri" w:hAnsi="Calibri" w:cs="Book Antiqua"/>
          <w:i w:val="0"/>
          <w:sz w:val="24"/>
        </w:rPr>
        <w:t>Propósito del Sistema</w:t>
      </w:r>
      <w:bookmarkEnd w:id="12"/>
    </w:p>
    <w:p w14:paraId="7CF5C809" w14:textId="77777777" w:rsidR="00670299" w:rsidRPr="004238E4" w:rsidRDefault="00670299" w:rsidP="00670299">
      <w:pPr>
        <w:pStyle w:val="Ttulo3"/>
        <w:numPr>
          <w:ilvl w:val="2"/>
          <w:numId w:val="3"/>
        </w:numPr>
        <w:ind w:left="1843"/>
        <w:rPr>
          <w:rFonts w:ascii="Calibri" w:hAnsi="Calibri" w:cs="Book Antiqua"/>
          <w:sz w:val="24"/>
        </w:rPr>
      </w:pPr>
      <w:bookmarkStart w:id="13" w:name="_Toc59650440"/>
      <w:bookmarkStart w:id="14" w:name="_Toc139966878"/>
      <w:r w:rsidRPr="004238E4">
        <w:rPr>
          <w:rFonts w:ascii="Calibri" w:hAnsi="Calibri" w:cs="Book Antiqua"/>
          <w:sz w:val="24"/>
        </w:rPr>
        <w:t>Planteamiento del problema</w:t>
      </w:r>
      <w:bookmarkEnd w:id="13"/>
      <w:bookmarkEnd w:id="14"/>
      <w:r w:rsidRPr="004238E4">
        <w:rPr>
          <w:rFonts w:ascii="Calibri" w:hAnsi="Calibri" w:cs="Book Antiqua"/>
          <w:sz w:val="24"/>
        </w:rPr>
        <w:t xml:space="preserve"> </w:t>
      </w:r>
    </w:p>
    <w:p w14:paraId="7C07FA80" w14:textId="77777777" w:rsidR="004E03B8" w:rsidRPr="004238E4" w:rsidRDefault="004E03B8" w:rsidP="004E03B8">
      <w:pPr>
        <w:ind w:left="1134"/>
        <w:jc w:val="both"/>
        <w:rPr>
          <w:rFonts w:ascii="Calibri" w:hAnsi="Calibri" w:cs="Book Antiqua"/>
          <w:i/>
        </w:rPr>
      </w:pPr>
      <w:r w:rsidRPr="004238E4">
        <w:rPr>
          <w:rFonts w:ascii="Calibri" w:hAnsi="Calibri" w:cs="Book Antiqua"/>
          <w:b/>
          <w:bCs/>
          <w:i/>
        </w:rPr>
        <w:t>El problema</w:t>
      </w:r>
      <w:r w:rsidRPr="004238E4">
        <w:rPr>
          <w:rFonts w:ascii="Calibri" w:hAnsi="Calibri" w:cs="Book Antiqua"/>
          <w:i/>
        </w:rPr>
        <w:t xml:space="preserve"> es que no existe un sistema central para que los clientes accedan a los catálogos de productos, obtengan información detallada sobre la disponibilidad de los productos, realicen pedidos y resuelvan cualquier problema o queja relacionada con el proceso de compra. Esto genera inconvenientes tanto para los clientes como para el negocio, ya que no existe una plataforma eficiente que proporcione información actualizada y facilite la interacción entre las dos partes. </w:t>
      </w:r>
    </w:p>
    <w:p w14:paraId="5921FCCE" w14:textId="77777777" w:rsidR="004E03B8" w:rsidRPr="004238E4" w:rsidRDefault="004E03B8" w:rsidP="004E03B8">
      <w:pPr>
        <w:ind w:left="1134"/>
        <w:jc w:val="both"/>
        <w:rPr>
          <w:rFonts w:ascii="Calibri" w:hAnsi="Calibri" w:cs="Book Antiqua"/>
          <w:i/>
        </w:rPr>
      </w:pPr>
    </w:p>
    <w:p w14:paraId="07EC51DE" w14:textId="77777777" w:rsidR="004E03B8" w:rsidRPr="004238E4" w:rsidRDefault="004E03B8" w:rsidP="004E03B8">
      <w:pPr>
        <w:ind w:left="1134"/>
        <w:jc w:val="both"/>
        <w:rPr>
          <w:rFonts w:ascii="Calibri" w:hAnsi="Calibri" w:cs="Book Antiqua"/>
          <w:i/>
        </w:rPr>
      </w:pPr>
      <w:r w:rsidRPr="004238E4">
        <w:rPr>
          <w:rFonts w:ascii="Calibri" w:hAnsi="Calibri" w:cs="Book Antiqua"/>
          <w:b/>
          <w:bCs/>
          <w:i/>
        </w:rPr>
        <w:t>afecta</w:t>
      </w:r>
      <w:r w:rsidRPr="004238E4">
        <w:rPr>
          <w:rFonts w:ascii="Calibri" w:hAnsi="Calibri" w:cs="Book Antiqua"/>
          <w:i/>
        </w:rPr>
        <w:t xml:space="preserve"> a la falta de integración con los sistemas de inventario actuales, lo que impide una gestión adecuada del inventario de los bienes, lo que puede generar problemas como la venta de artículos agotados o la falta de actualización de la disponibilidad de los bienes en tiempo real. </w:t>
      </w:r>
    </w:p>
    <w:p w14:paraId="100D5BC3" w14:textId="77777777" w:rsidR="004E03B8" w:rsidRPr="004238E4" w:rsidRDefault="004E03B8" w:rsidP="004E03B8">
      <w:pPr>
        <w:ind w:left="1134"/>
        <w:jc w:val="both"/>
        <w:rPr>
          <w:rFonts w:ascii="Calibri" w:hAnsi="Calibri" w:cs="Book Antiqua"/>
          <w:i/>
        </w:rPr>
      </w:pPr>
    </w:p>
    <w:p w14:paraId="6B85FE76" w14:textId="77777777" w:rsidR="004E03B8" w:rsidRPr="004238E4" w:rsidRDefault="004E03B8" w:rsidP="004E03B8">
      <w:pPr>
        <w:ind w:left="1134"/>
        <w:jc w:val="both"/>
        <w:rPr>
          <w:rFonts w:ascii="Calibri" w:hAnsi="Calibri" w:cs="Book Antiqua"/>
          <w:i/>
        </w:rPr>
      </w:pPr>
      <w:r w:rsidRPr="004238E4">
        <w:rPr>
          <w:rFonts w:ascii="Calibri" w:hAnsi="Calibri" w:cs="Book Antiqua"/>
          <w:i/>
        </w:rPr>
        <w:t xml:space="preserve">Por otro lado, el proceso de entrega de pedidos no está optimizado ya que no existe un sistema que permita una distribución eficiente de las empresas de transporte según las características de los productos entregados. Esto puede provocar retrasos en la entrega y afectar la satisfacción del cliente. </w:t>
      </w:r>
    </w:p>
    <w:p w14:paraId="0E7FDEAB" w14:textId="77777777" w:rsidR="004E03B8" w:rsidRPr="004238E4" w:rsidRDefault="004E03B8" w:rsidP="004E03B8">
      <w:pPr>
        <w:ind w:left="1134"/>
        <w:jc w:val="both"/>
        <w:rPr>
          <w:rFonts w:ascii="Calibri" w:hAnsi="Calibri" w:cs="Book Antiqua"/>
          <w:i/>
        </w:rPr>
      </w:pPr>
    </w:p>
    <w:p w14:paraId="5A8E0BE1" w14:textId="77777777" w:rsidR="00D00EE8" w:rsidRPr="004238E4" w:rsidRDefault="004E03B8" w:rsidP="00D00EE8">
      <w:pPr>
        <w:ind w:left="1134"/>
        <w:jc w:val="both"/>
        <w:rPr>
          <w:rFonts w:ascii="Calibri" w:hAnsi="Calibri" w:cs="Book Antiqua"/>
          <w:b/>
          <w:bCs/>
          <w:i/>
        </w:rPr>
      </w:pPr>
      <w:r w:rsidRPr="004238E4">
        <w:rPr>
          <w:rFonts w:ascii="Calibri" w:hAnsi="Calibri" w:cs="Book Antiqua"/>
          <w:b/>
          <w:bCs/>
          <w:i/>
        </w:rPr>
        <w:t>cuyo impacto es:</w:t>
      </w:r>
    </w:p>
    <w:p w14:paraId="166A94B4" w14:textId="77777777" w:rsidR="00D00EE8" w:rsidRPr="004238E4" w:rsidRDefault="004E03B8">
      <w:pPr>
        <w:numPr>
          <w:ilvl w:val="0"/>
          <w:numId w:val="56"/>
        </w:numPr>
        <w:jc w:val="both"/>
        <w:rPr>
          <w:rFonts w:ascii="Calibri" w:hAnsi="Calibri" w:cs="Book Antiqua"/>
          <w:b/>
          <w:bCs/>
          <w:i/>
        </w:rPr>
      </w:pPr>
      <w:r w:rsidRPr="004238E4">
        <w:rPr>
          <w:rFonts w:ascii="Calibri" w:hAnsi="Calibri" w:cs="Book Antiqua"/>
          <w:i/>
        </w:rPr>
        <w:t xml:space="preserve">Ausencia de un sistema basado en la web para que los clientes consulten, realicen pedidos, presenten quejas y cancelen pedidos de manera efectiva. </w:t>
      </w:r>
    </w:p>
    <w:p w14:paraId="11D76854" w14:textId="77777777" w:rsidR="00D00EE8" w:rsidRPr="004238E4" w:rsidRDefault="004E03B8">
      <w:pPr>
        <w:numPr>
          <w:ilvl w:val="0"/>
          <w:numId w:val="56"/>
        </w:numPr>
        <w:jc w:val="both"/>
        <w:rPr>
          <w:rFonts w:ascii="Calibri" w:hAnsi="Calibri" w:cs="Book Antiqua"/>
          <w:b/>
          <w:bCs/>
          <w:i/>
        </w:rPr>
      </w:pPr>
      <w:r w:rsidRPr="004238E4">
        <w:rPr>
          <w:rFonts w:ascii="Calibri" w:hAnsi="Calibri" w:cs="Book Antiqua"/>
          <w:i/>
        </w:rPr>
        <w:t xml:space="preserve">Falta de integración del sistema con el inventario actual para consultar la disponibilidad de mercancías en tiempo real. </w:t>
      </w:r>
    </w:p>
    <w:p w14:paraId="0FCA1511" w14:textId="77777777" w:rsidR="00670299" w:rsidRPr="004238E4" w:rsidRDefault="004E03B8">
      <w:pPr>
        <w:numPr>
          <w:ilvl w:val="0"/>
          <w:numId w:val="56"/>
        </w:numPr>
        <w:jc w:val="both"/>
        <w:rPr>
          <w:rFonts w:ascii="Calibri" w:hAnsi="Calibri" w:cs="Book Antiqua"/>
          <w:b/>
          <w:bCs/>
          <w:i/>
        </w:rPr>
      </w:pPr>
      <w:r w:rsidRPr="004238E4">
        <w:rPr>
          <w:rFonts w:ascii="Calibri" w:hAnsi="Calibri" w:cs="Book Antiqua"/>
          <w:i/>
        </w:rPr>
        <w:t>Ineficiencias en el proceso de distribución por la ausencia de un sistema que facilite la selección de empresas de transporte adecuadas en función de las características de los productos que se entregan.</w:t>
      </w:r>
    </w:p>
    <w:p w14:paraId="5696E9A4" w14:textId="77777777" w:rsidR="00670299" w:rsidRPr="004238E4" w:rsidRDefault="00670299" w:rsidP="00670299">
      <w:pPr>
        <w:ind w:left="1134"/>
        <w:jc w:val="both"/>
        <w:rPr>
          <w:rFonts w:ascii="Calibri" w:hAnsi="Calibri" w:cs="Book Antiqua"/>
          <w:i/>
          <w:color w:val="525252"/>
        </w:rPr>
      </w:pPr>
    </w:p>
    <w:p w14:paraId="768E28D1" w14:textId="77777777" w:rsidR="00670299" w:rsidRPr="004238E4" w:rsidRDefault="00670299" w:rsidP="00670299">
      <w:pPr>
        <w:pStyle w:val="Ttulo3"/>
        <w:numPr>
          <w:ilvl w:val="2"/>
          <w:numId w:val="3"/>
        </w:numPr>
        <w:ind w:left="1843"/>
        <w:rPr>
          <w:rFonts w:ascii="Calibri" w:hAnsi="Calibri" w:cs="Book Antiqua"/>
          <w:sz w:val="24"/>
        </w:rPr>
      </w:pPr>
      <w:bookmarkStart w:id="15" w:name="_Toc384283001"/>
      <w:bookmarkStart w:id="16" w:name="_Toc59650441"/>
      <w:bookmarkStart w:id="17" w:name="_Toc139966879"/>
      <w:r w:rsidRPr="004238E4">
        <w:rPr>
          <w:rFonts w:ascii="Calibri" w:hAnsi="Calibri" w:cs="Book Antiqua"/>
          <w:sz w:val="24"/>
        </w:rPr>
        <w:t>Objetivo</w:t>
      </w:r>
      <w:bookmarkEnd w:id="15"/>
      <w:bookmarkEnd w:id="16"/>
      <w:bookmarkEnd w:id="17"/>
    </w:p>
    <w:p w14:paraId="46C0DDE0" w14:textId="77777777" w:rsidR="004855E4" w:rsidRPr="004238E4" w:rsidRDefault="004855E4" w:rsidP="00670299">
      <w:pPr>
        <w:ind w:left="1134"/>
        <w:jc w:val="both"/>
        <w:rPr>
          <w:rFonts w:ascii="Calibri" w:hAnsi="Calibri" w:cs="Book Antiqua"/>
          <w:i/>
          <w:color w:val="0000FF"/>
        </w:rPr>
      </w:pPr>
    </w:p>
    <w:p w14:paraId="700CAF44" w14:textId="77777777" w:rsidR="004855E4" w:rsidRPr="004238E4" w:rsidRDefault="004855E4" w:rsidP="004855E4">
      <w:pPr>
        <w:ind w:left="1134"/>
        <w:jc w:val="both"/>
        <w:rPr>
          <w:rFonts w:ascii="Calibri" w:hAnsi="Calibri" w:cs="Book Antiqua"/>
          <w:bCs/>
          <w:i/>
        </w:rPr>
      </w:pPr>
      <w:r w:rsidRPr="004238E4">
        <w:rPr>
          <w:rFonts w:ascii="Calibri" w:hAnsi="Calibri" w:cs="Book Antiqua"/>
          <w:b/>
          <w:i/>
        </w:rPr>
        <w:t>Para</w:t>
      </w:r>
      <w:r w:rsidRPr="004238E4">
        <w:rPr>
          <w:rFonts w:ascii="Calibri" w:hAnsi="Calibri" w:cs="Book Antiqua"/>
          <w:bCs/>
          <w:i/>
        </w:rPr>
        <w:t xml:space="preserve"> los operadores y clientes de la empresa </w:t>
      </w:r>
      <w:proofErr w:type="spellStart"/>
      <w:r w:rsidRPr="004238E4">
        <w:rPr>
          <w:rFonts w:ascii="Calibri" w:hAnsi="Calibri" w:cs="Book Antiqua"/>
          <w:bCs/>
          <w:i/>
        </w:rPr>
        <w:t>TeleShopping</w:t>
      </w:r>
      <w:proofErr w:type="spellEnd"/>
      <w:r w:rsidRPr="004238E4">
        <w:rPr>
          <w:rFonts w:ascii="Calibri" w:hAnsi="Calibri" w:cs="Book Antiqua"/>
          <w:bCs/>
          <w:i/>
        </w:rPr>
        <w:t xml:space="preserve"> </w:t>
      </w:r>
      <w:r w:rsidRPr="004238E4">
        <w:rPr>
          <w:rFonts w:ascii="Calibri" w:hAnsi="Calibri" w:cs="Book Antiqua"/>
          <w:b/>
          <w:i/>
        </w:rPr>
        <w:t>quienes</w:t>
      </w:r>
      <w:r w:rsidRPr="004238E4">
        <w:rPr>
          <w:rFonts w:ascii="Calibri" w:hAnsi="Calibri" w:cs="Book Antiqua"/>
          <w:bCs/>
          <w:i/>
        </w:rPr>
        <w:t xml:space="preserve"> respaldan eficazmente las compras en línea y permitir a los clientes consultar catálogos de productos, realizar pedidos, registrar quejas y cancelar pedidos. Además, está diseñado para facilitar la gestión de pedidos por parte de los agentes de almacén, </w:t>
      </w:r>
      <w:r w:rsidRPr="004238E4">
        <w:rPr>
          <w:rFonts w:ascii="Calibri" w:hAnsi="Calibri" w:cs="Book Antiqua"/>
          <w:b/>
          <w:i/>
        </w:rPr>
        <w:t xml:space="preserve">es un </w:t>
      </w:r>
      <w:r w:rsidRPr="004238E4">
        <w:rPr>
          <w:rFonts w:ascii="Calibri" w:hAnsi="Calibri" w:cs="Book Antiqua"/>
          <w:bCs/>
          <w:i/>
        </w:rPr>
        <w:t>sistema web que permite la</w:t>
      </w:r>
      <w:r w:rsidRPr="004238E4">
        <w:rPr>
          <w:rFonts w:ascii="Calibri" w:hAnsi="Calibri" w:cs="Book Antiqua"/>
          <w:b/>
          <w:i/>
        </w:rPr>
        <w:t xml:space="preserve"> </w:t>
      </w:r>
      <w:r w:rsidRPr="004238E4">
        <w:rPr>
          <w:rFonts w:ascii="Calibri" w:hAnsi="Calibri" w:cs="Book Antiqua"/>
          <w:bCs/>
          <w:i/>
        </w:rPr>
        <w:t xml:space="preserve">logística de distribución de productos la </w:t>
      </w:r>
      <w:r w:rsidRPr="004238E4">
        <w:rPr>
          <w:rFonts w:ascii="Calibri" w:hAnsi="Calibri" w:cs="Book Antiqua"/>
          <w:b/>
          <w:i/>
        </w:rPr>
        <w:t>que</w:t>
      </w:r>
      <w:r w:rsidRPr="004238E4">
        <w:rPr>
          <w:rFonts w:ascii="Calibri" w:hAnsi="Calibri" w:cs="Book Antiqua"/>
          <w:bCs/>
          <w:i/>
        </w:rPr>
        <w:t xml:space="preserve"> resuelve rápidamente las quejas y problemas de los clientes.</w:t>
      </w:r>
    </w:p>
    <w:p w14:paraId="31ACBC30" w14:textId="77777777" w:rsidR="00670299" w:rsidRPr="004238E4" w:rsidRDefault="00670299" w:rsidP="00670299">
      <w:pPr>
        <w:ind w:left="1134"/>
        <w:jc w:val="both"/>
        <w:rPr>
          <w:rFonts w:ascii="Calibri" w:hAnsi="Calibri" w:cs="Book Antiqua"/>
          <w:b/>
          <w:i/>
          <w:color w:val="0000FF"/>
        </w:rPr>
      </w:pPr>
    </w:p>
    <w:p w14:paraId="4ABC5A46" w14:textId="77777777" w:rsidR="00311F5F" w:rsidRPr="004238E4" w:rsidRDefault="00311F5F" w:rsidP="00670299">
      <w:pPr>
        <w:ind w:left="1134"/>
        <w:jc w:val="both"/>
        <w:rPr>
          <w:rFonts w:ascii="Calibri" w:hAnsi="Calibri" w:cs="Book Antiqua"/>
          <w:b/>
          <w:i/>
          <w:color w:val="0000FF"/>
        </w:rPr>
      </w:pPr>
    </w:p>
    <w:p w14:paraId="36E00B4B" w14:textId="77777777" w:rsidR="00311F5F" w:rsidRPr="004238E4" w:rsidRDefault="00311F5F" w:rsidP="00670299">
      <w:pPr>
        <w:ind w:left="1134"/>
        <w:jc w:val="both"/>
        <w:rPr>
          <w:rFonts w:ascii="Calibri" w:hAnsi="Calibri" w:cs="Book Antiqua"/>
          <w:b/>
          <w:i/>
          <w:color w:val="0000FF"/>
        </w:rPr>
      </w:pPr>
    </w:p>
    <w:p w14:paraId="4C1E0A3F" w14:textId="77777777" w:rsidR="00311F5F" w:rsidRPr="004238E4" w:rsidRDefault="00311F5F" w:rsidP="00670299">
      <w:pPr>
        <w:ind w:left="1134"/>
        <w:jc w:val="both"/>
        <w:rPr>
          <w:rFonts w:ascii="Calibri" w:hAnsi="Calibri" w:cs="Book Antiqua"/>
          <w:b/>
          <w:i/>
          <w:color w:val="0000FF"/>
        </w:rPr>
      </w:pPr>
    </w:p>
    <w:p w14:paraId="377BF019" w14:textId="77777777" w:rsidR="00311F5F" w:rsidRPr="004238E4" w:rsidRDefault="00311F5F" w:rsidP="00670299">
      <w:pPr>
        <w:ind w:left="1134"/>
        <w:jc w:val="both"/>
        <w:rPr>
          <w:rFonts w:ascii="Calibri" w:hAnsi="Calibri" w:cs="Book Antiqua"/>
          <w:b/>
          <w:i/>
          <w:color w:val="0000FF"/>
        </w:rPr>
      </w:pPr>
    </w:p>
    <w:p w14:paraId="28B6C76D" w14:textId="77777777" w:rsidR="00670299" w:rsidRPr="004238E4" w:rsidRDefault="00670299" w:rsidP="00670299">
      <w:pPr>
        <w:pStyle w:val="Ttulo3"/>
        <w:numPr>
          <w:ilvl w:val="2"/>
          <w:numId w:val="3"/>
        </w:numPr>
        <w:ind w:left="1843"/>
        <w:rPr>
          <w:rFonts w:ascii="Calibri" w:hAnsi="Calibri" w:cs="Book Antiqua"/>
          <w:sz w:val="24"/>
        </w:rPr>
      </w:pPr>
      <w:bookmarkStart w:id="18" w:name="_Toc59650442"/>
      <w:bookmarkStart w:id="19" w:name="_Toc139966880"/>
      <w:r w:rsidRPr="004238E4">
        <w:rPr>
          <w:rFonts w:ascii="Calibri" w:hAnsi="Calibri" w:cs="Book Antiqua"/>
          <w:sz w:val="24"/>
        </w:rPr>
        <w:lastRenderedPageBreak/>
        <w:t>Alcance</w:t>
      </w:r>
      <w:bookmarkEnd w:id="18"/>
      <w:bookmarkEnd w:id="19"/>
      <w:r w:rsidRPr="004238E4">
        <w:rPr>
          <w:rFonts w:ascii="Calibri" w:hAnsi="Calibri" w:cs="Book Antiqua"/>
          <w:sz w:val="24"/>
        </w:rPr>
        <w:t xml:space="preserve"> </w:t>
      </w:r>
    </w:p>
    <w:p w14:paraId="070D59FF" w14:textId="77777777" w:rsidR="00E4055B" w:rsidRPr="004238E4" w:rsidRDefault="00E4055B" w:rsidP="001D1CDD">
      <w:pPr>
        <w:jc w:val="both"/>
        <w:rPr>
          <w:rFonts w:ascii="Calibri" w:hAnsi="Calibri" w:cs="Book Antiqua"/>
          <w:b/>
          <w:i/>
          <w:color w:val="0000FF"/>
        </w:rPr>
      </w:pPr>
    </w:p>
    <w:p w14:paraId="2642445C" w14:textId="77777777" w:rsidR="00670299" w:rsidRPr="004238E4" w:rsidRDefault="00670299" w:rsidP="00670299">
      <w:pPr>
        <w:ind w:left="1134"/>
        <w:jc w:val="both"/>
        <w:rPr>
          <w:rFonts w:ascii="Calibri" w:hAnsi="Calibri" w:cs="Book Antiqua"/>
          <w:b/>
          <w:i/>
        </w:rPr>
      </w:pPr>
      <w:r w:rsidRPr="004238E4">
        <w:rPr>
          <w:rFonts w:ascii="Calibri" w:hAnsi="Calibri" w:cs="Book Antiqua"/>
          <w:b/>
          <w:i/>
        </w:rPr>
        <w:t xml:space="preserve">Una solución satisfactoria permitirá: </w:t>
      </w:r>
    </w:p>
    <w:p w14:paraId="57454427" w14:textId="77777777" w:rsidR="001B5DC1" w:rsidRPr="004238E4" w:rsidRDefault="001B5DC1" w:rsidP="001B5DC1">
      <w:pPr>
        <w:jc w:val="both"/>
        <w:rPr>
          <w:rFonts w:ascii="Calibri" w:hAnsi="Calibri" w:cs="Book Antiqua"/>
          <w:i/>
        </w:rPr>
      </w:pPr>
    </w:p>
    <w:p w14:paraId="175477FE" w14:textId="77777777" w:rsidR="001B5DC1" w:rsidRPr="004238E4" w:rsidRDefault="001B5DC1">
      <w:pPr>
        <w:numPr>
          <w:ilvl w:val="0"/>
          <w:numId w:val="5"/>
        </w:numPr>
        <w:jc w:val="both"/>
        <w:rPr>
          <w:rFonts w:ascii="Calibri" w:hAnsi="Calibri" w:cs="Book Antiqua"/>
          <w:i/>
        </w:rPr>
      </w:pPr>
      <w:r w:rsidRPr="004238E4">
        <w:rPr>
          <w:rFonts w:ascii="Calibri" w:hAnsi="Calibri" w:cs="Book Antiqua"/>
          <w:i/>
        </w:rPr>
        <w:t>Que las consultas del catálogo de productos deben obtener información detallada sobre un producto en particular.</w:t>
      </w:r>
    </w:p>
    <w:p w14:paraId="1E8C0D5D" w14:textId="77777777" w:rsidR="001B5DC1" w:rsidRPr="004238E4" w:rsidRDefault="001B5DC1">
      <w:pPr>
        <w:numPr>
          <w:ilvl w:val="0"/>
          <w:numId w:val="5"/>
        </w:numPr>
        <w:jc w:val="both"/>
        <w:rPr>
          <w:rFonts w:ascii="Calibri" w:hAnsi="Calibri" w:cs="Book Antiqua"/>
          <w:i/>
        </w:rPr>
      </w:pPr>
      <w:r w:rsidRPr="004238E4">
        <w:rPr>
          <w:rFonts w:ascii="Calibri" w:hAnsi="Calibri" w:cs="Book Antiqua"/>
          <w:i/>
        </w:rPr>
        <w:t>Que se pueda ingresar órdenes de compra seleccionando los productos deseados y especificando del tipo de pago</w:t>
      </w:r>
      <w:r w:rsidR="001D1CDD" w:rsidRPr="004238E4">
        <w:rPr>
          <w:rFonts w:ascii="Calibri" w:hAnsi="Calibri" w:cs="Book Antiqua"/>
          <w:i/>
        </w:rPr>
        <w:t>.</w:t>
      </w:r>
    </w:p>
    <w:p w14:paraId="7DE96433" w14:textId="77777777" w:rsidR="001D1CDD" w:rsidRPr="004238E4" w:rsidRDefault="001D1CDD">
      <w:pPr>
        <w:numPr>
          <w:ilvl w:val="0"/>
          <w:numId w:val="5"/>
        </w:numPr>
        <w:jc w:val="both"/>
        <w:rPr>
          <w:rFonts w:ascii="Calibri" w:hAnsi="Calibri" w:cs="Book Antiqua"/>
          <w:i/>
        </w:rPr>
      </w:pPr>
      <w:r w:rsidRPr="004238E4">
        <w:rPr>
          <w:rFonts w:ascii="Calibri" w:hAnsi="Calibri" w:cs="Book Antiqua"/>
          <w:i/>
        </w:rPr>
        <w:t>Que se pueda</w:t>
      </w:r>
      <w:r w:rsidR="001B5DC1" w:rsidRPr="004238E4">
        <w:rPr>
          <w:rFonts w:ascii="Calibri" w:hAnsi="Calibri" w:cs="Book Antiqua"/>
          <w:i/>
        </w:rPr>
        <w:t xml:space="preserve"> </w:t>
      </w:r>
      <w:r w:rsidRPr="004238E4">
        <w:rPr>
          <w:rFonts w:ascii="Calibri" w:hAnsi="Calibri" w:cs="Book Antiqua"/>
          <w:i/>
        </w:rPr>
        <w:t>realizar</w:t>
      </w:r>
      <w:r w:rsidR="001B5DC1" w:rsidRPr="004238E4">
        <w:rPr>
          <w:rFonts w:ascii="Calibri" w:hAnsi="Calibri" w:cs="Book Antiqua"/>
          <w:i/>
        </w:rPr>
        <w:t xml:space="preserve"> quejas relacionadas con demoras en la entrega de los productos u otras situaciones problemáticas.</w:t>
      </w:r>
    </w:p>
    <w:p w14:paraId="7DB5FA4D" w14:textId="77777777" w:rsidR="001D1CDD" w:rsidRPr="004238E4" w:rsidRDefault="001D1CDD">
      <w:pPr>
        <w:numPr>
          <w:ilvl w:val="0"/>
          <w:numId w:val="5"/>
        </w:numPr>
        <w:jc w:val="both"/>
        <w:rPr>
          <w:rFonts w:ascii="Calibri" w:hAnsi="Calibri" w:cs="Book Antiqua"/>
          <w:i/>
        </w:rPr>
      </w:pPr>
      <w:r w:rsidRPr="004238E4">
        <w:rPr>
          <w:rFonts w:ascii="Calibri" w:hAnsi="Calibri" w:cs="Book Antiqua"/>
          <w:i/>
        </w:rPr>
        <w:t>Que se pueda obtener una opción para que los clientes puedan cancelar una orden de compra antes de que sea entregada.</w:t>
      </w:r>
    </w:p>
    <w:p w14:paraId="49504CE4" w14:textId="77777777" w:rsidR="001D1CDD" w:rsidRPr="004238E4" w:rsidRDefault="001D1CDD">
      <w:pPr>
        <w:numPr>
          <w:ilvl w:val="0"/>
          <w:numId w:val="5"/>
        </w:numPr>
        <w:jc w:val="both"/>
        <w:rPr>
          <w:rFonts w:ascii="Calibri" w:hAnsi="Calibri" w:cs="Book Antiqua"/>
          <w:i/>
        </w:rPr>
      </w:pPr>
      <w:r w:rsidRPr="004238E4">
        <w:rPr>
          <w:rFonts w:ascii="Calibri" w:hAnsi="Calibri" w:cs="Book Antiqua"/>
          <w:i/>
        </w:rPr>
        <w:t>Que los agentes de bodega puedan marcar las órdenes de compra como entregadas una vez que hayan sido preparadas y enviadas.</w:t>
      </w:r>
    </w:p>
    <w:p w14:paraId="28A2967B" w14:textId="77777777" w:rsidR="001D1CDD" w:rsidRPr="004238E4" w:rsidRDefault="001D1CDD">
      <w:pPr>
        <w:numPr>
          <w:ilvl w:val="0"/>
          <w:numId w:val="5"/>
        </w:numPr>
        <w:jc w:val="both"/>
        <w:rPr>
          <w:rFonts w:ascii="Calibri" w:hAnsi="Calibri" w:cs="Book Antiqua"/>
          <w:i/>
        </w:rPr>
      </w:pPr>
      <w:r w:rsidRPr="004238E4">
        <w:rPr>
          <w:rFonts w:ascii="Calibri" w:hAnsi="Calibri" w:cs="Book Antiqua"/>
          <w:i/>
        </w:rPr>
        <w:t>Que tenga un seguimiento logístico y el cliente pueda obtener información de este de donde se encuentra el producto.</w:t>
      </w:r>
    </w:p>
    <w:p w14:paraId="0073A363" w14:textId="77777777" w:rsidR="00670299" w:rsidRPr="004238E4" w:rsidRDefault="00670299" w:rsidP="00670299">
      <w:pPr>
        <w:ind w:left="720"/>
        <w:jc w:val="both"/>
        <w:rPr>
          <w:rFonts w:ascii="Calibri" w:hAnsi="Calibri" w:cs="Book Antiqua"/>
          <w:b/>
        </w:rPr>
      </w:pPr>
    </w:p>
    <w:p w14:paraId="6F4FB101" w14:textId="77777777" w:rsidR="00670299" w:rsidRPr="004238E4" w:rsidRDefault="00670299" w:rsidP="00670299">
      <w:pPr>
        <w:pStyle w:val="Ttulo3"/>
        <w:numPr>
          <w:ilvl w:val="2"/>
          <w:numId w:val="3"/>
        </w:numPr>
        <w:ind w:left="1843"/>
        <w:rPr>
          <w:rFonts w:ascii="Calibri" w:hAnsi="Calibri" w:cs="Book Antiqua"/>
          <w:sz w:val="24"/>
        </w:rPr>
      </w:pPr>
      <w:bookmarkStart w:id="20" w:name="_Toc384283003"/>
      <w:bookmarkStart w:id="21" w:name="_Toc59650443"/>
      <w:bookmarkStart w:id="22" w:name="_Toc139966881"/>
      <w:r w:rsidRPr="004238E4">
        <w:rPr>
          <w:rFonts w:ascii="Calibri" w:hAnsi="Calibri" w:cs="Book Antiqua"/>
          <w:sz w:val="24"/>
        </w:rPr>
        <w:t>El Sistema no contempla</w:t>
      </w:r>
      <w:bookmarkEnd w:id="20"/>
      <w:bookmarkEnd w:id="21"/>
      <w:bookmarkEnd w:id="22"/>
    </w:p>
    <w:p w14:paraId="5F465B5D" w14:textId="77777777" w:rsidR="009B321B" w:rsidRPr="004238E4" w:rsidRDefault="009B321B" w:rsidP="002F7141">
      <w:pPr>
        <w:pStyle w:val="NormalWeb"/>
        <w:ind w:left="1123"/>
        <w:rPr>
          <w:color w:val="000000"/>
        </w:rPr>
      </w:pPr>
      <w:r w:rsidRPr="004238E4">
        <w:rPr>
          <w:color w:val="000000"/>
        </w:rPr>
        <w:t>El sistema no completa:</w:t>
      </w:r>
    </w:p>
    <w:p w14:paraId="292BE8A9" w14:textId="77777777" w:rsidR="009B321B" w:rsidRPr="004238E4" w:rsidRDefault="009B321B">
      <w:pPr>
        <w:pStyle w:val="NormalWeb"/>
        <w:numPr>
          <w:ilvl w:val="0"/>
          <w:numId w:val="55"/>
        </w:numPr>
        <w:ind w:left="1843"/>
        <w:rPr>
          <w:color w:val="000000"/>
        </w:rPr>
      </w:pPr>
      <w:r w:rsidRPr="004238E4">
        <w:rPr>
          <w:color w:val="000000"/>
        </w:rPr>
        <w:t xml:space="preserve">Servicios de cobros físicos. </w:t>
      </w:r>
    </w:p>
    <w:p w14:paraId="14896820" w14:textId="77777777" w:rsidR="009B321B" w:rsidRPr="004238E4" w:rsidRDefault="009B321B">
      <w:pPr>
        <w:pStyle w:val="NormalWeb"/>
        <w:numPr>
          <w:ilvl w:val="0"/>
          <w:numId w:val="55"/>
        </w:numPr>
        <w:ind w:left="1843"/>
        <w:rPr>
          <w:color w:val="000000"/>
        </w:rPr>
      </w:pPr>
      <w:r w:rsidRPr="004238E4">
        <w:rPr>
          <w:color w:val="000000"/>
        </w:rPr>
        <w:t xml:space="preserve">Servicios de entregas mediante punto de encuentro. </w:t>
      </w:r>
    </w:p>
    <w:p w14:paraId="766C4719" w14:textId="77777777" w:rsidR="00857C2C" w:rsidRPr="004238E4" w:rsidRDefault="00857C2C" w:rsidP="00857C2C">
      <w:pPr>
        <w:jc w:val="both"/>
        <w:rPr>
          <w:rFonts w:ascii="Calibri" w:hAnsi="Calibri" w:cs="Book Antiqua"/>
        </w:rPr>
      </w:pPr>
    </w:p>
    <w:p w14:paraId="32F0821E" w14:textId="77777777" w:rsidR="00857C2C" w:rsidRPr="004238E4" w:rsidRDefault="001905F6" w:rsidP="00857C2C">
      <w:pPr>
        <w:pStyle w:val="Ttulo2"/>
        <w:numPr>
          <w:ilvl w:val="1"/>
          <w:numId w:val="2"/>
        </w:numPr>
        <w:ind w:left="1418"/>
        <w:rPr>
          <w:rFonts w:ascii="Calibri" w:hAnsi="Calibri" w:cs="Book Antiqua"/>
          <w:i w:val="0"/>
          <w:sz w:val="24"/>
        </w:rPr>
      </w:pPr>
      <w:bookmarkStart w:id="23" w:name="_Toc139966882"/>
      <w:r w:rsidRPr="004238E4">
        <w:rPr>
          <w:rFonts w:ascii="Calibri" w:hAnsi="Calibri" w:cs="Book Antiqua"/>
          <w:i w:val="0"/>
          <w:sz w:val="24"/>
        </w:rPr>
        <w:t>Riesgos</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1"/>
        <w:gridCol w:w="1344"/>
        <w:gridCol w:w="1338"/>
        <w:gridCol w:w="3073"/>
        <w:gridCol w:w="1803"/>
      </w:tblGrid>
      <w:tr w:rsidR="009B321B" w:rsidRPr="004238E4" w14:paraId="428F8E6D" w14:textId="77777777">
        <w:tc>
          <w:tcPr>
            <w:tcW w:w="1821" w:type="dxa"/>
            <w:shd w:val="clear" w:color="auto" w:fill="D0CECE"/>
            <w:vAlign w:val="center"/>
          </w:tcPr>
          <w:p w14:paraId="4FBC9270"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Factor de riesgo</w:t>
            </w:r>
          </w:p>
        </w:tc>
        <w:tc>
          <w:tcPr>
            <w:tcW w:w="1344" w:type="dxa"/>
            <w:shd w:val="clear" w:color="auto" w:fill="D0CECE"/>
            <w:vAlign w:val="center"/>
          </w:tcPr>
          <w:p w14:paraId="104AAEDA"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Probabilidad</w:t>
            </w:r>
          </w:p>
        </w:tc>
        <w:tc>
          <w:tcPr>
            <w:tcW w:w="1338" w:type="dxa"/>
            <w:shd w:val="clear" w:color="auto" w:fill="D0CECE"/>
            <w:vAlign w:val="center"/>
          </w:tcPr>
          <w:p w14:paraId="1C22A4B5"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Impacto</w:t>
            </w:r>
          </w:p>
        </w:tc>
        <w:tc>
          <w:tcPr>
            <w:tcW w:w="3073" w:type="dxa"/>
            <w:shd w:val="clear" w:color="auto" w:fill="D0CECE"/>
            <w:vAlign w:val="center"/>
          </w:tcPr>
          <w:p w14:paraId="7815807A"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Estrategia de mitigación</w:t>
            </w:r>
          </w:p>
        </w:tc>
        <w:tc>
          <w:tcPr>
            <w:tcW w:w="1803" w:type="dxa"/>
            <w:shd w:val="clear" w:color="auto" w:fill="D0CECE"/>
            <w:vAlign w:val="center"/>
          </w:tcPr>
          <w:p w14:paraId="6BEEC885"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Responsable</w:t>
            </w:r>
          </w:p>
        </w:tc>
      </w:tr>
      <w:tr w:rsidR="009B321B" w:rsidRPr="004238E4" w14:paraId="4F296759" w14:textId="77777777" w:rsidTr="000F0767">
        <w:tc>
          <w:tcPr>
            <w:tcW w:w="1821" w:type="dxa"/>
            <w:shd w:val="clear" w:color="auto" w:fill="auto"/>
            <w:vAlign w:val="center"/>
          </w:tcPr>
          <w:p w14:paraId="1857CC08"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Vulnerabilidad y Robo de información</w:t>
            </w:r>
          </w:p>
        </w:tc>
        <w:tc>
          <w:tcPr>
            <w:tcW w:w="1344" w:type="dxa"/>
            <w:shd w:val="clear" w:color="auto" w:fill="auto"/>
            <w:vAlign w:val="center"/>
          </w:tcPr>
          <w:p w14:paraId="7B3B1FFA"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Media</w:t>
            </w:r>
          </w:p>
        </w:tc>
        <w:tc>
          <w:tcPr>
            <w:tcW w:w="1338" w:type="dxa"/>
            <w:shd w:val="clear" w:color="auto" w:fill="auto"/>
            <w:vAlign w:val="center"/>
          </w:tcPr>
          <w:p w14:paraId="2646A831"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Alta</w:t>
            </w:r>
          </w:p>
        </w:tc>
        <w:tc>
          <w:tcPr>
            <w:tcW w:w="3073" w:type="dxa"/>
            <w:shd w:val="clear" w:color="auto" w:fill="auto"/>
            <w:vAlign w:val="center"/>
          </w:tcPr>
          <w:p w14:paraId="7FAF28B4"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 xml:space="preserve">Mantener nuestros informáticos siempre actualizados y cambiar contraseñas periódicamente. </w:t>
            </w:r>
          </w:p>
        </w:tc>
        <w:tc>
          <w:tcPr>
            <w:tcW w:w="1803" w:type="dxa"/>
            <w:shd w:val="clear" w:color="auto" w:fill="auto"/>
            <w:vAlign w:val="center"/>
          </w:tcPr>
          <w:p w14:paraId="7DB97779"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Líder de requerimientos</w:t>
            </w:r>
          </w:p>
        </w:tc>
      </w:tr>
      <w:tr w:rsidR="009B321B" w:rsidRPr="004238E4" w14:paraId="7EB8C5BE" w14:textId="77777777" w:rsidTr="000F0767">
        <w:tc>
          <w:tcPr>
            <w:tcW w:w="1821" w:type="dxa"/>
            <w:shd w:val="clear" w:color="auto" w:fill="auto"/>
            <w:vAlign w:val="center"/>
          </w:tcPr>
          <w:p w14:paraId="026EAE0F"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Actualizaciones recurrentes</w:t>
            </w:r>
          </w:p>
        </w:tc>
        <w:tc>
          <w:tcPr>
            <w:tcW w:w="1344" w:type="dxa"/>
            <w:shd w:val="clear" w:color="auto" w:fill="auto"/>
            <w:vAlign w:val="center"/>
          </w:tcPr>
          <w:p w14:paraId="6B181810"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Media</w:t>
            </w:r>
          </w:p>
        </w:tc>
        <w:tc>
          <w:tcPr>
            <w:tcW w:w="1338" w:type="dxa"/>
            <w:shd w:val="clear" w:color="auto" w:fill="auto"/>
            <w:vAlign w:val="center"/>
          </w:tcPr>
          <w:p w14:paraId="16601ADF"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Media</w:t>
            </w:r>
          </w:p>
        </w:tc>
        <w:tc>
          <w:tcPr>
            <w:tcW w:w="3073" w:type="dxa"/>
            <w:shd w:val="clear" w:color="auto" w:fill="auto"/>
            <w:vAlign w:val="center"/>
          </w:tcPr>
          <w:p w14:paraId="7FF3AD8E"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Indicarle al usuario por anticipo que se realizará una actualización para su mejora en el sistema.</w:t>
            </w:r>
          </w:p>
        </w:tc>
        <w:tc>
          <w:tcPr>
            <w:tcW w:w="1803" w:type="dxa"/>
            <w:shd w:val="clear" w:color="auto" w:fill="auto"/>
            <w:vAlign w:val="center"/>
          </w:tcPr>
          <w:p w14:paraId="42562AE7"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Coordinador de evaluaciones</w:t>
            </w:r>
          </w:p>
        </w:tc>
      </w:tr>
      <w:tr w:rsidR="009B321B" w:rsidRPr="004238E4" w14:paraId="2E02E1D5" w14:textId="77777777" w:rsidTr="000F0767">
        <w:tc>
          <w:tcPr>
            <w:tcW w:w="1821" w:type="dxa"/>
            <w:shd w:val="clear" w:color="auto" w:fill="auto"/>
            <w:vAlign w:val="center"/>
          </w:tcPr>
          <w:p w14:paraId="11870476"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Mal entendimiento del sistema</w:t>
            </w:r>
          </w:p>
          <w:p w14:paraId="03C2CEDB"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p>
        </w:tc>
        <w:tc>
          <w:tcPr>
            <w:tcW w:w="1344" w:type="dxa"/>
            <w:shd w:val="clear" w:color="auto" w:fill="auto"/>
            <w:vAlign w:val="center"/>
          </w:tcPr>
          <w:p w14:paraId="63864C92"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Media</w:t>
            </w:r>
          </w:p>
        </w:tc>
        <w:tc>
          <w:tcPr>
            <w:tcW w:w="1338" w:type="dxa"/>
            <w:shd w:val="clear" w:color="auto" w:fill="auto"/>
            <w:vAlign w:val="center"/>
          </w:tcPr>
          <w:p w14:paraId="323472E7"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Alta</w:t>
            </w:r>
          </w:p>
        </w:tc>
        <w:tc>
          <w:tcPr>
            <w:tcW w:w="3073" w:type="dxa"/>
            <w:shd w:val="clear" w:color="auto" w:fill="auto"/>
            <w:vAlign w:val="center"/>
          </w:tcPr>
          <w:p w14:paraId="2128D70B"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Realizar una actividad donde se le indique al usuario el funcionamiento del sistema.</w:t>
            </w:r>
          </w:p>
        </w:tc>
        <w:tc>
          <w:tcPr>
            <w:tcW w:w="1803" w:type="dxa"/>
            <w:shd w:val="clear" w:color="auto" w:fill="auto"/>
            <w:vAlign w:val="center"/>
          </w:tcPr>
          <w:p w14:paraId="36CE93A5"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Líder de diseño arquitectónico</w:t>
            </w:r>
          </w:p>
        </w:tc>
      </w:tr>
      <w:tr w:rsidR="009B321B" w:rsidRPr="004238E4" w14:paraId="25CA1258" w14:textId="77777777" w:rsidTr="000F0767">
        <w:tc>
          <w:tcPr>
            <w:tcW w:w="1821" w:type="dxa"/>
            <w:shd w:val="clear" w:color="auto" w:fill="auto"/>
            <w:vAlign w:val="center"/>
          </w:tcPr>
          <w:p w14:paraId="3F9E6765"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proofErr w:type="gramStart"/>
            <w:r w:rsidRPr="004238E4">
              <w:rPr>
                <w:rFonts w:ascii="Calibri" w:eastAsia="Calibri" w:hAnsi="Calibri"/>
                <w:kern w:val="2"/>
                <w:sz w:val="22"/>
                <w:szCs w:val="22"/>
                <w:lang w:eastAsia="en-US"/>
              </w:rPr>
              <w:t>Malware</w:t>
            </w:r>
            <w:proofErr w:type="gramEnd"/>
          </w:p>
        </w:tc>
        <w:tc>
          <w:tcPr>
            <w:tcW w:w="1344" w:type="dxa"/>
            <w:shd w:val="clear" w:color="auto" w:fill="auto"/>
            <w:vAlign w:val="center"/>
          </w:tcPr>
          <w:p w14:paraId="3AF15E51"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Media</w:t>
            </w:r>
          </w:p>
        </w:tc>
        <w:tc>
          <w:tcPr>
            <w:tcW w:w="1338" w:type="dxa"/>
            <w:shd w:val="clear" w:color="auto" w:fill="auto"/>
            <w:vAlign w:val="center"/>
          </w:tcPr>
          <w:p w14:paraId="58BC0DFC"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Alta</w:t>
            </w:r>
          </w:p>
        </w:tc>
        <w:tc>
          <w:tcPr>
            <w:tcW w:w="3073" w:type="dxa"/>
            <w:shd w:val="clear" w:color="auto" w:fill="auto"/>
            <w:vAlign w:val="center"/>
          </w:tcPr>
          <w:p w14:paraId="41715E1B"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 xml:space="preserve">Protege tu equipo con antivirus y presta mucha atención a </w:t>
            </w:r>
            <w:r w:rsidRPr="004238E4">
              <w:rPr>
                <w:rFonts w:ascii="Calibri" w:eastAsia="Calibri" w:hAnsi="Calibri"/>
                <w:kern w:val="2"/>
                <w:sz w:val="22"/>
                <w:szCs w:val="22"/>
                <w:lang w:eastAsia="en-US"/>
              </w:rPr>
              <w:lastRenderedPageBreak/>
              <w:t xml:space="preserve">fuentes o descargas desconocidas </w:t>
            </w:r>
          </w:p>
        </w:tc>
        <w:tc>
          <w:tcPr>
            <w:tcW w:w="1803" w:type="dxa"/>
            <w:shd w:val="clear" w:color="auto" w:fill="auto"/>
            <w:vAlign w:val="center"/>
          </w:tcPr>
          <w:p w14:paraId="3533F851"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lastRenderedPageBreak/>
              <w:t>Líder de gestión y mejora</w:t>
            </w:r>
          </w:p>
        </w:tc>
      </w:tr>
      <w:tr w:rsidR="009B321B" w:rsidRPr="004238E4" w14:paraId="0A0115F1" w14:textId="77777777" w:rsidTr="000F0767">
        <w:tc>
          <w:tcPr>
            <w:tcW w:w="1821" w:type="dxa"/>
            <w:shd w:val="clear" w:color="auto" w:fill="auto"/>
            <w:vAlign w:val="center"/>
          </w:tcPr>
          <w:p w14:paraId="542E886B"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Plazo de entregas</w:t>
            </w:r>
          </w:p>
        </w:tc>
        <w:tc>
          <w:tcPr>
            <w:tcW w:w="1344" w:type="dxa"/>
            <w:shd w:val="clear" w:color="auto" w:fill="auto"/>
            <w:vAlign w:val="center"/>
          </w:tcPr>
          <w:p w14:paraId="18345188"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Media</w:t>
            </w:r>
          </w:p>
        </w:tc>
        <w:tc>
          <w:tcPr>
            <w:tcW w:w="1338" w:type="dxa"/>
            <w:shd w:val="clear" w:color="auto" w:fill="auto"/>
            <w:vAlign w:val="center"/>
          </w:tcPr>
          <w:p w14:paraId="2A288E06"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 xml:space="preserve">Alta </w:t>
            </w:r>
          </w:p>
        </w:tc>
        <w:tc>
          <w:tcPr>
            <w:tcW w:w="3073" w:type="dxa"/>
            <w:shd w:val="clear" w:color="auto" w:fill="auto"/>
            <w:vAlign w:val="center"/>
          </w:tcPr>
          <w:p w14:paraId="70DD37D2"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El tiempo que transcurre entre el momento en que se realiza la compra y en el momento de la entrega.</w:t>
            </w:r>
          </w:p>
        </w:tc>
        <w:tc>
          <w:tcPr>
            <w:tcW w:w="1803" w:type="dxa"/>
            <w:shd w:val="clear" w:color="auto" w:fill="auto"/>
            <w:vAlign w:val="center"/>
          </w:tcPr>
          <w:p w14:paraId="71B3639B"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 xml:space="preserve">Líder de conciliador </w:t>
            </w:r>
          </w:p>
        </w:tc>
      </w:tr>
      <w:tr w:rsidR="009B321B" w:rsidRPr="004238E4" w14:paraId="15CC582F" w14:textId="77777777" w:rsidTr="000F0767">
        <w:tc>
          <w:tcPr>
            <w:tcW w:w="1821" w:type="dxa"/>
            <w:shd w:val="clear" w:color="auto" w:fill="auto"/>
            <w:vAlign w:val="center"/>
          </w:tcPr>
          <w:p w14:paraId="66B36FED"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Interrupción de servicios</w:t>
            </w:r>
          </w:p>
        </w:tc>
        <w:tc>
          <w:tcPr>
            <w:tcW w:w="1344" w:type="dxa"/>
            <w:shd w:val="clear" w:color="auto" w:fill="auto"/>
            <w:vAlign w:val="center"/>
          </w:tcPr>
          <w:p w14:paraId="0CD9CBD7"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Alta</w:t>
            </w:r>
          </w:p>
        </w:tc>
        <w:tc>
          <w:tcPr>
            <w:tcW w:w="1338" w:type="dxa"/>
            <w:shd w:val="clear" w:color="auto" w:fill="auto"/>
            <w:vAlign w:val="center"/>
          </w:tcPr>
          <w:p w14:paraId="1A6DAA6F"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Alta</w:t>
            </w:r>
          </w:p>
        </w:tc>
        <w:tc>
          <w:tcPr>
            <w:tcW w:w="3073" w:type="dxa"/>
            <w:shd w:val="clear" w:color="auto" w:fill="auto"/>
            <w:vAlign w:val="center"/>
          </w:tcPr>
          <w:p w14:paraId="7C30280E" w14:textId="77777777" w:rsidR="009B321B" w:rsidRPr="004238E4" w:rsidRDefault="009B321B">
            <w:pPr>
              <w:suppressAutoHyphens w:val="0"/>
              <w:spacing w:after="160" w:line="259" w:lineRule="auto"/>
              <w:rPr>
                <w:rFonts w:ascii="Calibri" w:eastAsia="Calibri" w:hAnsi="Calibri"/>
                <w:kern w:val="2"/>
                <w:sz w:val="22"/>
                <w:szCs w:val="22"/>
                <w:lang w:eastAsia="en-US"/>
              </w:rPr>
            </w:pPr>
            <w:r w:rsidRPr="004238E4">
              <w:rPr>
                <w:rFonts w:ascii="Calibri" w:eastAsia="Calibri" w:hAnsi="Calibri"/>
                <w:kern w:val="2"/>
                <w:sz w:val="22"/>
                <w:szCs w:val="22"/>
                <w:lang w:eastAsia="en-US"/>
              </w:rPr>
              <w:t xml:space="preserve">Comunicar el incidente al usuario de que el servicio </w:t>
            </w:r>
            <w:r w:rsidR="009439C4" w:rsidRPr="004238E4">
              <w:rPr>
                <w:rFonts w:ascii="Calibri" w:eastAsia="Calibri" w:hAnsi="Calibri"/>
                <w:kern w:val="2"/>
                <w:sz w:val="22"/>
                <w:szCs w:val="22"/>
                <w:lang w:eastAsia="en-US"/>
              </w:rPr>
              <w:t>está</w:t>
            </w:r>
            <w:r w:rsidRPr="004238E4">
              <w:rPr>
                <w:rFonts w:ascii="Calibri" w:eastAsia="Calibri" w:hAnsi="Calibri"/>
                <w:kern w:val="2"/>
                <w:sz w:val="22"/>
                <w:szCs w:val="22"/>
                <w:lang w:eastAsia="en-US"/>
              </w:rPr>
              <w:t xml:space="preserve"> en proceso de mantenimiento o actualización. </w:t>
            </w:r>
          </w:p>
        </w:tc>
        <w:tc>
          <w:tcPr>
            <w:tcW w:w="1803" w:type="dxa"/>
            <w:shd w:val="clear" w:color="auto" w:fill="auto"/>
            <w:vAlign w:val="center"/>
          </w:tcPr>
          <w:p w14:paraId="5E7DA914"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Líder de gestión y mejora</w:t>
            </w:r>
          </w:p>
        </w:tc>
      </w:tr>
      <w:tr w:rsidR="009B321B" w:rsidRPr="004238E4" w14:paraId="5AE9B701" w14:textId="77777777" w:rsidTr="000F0767">
        <w:tc>
          <w:tcPr>
            <w:tcW w:w="1821" w:type="dxa"/>
            <w:shd w:val="clear" w:color="auto" w:fill="auto"/>
            <w:vAlign w:val="center"/>
          </w:tcPr>
          <w:p w14:paraId="5B5FB679"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Borrado accidental o intencional de la información</w:t>
            </w:r>
          </w:p>
        </w:tc>
        <w:tc>
          <w:tcPr>
            <w:tcW w:w="1344" w:type="dxa"/>
            <w:shd w:val="clear" w:color="auto" w:fill="auto"/>
            <w:vAlign w:val="center"/>
          </w:tcPr>
          <w:p w14:paraId="01E83107"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Alta</w:t>
            </w:r>
          </w:p>
        </w:tc>
        <w:tc>
          <w:tcPr>
            <w:tcW w:w="1338" w:type="dxa"/>
            <w:shd w:val="clear" w:color="auto" w:fill="auto"/>
            <w:vAlign w:val="center"/>
          </w:tcPr>
          <w:p w14:paraId="43AD90B1"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Alta</w:t>
            </w:r>
          </w:p>
        </w:tc>
        <w:tc>
          <w:tcPr>
            <w:tcW w:w="3073" w:type="dxa"/>
            <w:shd w:val="clear" w:color="auto" w:fill="auto"/>
            <w:vAlign w:val="center"/>
          </w:tcPr>
          <w:p w14:paraId="7494A427"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Realizar copias de seguridad periódicas</w:t>
            </w:r>
          </w:p>
        </w:tc>
        <w:tc>
          <w:tcPr>
            <w:tcW w:w="1803" w:type="dxa"/>
            <w:shd w:val="clear" w:color="auto" w:fill="auto"/>
            <w:vAlign w:val="center"/>
          </w:tcPr>
          <w:p w14:paraId="056A5273" w14:textId="77777777" w:rsidR="009B321B" w:rsidRPr="004238E4" w:rsidRDefault="009B321B">
            <w:pPr>
              <w:suppressAutoHyphens w:val="0"/>
              <w:spacing w:after="160" w:line="259" w:lineRule="auto"/>
              <w:jc w:val="center"/>
              <w:rPr>
                <w:rFonts w:ascii="Calibri" w:eastAsia="Calibri" w:hAnsi="Calibri"/>
                <w:kern w:val="2"/>
                <w:sz w:val="22"/>
                <w:szCs w:val="22"/>
                <w:lang w:eastAsia="en-US"/>
              </w:rPr>
            </w:pPr>
            <w:r w:rsidRPr="004238E4">
              <w:rPr>
                <w:rFonts w:ascii="Calibri" w:eastAsia="Calibri" w:hAnsi="Calibri"/>
                <w:kern w:val="2"/>
                <w:sz w:val="22"/>
                <w:szCs w:val="22"/>
                <w:lang w:eastAsia="en-US"/>
              </w:rPr>
              <w:t>Secretario del proyecto</w:t>
            </w:r>
          </w:p>
        </w:tc>
      </w:tr>
    </w:tbl>
    <w:p w14:paraId="531E882A" w14:textId="77777777" w:rsidR="00857C2C" w:rsidRPr="004238E4" w:rsidRDefault="00857C2C" w:rsidP="00857C2C">
      <w:pPr>
        <w:rPr>
          <w:rFonts w:ascii="Calibri" w:hAnsi="Calibri" w:cs="Book Antiqua"/>
        </w:rPr>
      </w:pPr>
    </w:p>
    <w:p w14:paraId="555A9530" w14:textId="77777777" w:rsidR="00857C2C" w:rsidRPr="004238E4" w:rsidRDefault="00857C2C" w:rsidP="00857C2C">
      <w:pPr>
        <w:pStyle w:val="Ttulo1"/>
        <w:numPr>
          <w:ilvl w:val="0"/>
          <w:numId w:val="2"/>
        </w:numPr>
        <w:spacing w:before="0" w:after="0"/>
        <w:rPr>
          <w:rFonts w:ascii="Calibri" w:hAnsi="Calibri" w:cs="Book Antiqua"/>
        </w:rPr>
      </w:pPr>
      <w:bookmarkStart w:id="24" w:name="_Toc139966883"/>
      <w:r w:rsidRPr="004238E4">
        <w:rPr>
          <w:rFonts w:ascii="Calibri" w:hAnsi="Calibri" w:cs="Book Antiqua"/>
          <w:sz w:val="28"/>
        </w:rPr>
        <w:t>Descripción General</w:t>
      </w:r>
      <w:bookmarkEnd w:id="24"/>
      <w:r w:rsidRPr="004238E4">
        <w:rPr>
          <w:rFonts w:ascii="Calibri" w:hAnsi="Calibri" w:cs="Book Antiqua"/>
          <w:sz w:val="28"/>
        </w:rPr>
        <w:t xml:space="preserve"> </w:t>
      </w:r>
    </w:p>
    <w:p w14:paraId="0F1A3BCA" w14:textId="77777777" w:rsidR="001E1F95" w:rsidRPr="004238E4" w:rsidRDefault="00857C2C" w:rsidP="001E1F95">
      <w:pPr>
        <w:pStyle w:val="Ttulo2"/>
        <w:numPr>
          <w:ilvl w:val="1"/>
          <w:numId w:val="2"/>
        </w:numPr>
        <w:ind w:left="1418"/>
        <w:rPr>
          <w:rFonts w:ascii="Calibri" w:hAnsi="Calibri" w:cs="Book Antiqua"/>
          <w:i w:val="0"/>
          <w:sz w:val="24"/>
        </w:rPr>
      </w:pPr>
      <w:bookmarkStart w:id="25" w:name="_Toc139966884"/>
      <w:r w:rsidRPr="004238E4">
        <w:rPr>
          <w:rFonts w:ascii="Calibri" w:hAnsi="Calibri" w:cs="Book Antiqua"/>
          <w:i w:val="0"/>
          <w:sz w:val="24"/>
        </w:rPr>
        <w:t>Contexto del Producto</w:t>
      </w:r>
      <w:bookmarkEnd w:id="25"/>
    </w:p>
    <w:p w14:paraId="7C7476B1" w14:textId="77777777" w:rsidR="001F7DA8" w:rsidRPr="004238E4" w:rsidRDefault="001F7DA8" w:rsidP="006E7F57">
      <w:pPr>
        <w:ind w:left="698"/>
        <w:rPr>
          <w:rFonts w:ascii="Calibri" w:hAnsi="Calibri" w:cs="Book Antiqua"/>
          <w:b/>
          <w:bCs/>
          <w:szCs w:val="28"/>
        </w:rPr>
      </w:pPr>
      <w:r w:rsidRPr="004238E4">
        <w:rPr>
          <w:rFonts w:ascii="Calibri" w:eastAsia="Calibri" w:hAnsi="Calibri" w:cs="Calibri"/>
          <w:i/>
          <w:color w:val="000000"/>
          <w:position w:val="-1"/>
        </w:rPr>
        <w:t xml:space="preserve">En nuestra actualidad las compras a distancia se han vuelto una necesidad imperiosa, el mercado </w:t>
      </w:r>
      <w:r w:rsidR="008E1F5A" w:rsidRPr="004238E4">
        <w:rPr>
          <w:rFonts w:ascii="Calibri" w:eastAsia="Calibri" w:hAnsi="Calibri" w:cs="Calibri"/>
          <w:i/>
          <w:color w:val="000000"/>
          <w:position w:val="-1"/>
        </w:rPr>
        <w:t>ha</w:t>
      </w:r>
      <w:r w:rsidRPr="004238E4">
        <w:rPr>
          <w:rFonts w:ascii="Calibri" w:eastAsia="Calibri" w:hAnsi="Calibri" w:cs="Calibri"/>
          <w:i/>
          <w:color w:val="000000"/>
          <w:position w:val="-1"/>
        </w:rPr>
        <w:t xml:space="preserve"> puesto a disposición varios sistemas de compras a distancia diferentes, sin embargo siguen ocurriendo problemas al momento de realizar pedidos, dichos problemas se manifiestan al momento de la especificación de los productos; a esto nos referimos con los detalles del mismo, su stock, precios unitarios y al por mayor, errores al etiquetar el producto; incidiendo de esta forma en  el ciclo de pedido y entrega de los productos. Bajo nuestro sistema la empresa tendrá los parámetros necesarios que permitan tanto al usuario como a los agentes de bodega la identificación plena de los productos, permitirán que la información sea detallada al consultar productos, al emitir una orden de compra y al momento de la entrega. Además, el sistema permitirá que los agentes de bodega determinen la logística de entrega, tomando en cuenta que empresa de transporte se adecua mejor, para ello se evalúa factores como: rutas más seguras, disponibilidad para transportar, cantidad de pedidos, tipos de pedidos y cantidad de vehículos disponibles.</w:t>
      </w:r>
    </w:p>
    <w:p w14:paraId="1AFA5AFD" w14:textId="77777777" w:rsidR="00857C2C" w:rsidRPr="004238E4" w:rsidRDefault="00857C2C" w:rsidP="00857C2C">
      <w:pPr>
        <w:pStyle w:val="Ttulo2"/>
        <w:numPr>
          <w:ilvl w:val="1"/>
          <w:numId w:val="2"/>
        </w:numPr>
        <w:ind w:left="1418"/>
        <w:rPr>
          <w:rFonts w:ascii="Calibri" w:hAnsi="Calibri" w:cs="Book Antiqua"/>
          <w:i w:val="0"/>
          <w:sz w:val="24"/>
        </w:rPr>
      </w:pPr>
      <w:bookmarkStart w:id="26" w:name="_Toc139966885"/>
      <w:r w:rsidRPr="004238E4">
        <w:rPr>
          <w:rFonts w:ascii="Calibri" w:hAnsi="Calibri" w:cs="Book Antiqua"/>
          <w:i w:val="0"/>
          <w:sz w:val="24"/>
        </w:rPr>
        <w:t>Perspectivas futuras del producto</w:t>
      </w:r>
      <w:bookmarkEnd w:id="26"/>
    </w:p>
    <w:p w14:paraId="11816AF6" w14:textId="77777777" w:rsidR="001F7DA8" w:rsidRPr="004238E4" w:rsidRDefault="001F7DA8" w:rsidP="006E7F57">
      <w:pPr>
        <w:suppressAutoHyphens w:val="0"/>
        <w:spacing w:after="160" w:line="256" w:lineRule="auto"/>
        <w:ind w:left="698"/>
        <w:rPr>
          <w:rFonts w:ascii="Calibri" w:eastAsia="Calibri" w:hAnsi="Calibri" w:cs="Calibri"/>
          <w:i/>
          <w:position w:val="-1"/>
        </w:rPr>
      </w:pPr>
      <w:r w:rsidRPr="004238E4">
        <w:rPr>
          <w:rFonts w:ascii="Calibri" w:eastAsia="Calibri" w:hAnsi="Calibri" w:cs="Calibri"/>
          <w:i/>
          <w:position w:val="-1"/>
        </w:rPr>
        <w:t>El sistema deberá estar capacitado para el soporte de grandes cantidades de datos; para conocer el destino de los pedidos y el tiempo estimado de entrega es necesario que sea compatible con el sistema de ubicación GPS; su uso debe estar disponible en cualquier dispositivo conectado a una red de internet, con las optimizaciones necesarias que este dispositivo requiera; debe permitir la comunicación entre el usuario y los encargados del servicio al cliente para cualquier novedad que se presente; este sistema también se encargará de mantener al cliente actualizado de las promociones, stock de los productos y nuevos productos que la empresa comercialice, esto por medio de correos electrónicos que le permitan al usuario conocer las novedades que presente el catálogo de productos.</w:t>
      </w:r>
    </w:p>
    <w:p w14:paraId="2CF12B0C" w14:textId="77777777" w:rsidR="00857C2C" w:rsidRPr="004238E4" w:rsidRDefault="00857C2C" w:rsidP="00857C2C">
      <w:pPr>
        <w:pStyle w:val="Sangra3detindependiente1"/>
        <w:spacing w:line="240" w:lineRule="auto"/>
        <w:ind w:left="788"/>
        <w:rPr>
          <w:rFonts w:ascii="Calibri" w:hAnsi="Calibri" w:cs="Book Antiqua"/>
          <w:sz w:val="24"/>
        </w:rPr>
      </w:pPr>
    </w:p>
    <w:p w14:paraId="3B0D305E" w14:textId="77777777" w:rsidR="00857C2C" w:rsidRPr="004238E4" w:rsidRDefault="00857C2C" w:rsidP="00857C2C">
      <w:pPr>
        <w:pStyle w:val="Ttulo2"/>
        <w:numPr>
          <w:ilvl w:val="1"/>
          <w:numId w:val="2"/>
        </w:numPr>
        <w:ind w:left="1418"/>
        <w:rPr>
          <w:rFonts w:ascii="Calibri" w:hAnsi="Calibri" w:cs="Book Antiqua"/>
          <w:i w:val="0"/>
          <w:sz w:val="24"/>
        </w:rPr>
      </w:pPr>
      <w:bookmarkStart w:id="27" w:name="_Toc139966886"/>
      <w:r w:rsidRPr="004238E4">
        <w:rPr>
          <w:rFonts w:ascii="Calibri" w:hAnsi="Calibri" w:cs="Book Antiqua"/>
          <w:i w:val="0"/>
          <w:sz w:val="24"/>
        </w:rPr>
        <w:lastRenderedPageBreak/>
        <w:t>Reglas y Funciones de Negocio</w:t>
      </w:r>
      <w:bookmarkEnd w:id="27"/>
    </w:p>
    <w:p w14:paraId="04056B28" w14:textId="00A513EB" w:rsidR="00837034" w:rsidRPr="004238E4" w:rsidRDefault="009A2D31" w:rsidP="00837034">
      <w:pPr>
        <w:ind w:left="720"/>
        <w:jc w:val="both"/>
        <w:rPr>
          <w:rFonts w:ascii="Calibri" w:hAnsi="Calibri" w:cs="Book Antiqua"/>
          <w:b/>
          <w:bCs/>
          <w:i/>
          <w:u w:val="single"/>
        </w:rPr>
      </w:pPr>
      <w:r w:rsidRPr="004238E4">
        <w:rPr>
          <w:noProof/>
        </w:rPr>
        <w:drawing>
          <wp:anchor distT="0" distB="0" distL="114300" distR="114300" simplePos="0" relativeHeight="251632640" behindDoc="0" locked="0" layoutInCell="1" allowOverlap="1" wp14:anchorId="15BE10E1" wp14:editId="73689584">
            <wp:simplePos x="0" y="0"/>
            <wp:positionH relativeFrom="column">
              <wp:posOffset>1823720</wp:posOffset>
            </wp:positionH>
            <wp:positionV relativeFrom="paragraph">
              <wp:posOffset>353695</wp:posOffset>
            </wp:positionV>
            <wp:extent cx="2476500" cy="4762500"/>
            <wp:effectExtent l="0" t="0" r="0" b="0"/>
            <wp:wrapTopAndBottom/>
            <wp:docPr id="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6500" cy="476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104EE" w:rsidRPr="004238E4">
        <w:rPr>
          <w:rFonts w:ascii="Calibri" w:hAnsi="Calibri" w:cs="Book Antiqua"/>
          <w:b/>
          <w:bCs/>
          <w:i/>
          <w:u w:val="single"/>
        </w:rPr>
        <w:t>Proceso de consulta de catalog</w:t>
      </w:r>
      <w:r w:rsidR="006539F0" w:rsidRPr="004238E4">
        <w:rPr>
          <w:rFonts w:ascii="Calibri" w:hAnsi="Calibri" w:cs="Book Antiqua"/>
          <w:b/>
          <w:bCs/>
          <w:i/>
          <w:u w:val="single"/>
        </w:rPr>
        <w:t xml:space="preserve">o situación </w:t>
      </w:r>
      <w:r w:rsidR="00684216">
        <w:rPr>
          <w:rFonts w:ascii="Calibri" w:hAnsi="Calibri" w:cs="Book Antiqua"/>
          <w:b/>
          <w:bCs/>
          <w:i/>
          <w:u w:val="single"/>
        </w:rPr>
        <w:t>actual</w:t>
      </w:r>
      <w:r w:rsidR="006539F0" w:rsidRPr="004238E4">
        <w:rPr>
          <w:rFonts w:ascii="Calibri" w:hAnsi="Calibri" w:cs="Book Antiqua"/>
          <w:b/>
          <w:bCs/>
          <w:i/>
          <w:u w:val="single"/>
        </w:rPr>
        <w:t xml:space="preserve"> (AS IS)</w:t>
      </w:r>
    </w:p>
    <w:p w14:paraId="5EEC8B50" w14:textId="77777777" w:rsidR="007104EE" w:rsidRPr="004238E4" w:rsidRDefault="007104EE" w:rsidP="00837034">
      <w:pPr>
        <w:ind w:left="720"/>
        <w:jc w:val="both"/>
      </w:pPr>
    </w:p>
    <w:p w14:paraId="33A9553A" w14:textId="77777777" w:rsidR="006539F0" w:rsidRPr="004238E4" w:rsidRDefault="006539F0" w:rsidP="00837034">
      <w:pPr>
        <w:ind w:left="720"/>
        <w:jc w:val="both"/>
      </w:pPr>
    </w:p>
    <w:p w14:paraId="023771C2" w14:textId="77777777" w:rsidR="006539F0" w:rsidRPr="004238E4" w:rsidRDefault="006539F0" w:rsidP="00837034">
      <w:pPr>
        <w:ind w:left="720"/>
        <w:jc w:val="both"/>
      </w:pPr>
    </w:p>
    <w:p w14:paraId="2413D13B" w14:textId="4A979F21" w:rsidR="006539F0" w:rsidRPr="004238E4" w:rsidRDefault="009A2D31" w:rsidP="00837034">
      <w:pPr>
        <w:ind w:left="720"/>
        <w:jc w:val="both"/>
        <w:rPr>
          <w:rFonts w:ascii="Calibri" w:hAnsi="Calibri" w:cs="Calibri"/>
          <w:b/>
          <w:bCs/>
          <w:i/>
          <w:iCs/>
          <w:u w:val="single"/>
        </w:rPr>
      </w:pPr>
      <w:r w:rsidRPr="004238E4">
        <w:rPr>
          <w:rFonts w:ascii="Calibri" w:hAnsi="Calibri" w:cs="Book Antiqua"/>
          <w:i/>
          <w:noProof/>
          <w:color w:val="0000FF"/>
        </w:rPr>
        <w:lastRenderedPageBreak/>
        <w:drawing>
          <wp:anchor distT="0" distB="0" distL="114300" distR="114300" simplePos="0" relativeHeight="251633664" behindDoc="0" locked="0" layoutInCell="1" allowOverlap="1" wp14:anchorId="379A4B06" wp14:editId="2BE9FCE5">
            <wp:simplePos x="0" y="0"/>
            <wp:positionH relativeFrom="column">
              <wp:posOffset>523875</wp:posOffset>
            </wp:positionH>
            <wp:positionV relativeFrom="paragraph">
              <wp:posOffset>408940</wp:posOffset>
            </wp:positionV>
            <wp:extent cx="5257800" cy="7639050"/>
            <wp:effectExtent l="0" t="0" r="0" b="0"/>
            <wp:wrapTopAndBottom/>
            <wp:docPr id="1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7639050"/>
                    </a:xfrm>
                    <a:prstGeom prst="rect">
                      <a:avLst/>
                    </a:prstGeom>
                    <a:noFill/>
                  </pic:spPr>
                </pic:pic>
              </a:graphicData>
            </a:graphic>
            <wp14:sizeRelH relativeFrom="page">
              <wp14:pctWidth>0</wp14:pctWidth>
            </wp14:sizeRelH>
            <wp14:sizeRelV relativeFrom="page">
              <wp14:pctHeight>0</wp14:pctHeight>
            </wp14:sizeRelV>
          </wp:anchor>
        </w:drawing>
      </w:r>
      <w:r w:rsidR="006539F0" w:rsidRPr="004238E4">
        <w:rPr>
          <w:rFonts w:ascii="Calibri" w:hAnsi="Calibri" w:cs="Calibri"/>
          <w:b/>
          <w:bCs/>
          <w:i/>
          <w:iCs/>
          <w:u w:val="single"/>
        </w:rPr>
        <w:t>Proceso de consulta al catálogo situación propuesta (TO BE)</w:t>
      </w:r>
    </w:p>
    <w:p w14:paraId="274E8F4B" w14:textId="77777777" w:rsidR="006539F0" w:rsidRPr="004238E4" w:rsidRDefault="006539F0" w:rsidP="00837034">
      <w:pPr>
        <w:ind w:left="720"/>
        <w:jc w:val="both"/>
      </w:pPr>
    </w:p>
    <w:p w14:paraId="0BDBE5F9" w14:textId="77777777" w:rsidR="007104EE" w:rsidRPr="004238E4" w:rsidRDefault="007104EE" w:rsidP="007104EE">
      <w:pPr>
        <w:rPr>
          <w:rFonts w:ascii="Calibri" w:hAnsi="Calibri" w:cs="Book Antiqua"/>
          <w:i/>
          <w:color w:val="0000FF"/>
        </w:rPr>
      </w:pPr>
    </w:p>
    <w:p w14:paraId="0E123E01" w14:textId="77777777" w:rsidR="00DE2736" w:rsidRPr="004238E4" w:rsidRDefault="00DE2736" w:rsidP="00DE2736">
      <w:pPr>
        <w:ind w:left="720"/>
        <w:jc w:val="both"/>
      </w:pPr>
    </w:p>
    <w:p w14:paraId="6CE156D8" w14:textId="77777777" w:rsidR="006539F0" w:rsidRPr="004238E4" w:rsidRDefault="006539F0" w:rsidP="00DE2736">
      <w:pPr>
        <w:ind w:left="720"/>
        <w:jc w:val="both"/>
      </w:pPr>
    </w:p>
    <w:p w14:paraId="1BCD9C4D" w14:textId="77777777" w:rsidR="006539F0" w:rsidRPr="004238E4" w:rsidRDefault="006539F0" w:rsidP="00FC4AEE">
      <w:pPr>
        <w:jc w:val="both"/>
        <w:rPr>
          <w:b/>
          <w:bCs/>
          <w:i/>
          <w:iCs/>
          <w:u w:val="single"/>
        </w:rPr>
      </w:pPr>
    </w:p>
    <w:p w14:paraId="39F1E4F4" w14:textId="77777777" w:rsidR="006539F0" w:rsidRPr="004238E4" w:rsidRDefault="006539F0" w:rsidP="00DE2736">
      <w:pPr>
        <w:ind w:left="720"/>
        <w:jc w:val="both"/>
      </w:pPr>
    </w:p>
    <w:p w14:paraId="0FE93A36" w14:textId="77777777" w:rsidR="006539F0" w:rsidRPr="004238E4" w:rsidRDefault="006539F0" w:rsidP="00DE2736">
      <w:pPr>
        <w:ind w:left="720"/>
        <w:jc w:val="both"/>
      </w:pPr>
    </w:p>
    <w:p w14:paraId="016AEDBB" w14:textId="79542F27" w:rsidR="00DE7C92" w:rsidRPr="004238E4" w:rsidRDefault="006539F0" w:rsidP="00DE7C92">
      <w:pPr>
        <w:jc w:val="both"/>
        <w:rPr>
          <w:b/>
          <w:bCs/>
          <w:i/>
          <w:iCs/>
          <w:u w:val="single"/>
        </w:rPr>
      </w:pPr>
      <w:r w:rsidRPr="004238E4">
        <w:rPr>
          <w:rFonts w:ascii="Calibri" w:hAnsi="Calibri" w:cs="Calibri"/>
          <w:b/>
          <w:bCs/>
          <w:i/>
          <w:iCs/>
          <w:u w:val="single"/>
        </w:rPr>
        <w:t xml:space="preserve">Proceso de solicitud de envió periódico </w:t>
      </w:r>
      <w:r w:rsidR="00DE7C92" w:rsidRPr="004238E4">
        <w:rPr>
          <w:rFonts w:ascii="Calibri" w:hAnsi="Calibri" w:cs="Calibri"/>
          <w:b/>
          <w:bCs/>
          <w:i/>
          <w:iCs/>
          <w:u w:val="single"/>
        </w:rPr>
        <w:t xml:space="preserve">del catálogo de productos </w:t>
      </w:r>
      <w:r w:rsidR="00000C80" w:rsidRPr="004238E4">
        <w:rPr>
          <w:rFonts w:ascii="Calibri" w:hAnsi="Calibri" w:cs="Book Antiqua"/>
          <w:b/>
          <w:bCs/>
          <w:i/>
          <w:u w:val="single"/>
        </w:rPr>
        <w:t xml:space="preserve">situación </w:t>
      </w:r>
      <w:r w:rsidR="00684216">
        <w:rPr>
          <w:rFonts w:ascii="Calibri" w:hAnsi="Calibri" w:cs="Book Antiqua"/>
          <w:b/>
          <w:bCs/>
          <w:i/>
          <w:u w:val="single"/>
        </w:rPr>
        <w:t>actual</w:t>
      </w:r>
      <w:r w:rsidR="00000C80" w:rsidRPr="004238E4">
        <w:rPr>
          <w:rFonts w:ascii="Calibri" w:hAnsi="Calibri" w:cs="Book Antiqua"/>
          <w:b/>
          <w:bCs/>
          <w:i/>
          <w:u w:val="single"/>
        </w:rPr>
        <w:t xml:space="preserve"> </w:t>
      </w:r>
      <w:r w:rsidR="00DE7C92" w:rsidRPr="004238E4">
        <w:rPr>
          <w:rFonts w:ascii="Calibri" w:hAnsi="Calibri" w:cs="Calibri"/>
          <w:b/>
          <w:bCs/>
          <w:i/>
          <w:iCs/>
          <w:u w:val="single"/>
        </w:rPr>
        <w:t>(AS IS)</w:t>
      </w:r>
    </w:p>
    <w:p w14:paraId="7E2ED6AD" w14:textId="77777777" w:rsidR="00DE7C92" w:rsidRPr="004238E4" w:rsidRDefault="00DE7C92" w:rsidP="006539F0">
      <w:pPr>
        <w:ind w:left="720"/>
        <w:jc w:val="both"/>
        <w:rPr>
          <w:rFonts w:ascii="Calibri" w:hAnsi="Calibri" w:cs="Calibri"/>
          <w:b/>
          <w:bCs/>
          <w:i/>
          <w:iCs/>
          <w:u w:val="single"/>
        </w:rPr>
      </w:pPr>
    </w:p>
    <w:p w14:paraId="65EEB072" w14:textId="05164B53" w:rsidR="00DE7C92" w:rsidRPr="004238E4" w:rsidRDefault="009A2D31" w:rsidP="006539F0">
      <w:pPr>
        <w:ind w:left="720"/>
        <w:jc w:val="both"/>
        <w:rPr>
          <w:rFonts w:ascii="Calibri" w:hAnsi="Calibri" w:cs="Calibri"/>
          <w:b/>
          <w:bCs/>
          <w:i/>
          <w:iCs/>
          <w:u w:val="single"/>
        </w:rPr>
      </w:pPr>
      <w:r w:rsidRPr="004238E4">
        <w:rPr>
          <w:noProof/>
        </w:rPr>
        <w:drawing>
          <wp:anchor distT="0" distB="0" distL="114300" distR="114300" simplePos="0" relativeHeight="251634688" behindDoc="0" locked="0" layoutInCell="1" allowOverlap="1" wp14:anchorId="353D035E" wp14:editId="1CDA7DBC">
            <wp:simplePos x="0" y="0"/>
            <wp:positionH relativeFrom="column">
              <wp:posOffset>1524000</wp:posOffset>
            </wp:positionH>
            <wp:positionV relativeFrom="paragraph">
              <wp:posOffset>165100</wp:posOffset>
            </wp:positionV>
            <wp:extent cx="3067050" cy="4648200"/>
            <wp:effectExtent l="0" t="0" r="0" b="0"/>
            <wp:wrapNone/>
            <wp:docPr id="1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050" cy="4648200"/>
                    </a:xfrm>
                    <a:prstGeom prst="rect">
                      <a:avLst/>
                    </a:prstGeom>
                    <a:noFill/>
                  </pic:spPr>
                </pic:pic>
              </a:graphicData>
            </a:graphic>
            <wp14:sizeRelH relativeFrom="page">
              <wp14:pctWidth>0</wp14:pctWidth>
            </wp14:sizeRelH>
            <wp14:sizeRelV relativeFrom="page">
              <wp14:pctHeight>0</wp14:pctHeight>
            </wp14:sizeRelV>
          </wp:anchor>
        </w:drawing>
      </w:r>
    </w:p>
    <w:p w14:paraId="10F3E5B3" w14:textId="77777777" w:rsidR="00DE7C92" w:rsidRPr="004238E4" w:rsidRDefault="00DE7C92" w:rsidP="006539F0">
      <w:pPr>
        <w:ind w:left="720"/>
        <w:jc w:val="both"/>
        <w:rPr>
          <w:rFonts w:ascii="Calibri" w:hAnsi="Calibri" w:cs="Calibri"/>
          <w:b/>
          <w:bCs/>
          <w:i/>
          <w:iCs/>
          <w:u w:val="single"/>
        </w:rPr>
      </w:pPr>
    </w:p>
    <w:p w14:paraId="77BFC729" w14:textId="77777777" w:rsidR="00DE7C92" w:rsidRPr="004238E4" w:rsidRDefault="00DE7C92" w:rsidP="006539F0">
      <w:pPr>
        <w:ind w:left="720"/>
        <w:jc w:val="both"/>
        <w:rPr>
          <w:rFonts w:ascii="Calibri" w:hAnsi="Calibri" w:cs="Calibri"/>
          <w:b/>
          <w:bCs/>
          <w:i/>
          <w:iCs/>
          <w:u w:val="single"/>
        </w:rPr>
      </w:pPr>
    </w:p>
    <w:p w14:paraId="13486682" w14:textId="77777777" w:rsidR="00DE7C92" w:rsidRPr="004238E4" w:rsidRDefault="00DE7C92" w:rsidP="006539F0">
      <w:pPr>
        <w:ind w:left="720"/>
        <w:jc w:val="both"/>
        <w:rPr>
          <w:rFonts w:ascii="Calibri" w:hAnsi="Calibri" w:cs="Calibri"/>
          <w:b/>
          <w:bCs/>
          <w:i/>
          <w:iCs/>
          <w:u w:val="single"/>
        </w:rPr>
      </w:pPr>
    </w:p>
    <w:p w14:paraId="5B915162" w14:textId="77777777" w:rsidR="00DE7C92" w:rsidRPr="004238E4" w:rsidRDefault="00DE7C92" w:rsidP="006539F0">
      <w:pPr>
        <w:ind w:left="720"/>
        <w:jc w:val="both"/>
        <w:rPr>
          <w:rFonts w:ascii="Calibri" w:hAnsi="Calibri" w:cs="Calibri"/>
          <w:b/>
          <w:bCs/>
          <w:i/>
          <w:iCs/>
          <w:u w:val="single"/>
        </w:rPr>
      </w:pPr>
    </w:p>
    <w:p w14:paraId="70EBF35E" w14:textId="77777777" w:rsidR="00DE7C92" w:rsidRPr="004238E4" w:rsidRDefault="00DE7C92" w:rsidP="006539F0">
      <w:pPr>
        <w:ind w:left="720"/>
        <w:jc w:val="both"/>
        <w:rPr>
          <w:rFonts w:ascii="Calibri" w:hAnsi="Calibri" w:cs="Calibri"/>
          <w:b/>
          <w:bCs/>
          <w:i/>
          <w:iCs/>
          <w:u w:val="single"/>
        </w:rPr>
      </w:pPr>
    </w:p>
    <w:p w14:paraId="26E44407" w14:textId="77777777" w:rsidR="00DE7C92" w:rsidRPr="004238E4" w:rsidRDefault="00DE7C92" w:rsidP="006539F0">
      <w:pPr>
        <w:ind w:left="720"/>
        <w:jc w:val="both"/>
        <w:rPr>
          <w:rFonts w:ascii="Calibri" w:hAnsi="Calibri" w:cs="Calibri"/>
          <w:b/>
          <w:bCs/>
          <w:i/>
          <w:iCs/>
          <w:u w:val="single"/>
        </w:rPr>
      </w:pPr>
    </w:p>
    <w:p w14:paraId="1E128328" w14:textId="77777777" w:rsidR="00DE7C92" w:rsidRPr="004238E4" w:rsidRDefault="00DE7C92" w:rsidP="006539F0">
      <w:pPr>
        <w:ind w:left="720"/>
        <w:jc w:val="both"/>
        <w:rPr>
          <w:rFonts w:ascii="Calibri" w:hAnsi="Calibri" w:cs="Calibri"/>
          <w:b/>
          <w:bCs/>
          <w:i/>
          <w:iCs/>
          <w:u w:val="single"/>
        </w:rPr>
      </w:pPr>
    </w:p>
    <w:p w14:paraId="473E5B5D" w14:textId="77777777" w:rsidR="00DE7C92" w:rsidRPr="004238E4" w:rsidRDefault="00DE7C92" w:rsidP="006539F0">
      <w:pPr>
        <w:ind w:left="720"/>
        <w:jc w:val="both"/>
        <w:rPr>
          <w:rFonts w:ascii="Calibri" w:hAnsi="Calibri" w:cs="Calibri"/>
          <w:b/>
          <w:bCs/>
          <w:i/>
          <w:iCs/>
          <w:u w:val="single"/>
        </w:rPr>
      </w:pPr>
    </w:p>
    <w:p w14:paraId="3E43E3B7" w14:textId="77777777" w:rsidR="00DE7C92" w:rsidRPr="004238E4" w:rsidRDefault="00DE7C92" w:rsidP="006539F0">
      <w:pPr>
        <w:ind w:left="720"/>
        <w:jc w:val="both"/>
        <w:rPr>
          <w:rFonts w:ascii="Calibri" w:hAnsi="Calibri" w:cs="Calibri"/>
          <w:b/>
          <w:bCs/>
          <w:i/>
          <w:iCs/>
          <w:u w:val="single"/>
        </w:rPr>
      </w:pPr>
    </w:p>
    <w:p w14:paraId="4D83B0A8" w14:textId="77777777" w:rsidR="00DE7C92" w:rsidRPr="004238E4" w:rsidRDefault="00DE7C92" w:rsidP="006539F0">
      <w:pPr>
        <w:ind w:left="720"/>
        <w:jc w:val="both"/>
        <w:rPr>
          <w:rFonts w:ascii="Calibri" w:hAnsi="Calibri" w:cs="Calibri"/>
          <w:b/>
          <w:bCs/>
          <w:i/>
          <w:iCs/>
          <w:u w:val="single"/>
        </w:rPr>
      </w:pPr>
    </w:p>
    <w:p w14:paraId="501CFA51" w14:textId="77777777" w:rsidR="00DE7C92" w:rsidRPr="004238E4" w:rsidRDefault="00DE7C92" w:rsidP="006539F0">
      <w:pPr>
        <w:ind w:left="720"/>
        <w:jc w:val="both"/>
        <w:rPr>
          <w:rFonts w:ascii="Calibri" w:hAnsi="Calibri" w:cs="Calibri"/>
          <w:b/>
          <w:bCs/>
          <w:i/>
          <w:iCs/>
          <w:u w:val="single"/>
        </w:rPr>
      </w:pPr>
    </w:p>
    <w:p w14:paraId="02BBD4BD" w14:textId="77777777" w:rsidR="00DE7C92" w:rsidRPr="004238E4" w:rsidRDefault="00DE7C92" w:rsidP="006539F0">
      <w:pPr>
        <w:ind w:left="720"/>
        <w:jc w:val="both"/>
        <w:rPr>
          <w:rFonts w:ascii="Calibri" w:hAnsi="Calibri" w:cs="Calibri"/>
          <w:b/>
          <w:bCs/>
          <w:i/>
          <w:iCs/>
          <w:u w:val="single"/>
        </w:rPr>
      </w:pPr>
    </w:p>
    <w:p w14:paraId="7ADD0BEE" w14:textId="77777777" w:rsidR="00DE7C92" w:rsidRPr="004238E4" w:rsidRDefault="00DE7C92" w:rsidP="006539F0">
      <w:pPr>
        <w:ind w:left="720"/>
        <w:jc w:val="both"/>
        <w:rPr>
          <w:rFonts w:ascii="Calibri" w:hAnsi="Calibri" w:cs="Calibri"/>
          <w:b/>
          <w:bCs/>
          <w:i/>
          <w:iCs/>
          <w:u w:val="single"/>
        </w:rPr>
      </w:pPr>
    </w:p>
    <w:p w14:paraId="0D1FAF4A" w14:textId="77777777" w:rsidR="00DE7C92" w:rsidRPr="004238E4" w:rsidRDefault="00DE7C92" w:rsidP="006539F0">
      <w:pPr>
        <w:ind w:left="720"/>
        <w:jc w:val="both"/>
        <w:rPr>
          <w:rFonts w:ascii="Calibri" w:hAnsi="Calibri" w:cs="Calibri"/>
          <w:b/>
          <w:bCs/>
          <w:i/>
          <w:iCs/>
          <w:u w:val="single"/>
        </w:rPr>
      </w:pPr>
    </w:p>
    <w:p w14:paraId="13945DD0" w14:textId="77777777" w:rsidR="00DE7C92" w:rsidRPr="004238E4" w:rsidRDefault="00DE7C92" w:rsidP="006539F0">
      <w:pPr>
        <w:ind w:left="720"/>
        <w:jc w:val="both"/>
        <w:rPr>
          <w:rFonts w:ascii="Calibri" w:hAnsi="Calibri" w:cs="Calibri"/>
          <w:b/>
          <w:bCs/>
          <w:i/>
          <w:iCs/>
          <w:u w:val="single"/>
        </w:rPr>
      </w:pPr>
    </w:p>
    <w:p w14:paraId="3DDFA351" w14:textId="77777777" w:rsidR="00DE7C92" w:rsidRPr="004238E4" w:rsidRDefault="00DE7C92" w:rsidP="006539F0">
      <w:pPr>
        <w:ind w:left="720"/>
        <w:jc w:val="both"/>
        <w:rPr>
          <w:rFonts w:ascii="Calibri" w:hAnsi="Calibri" w:cs="Calibri"/>
          <w:b/>
          <w:bCs/>
          <w:i/>
          <w:iCs/>
          <w:u w:val="single"/>
        </w:rPr>
      </w:pPr>
    </w:p>
    <w:p w14:paraId="47894174" w14:textId="77777777" w:rsidR="00DE7C92" w:rsidRPr="004238E4" w:rsidRDefault="00DE7C92" w:rsidP="006539F0">
      <w:pPr>
        <w:ind w:left="720"/>
        <w:jc w:val="both"/>
        <w:rPr>
          <w:rFonts w:ascii="Calibri" w:hAnsi="Calibri" w:cs="Calibri"/>
          <w:b/>
          <w:bCs/>
          <w:i/>
          <w:iCs/>
          <w:u w:val="single"/>
        </w:rPr>
      </w:pPr>
    </w:p>
    <w:p w14:paraId="77A0CF9C" w14:textId="77777777" w:rsidR="00DE7C92" w:rsidRPr="004238E4" w:rsidRDefault="00DE7C92" w:rsidP="006539F0">
      <w:pPr>
        <w:ind w:left="720"/>
        <w:jc w:val="both"/>
        <w:rPr>
          <w:rFonts w:ascii="Calibri" w:hAnsi="Calibri" w:cs="Calibri"/>
          <w:b/>
          <w:bCs/>
          <w:i/>
          <w:iCs/>
          <w:u w:val="single"/>
        </w:rPr>
      </w:pPr>
    </w:p>
    <w:p w14:paraId="6F499705" w14:textId="77777777" w:rsidR="00DE7C92" w:rsidRPr="004238E4" w:rsidRDefault="00DE7C92" w:rsidP="006539F0">
      <w:pPr>
        <w:ind w:left="720"/>
        <w:jc w:val="both"/>
        <w:rPr>
          <w:rFonts w:ascii="Calibri" w:hAnsi="Calibri" w:cs="Calibri"/>
          <w:b/>
          <w:bCs/>
          <w:i/>
          <w:iCs/>
          <w:u w:val="single"/>
        </w:rPr>
      </w:pPr>
    </w:p>
    <w:p w14:paraId="753384B0" w14:textId="77777777" w:rsidR="00DE7C92" w:rsidRPr="004238E4" w:rsidRDefault="00DE7C92" w:rsidP="006539F0">
      <w:pPr>
        <w:ind w:left="720"/>
        <w:jc w:val="both"/>
        <w:rPr>
          <w:rFonts w:ascii="Calibri" w:hAnsi="Calibri" w:cs="Calibri"/>
          <w:b/>
          <w:bCs/>
          <w:i/>
          <w:iCs/>
          <w:u w:val="single"/>
        </w:rPr>
      </w:pPr>
    </w:p>
    <w:p w14:paraId="5476471A" w14:textId="77777777" w:rsidR="00DE7C92" w:rsidRPr="004238E4" w:rsidRDefault="00DE7C92" w:rsidP="006539F0">
      <w:pPr>
        <w:ind w:left="720"/>
        <w:jc w:val="both"/>
        <w:rPr>
          <w:rFonts w:ascii="Calibri" w:hAnsi="Calibri" w:cs="Calibri"/>
          <w:b/>
          <w:bCs/>
          <w:i/>
          <w:iCs/>
          <w:u w:val="single"/>
        </w:rPr>
      </w:pPr>
    </w:p>
    <w:p w14:paraId="58929154" w14:textId="77777777" w:rsidR="00DE7C92" w:rsidRPr="004238E4" w:rsidRDefault="00DE7C92" w:rsidP="006539F0">
      <w:pPr>
        <w:ind w:left="720"/>
        <w:jc w:val="both"/>
        <w:rPr>
          <w:rFonts w:ascii="Calibri" w:hAnsi="Calibri" w:cs="Calibri"/>
          <w:b/>
          <w:bCs/>
          <w:i/>
          <w:iCs/>
          <w:u w:val="single"/>
        </w:rPr>
      </w:pPr>
    </w:p>
    <w:p w14:paraId="09DE180A" w14:textId="77777777" w:rsidR="00DE7C92" w:rsidRPr="004238E4" w:rsidRDefault="00DE7C92" w:rsidP="006539F0">
      <w:pPr>
        <w:ind w:left="720"/>
        <w:jc w:val="both"/>
        <w:rPr>
          <w:rFonts w:ascii="Calibri" w:hAnsi="Calibri" w:cs="Calibri"/>
          <w:b/>
          <w:bCs/>
          <w:i/>
          <w:iCs/>
          <w:u w:val="single"/>
        </w:rPr>
      </w:pPr>
    </w:p>
    <w:p w14:paraId="284CE6EA" w14:textId="77777777" w:rsidR="00DE7C92" w:rsidRPr="004238E4" w:rsidRDefault="00DE7C92" w:rsidP="006539F0">
      <w:pPr>
        <w:ind w:left="720"/>
        <w:jc w:val="both"/>
        <w:rPr>
          <w:rFonts w:ascii="Calibri" w:hAnsi="Calibri" w:cs="Calibri"/>
          <w:b/>
          <w:bCs/>
          <w:i/>
          <w:iCs/>
          <w:u w:val="single"/>
        </w:rPr>
      </w:pPr>
    </w:p>
    <w:p w14:paraId="29436A16" w14:textId="77777777" w:rsidR="00DE7C92" w:rsidRPr="004238E4" w:rsidRDefault="00DE7C92" w:rsidP="006539F0">
      <w:pPr>
        <w:ind w:left="720"/>
        <w:jc w:val="both"/>
        <w:rPr>
          <w:rFonts w:ascii="Calibri" w:hAnsi="Calibri" w:cs="Calibri"/>
          <w:b/>
          <w:bCs/>
          <w:i/>
          <w:iCs/>
          <w:u w:val="single"/>
        </w:rPr>
      </w:pPr>
    </w:p>
    <w:p w14:paraId="1A49A7FC" w14:textId="77777777" w:rsidR="00DE7C92" w:rsidRPr="004238E4" w:rsidRDefault="00DE7C92" w:rsidP="006539F0">
      <w:pPr>
        <w:ind w:left="720"/>
        <w:jc w:val="both"/>
        <w:rPr>
          <w:rFonts w:ascii="Calibri" w:hAnsi="Calibri" w:cs="Calibri"/>
          <w:b/>
          <w:bCs/>
          <w:i/>
          <w:iCs/>
          <w:u w:val="single"/>
        </w:rPr>
      </w:pPr>
    </w:p>
    <w:p w14:paraId="16BE27CC" w14:textId="77777777" w:rsidR="00DE7C92" w:rsidRPr="004238E4" w:rsidRDefault="00DE7C92" w:rsidP="006539F0">
      <w:pPr>
        <w:ind w:left="720"/>
        <w:jc w:val="both"/>
        <w:rPr>
          <w:rFonts w:ascii="Calibri" w:hAnsi="Calibri" w:cs="Calibri"/>
          <w:b/>
          <w:bCs/>
          <w:i/>
          <w:iCs/>
          <w:u w:val="single"/>
        </w:rPr>
      </w:pPr>
    </w:p>
    <w:p w14:paraId="180967E5" w14:textId="77777777" w:rsidR="00DE7C92" w:rsidRPr="004238E4" w:rsidRDefault="00DE7C92" w:rsidP="006539F0">
      <w:pPr>
        <w:ind w:left="720"/>
        <w:jc w:val="both"/>
        <w:rPr>
          <w:rFonts w:ascii="Calibri" w:hAnsi="Calibri" w:cs="Calibri"/>
          <w:b/>
          <w:bCs/>
          <w:i/>
          <w:iCs/>
          <w:u w:val="single"/>
        </w:rPr>
      </w:pPr>
    </w:p>
    <w:p w14:paraId="3BE38B2B" w14:textId="77777777" w:rsidR="00DE7C92" w:rsidRPr="004238E4" w:rsidRDefault="00DE7C92" w:rsidP="006539F0">
      <w:pPr>
        <w:ind w:left="720"/>
        <w:jc w:val="both"/>
        <w:rPr>
          <w:rFonts w:ascii="Calibri" w:hAnsi="Calibri" w:cs="Calibri"/>
          <w:b/>
          <w:bCs/>
          <w:i/>
          <w:iCs/>
          <w:u w:val="single"/>
        </w:rPr>
      </w:pPr>
    </w:p>
    <w:p w14:paraId="235EB555" w14:textId="77777777" w:rsidR="00DE7C92" w:rsidRPr="004238E4" w:rsidRDefault="00DE7C92" w:rsidP="006539F0">
      <w:pPr>
        <w:ind w:left="720"/>
        <w:jc w:val="both"/>
        <w:rPr>
          <w:rFonts w:ascii="Calibri" w:hAnsi="Calibri" w:cs="Calibri"/>
          <w:b/>
          <w:bCs/>
          <w:i/>
          <w:iCs/>
          <w:u w:val="single"/>
        </w:rPr>
      </w:pPr>
    </w:p>
    <w:p w14:paraId="035F4703" w14:textId="77777777" w:rsidR="00DE7C92" w:rsidRPr="004238E4" w:rsidRDefault="00DE7C92" w:rsidP="006539F0">
      <w:pPr>
        <w:ind w:left="720"/>
        <w:jc w:val="both"/>
        <w:rPr>
          <w:rFonts w:ascii="Calibri" w:hAnsi="Calibri" w:cs="Calibri"/>
          <w:b/>
          <w:bCs/>
          <w:i/>
          <w:iCs/>
          <w:u w:val="single"/>
        </w:rPr>
      </w:pPr>
    </w:p>
    <w:p w14:paraId="7933FC5A" w14:textId="77777777" w:rsidR="00DE7C92" w:rsidRPr="004238E4" w:rsidRDefault="00DE7C92" w:rsidP="006539F0">
      <w:pPr>
        <w:ind w:left="720"/>
        <w:jc w:val="both"/>
        <w:rPr>
          <w:rFonts w:ascii="Calibri" w:hAnsi="Calibri" w:cs="Calibri"/>
          <w:b/>
          <w:bCs/>
          <w:i/>
          <w:iCs/>
          <w:u w:val="single"/>
        </w:rPr>
      </w:pPr>
    </w:p>
    <w:p w14:paraId="5A6506B9" w14:textId="77777777" w:rsidR="00DE7C92" w:rsidRPr="004238E4" w:rsidRDefault="00DE7C92" w:rsidP="006539F0">
      <w:pPr>
        <w:ind w:left="720"/>
        <w:jc w:val="both"/>
        <w:rPr>
          <w:rFonts w:ascii="Calibri" w:hAnsi="Calibri" w:cs="Calibri"/>
          <w:b/>
          <w:bCs/>
          <w:i/>
          <w:iCs/>
          <w:u w:val="single"/>
        </w:rPr>
      </w:pPr>
    </w:p>
    <w:p w14:paraId="70BFD520" w14:textId="77777777" w:rsidR="00DE7C92" w:rsidRPr="004238E4" w:rsidRDefault="00DE7C92" w:rsidP="006539F0">
      <w:pPr>
        <w:ind w:left="720"/>
        <w:jc w:val="both"/>
        <w:rPr>
          <w:rFonts w:ascii="Calibri" w:hAnsi="Calibri" w:cs="Calibri"/>
          <w:b/>
          <w:bCs/>
          <w:i/>
          <w:iCs/>
          <w:u w:val="single"/>
        </w:rPr>
      </w:pPr>
    </w:p>
    <w:p w14:paraId="0A601860" w14:textId="77777777" w:rsidR="00DE7C92" w:rsidRPr="004238E4" w:rsidRDefault="00DE7C92" w:rsidP="006539F0">
      <w:pPr>
        <w:ind w:left="720"/>
        <w:jc w:val="both"/>
        <w:rPr>
          <w:rFonts w:ascii="Calibri" w:hAnsi="Calibri" w:cs="Calibri"/>
          <w:b/>
          <w:bCs/>
          <w:i/>
          <w:iCs/>
          <w:u w:val="single"/>
        </w:rPr>
      </w:pPr>
    </w:p>
    <w:p w14:paraId="2393D625" w14:textId="77777777" w:rsidR="00DE7C92" w:rsidRPr="004238E4" w:rsidRDefault="00DE7C92" w:rsidP="006539F0">
      <w:pPr>
        <w:ind w:left="720"/>
        <w:jc w:val="both"/>
        <w:rPr>
          <w:rFonts w:ascii="Calibri" w:hAnsi="Calibri" w:cs="Calibri"/>
          <w:b/>
          <w:bCs/>
          <w:i/>
          <w:iCs/>
          <w:u w:val="single"/>
        </w:rPr>
      </w:pPr>
    </w:p>
    <w:p w14:paraId="798B16EA" w14:textId="77777777" w:rsidR="00DE7C92" w:rsidRPr="004238E4" w:rsidRDefault="00DE7C92" w:rsidP="006539F0">
      <w:pPr>
        <w:ind w:left="720"/>
        <w:jc w:val="both"/>
        <w:rPr>
          <w:rFonts w:ascii="Calibri" w:hAnsi="Calibri" w:cs="Calibri"/>
          <w:b/>
          <w:bCs/>
          <w:i/>
          <w:iCs/>
          <w:u w:val="single"/>
        </w:rPr>
      </w:pPr>
    </w:p>
    <w:p w14:paraId="67FB082A" w14:textId="77777777" w:rsidR="00DE7C92" w:rsidRPr="004238E4" w:rsidRDefault="00DE7C92" w:rsidP="006539F0">
      <w:pPr>
        <w:ind w:left="720"/>
        <w:jc w:val="both"/>
        <w:rPr>
          <w:rFonts w:ascii="Calibri" w:hAnsi="Calibri" w:cs="Calibri"/>
          <w:b/>
          <w:bCs/>
          <w:i/>
          <w:iCs/>
          <w:u w:val="single"/>
        </w:rPr>
      </w:pPr>
    </w:p>
    <w:p w14:paraId="24752886" w14:textId="77777777" w:rsidR="00DE7C92" w:rsidRPr="004238E4" w:rsidRDefault="00DE7C92" w:rsidP="006539F0">
      <w:pPr>
        <w:ind w:left="720"/>
        <w:jc w:val="both"/>
        <w:rPr>
          <w:rFonts w:ascii="Calibri" w:hAnsi="Calibri" w:cs="Calibri"/>
          <w:b/>
          <w:bCs/>
          <w:i/>
          <w:iCs/>
          <w:u w:val="single"/>
        </w:rPr>
      </w:pPr>
    </w:p>
    <w:p w14:paraId="3DA05A6C" w14:textId="77777777" w:rsidR="00DE7C92" w:rsidRPr="004238E4" w:rsidRDefault="00DE7C92" w:rsidP="006539F0">
      <w:pPr>
        <w:ind w:left="720"/>
        <w:jc w:val="both"/>
        <w:rPr>
          <w:rFonts w:ascii="Calibri" w:hAnsi="Calibri" w:cs="Calibri"/>
          <w:b/>
          <w:bCs/>
          <w:i/>
          <w:iCs/>
          <w:u w:val="single"/>
        </w:rPr>
      </w:pPr>
    </w:p>
    <w:p w14:paraId="4BB9AE7C" w14:textId="77777777" w:rsidR="00DE7C92" w:rsidRPr="004238E4" w:rsidRDefault="00DE7C92" w:rsidP="006539F0">
      <w:pPr>
        <w:ind w:left="720"/>
        <w:jc w:val="both"/>
        <w:rPr>
          <w:rFonts w:ascii="Calibri" w:hAnsi="Calibri" w:cs="Calibri"/>
          <w:b/>
          <w:bCs/>
          <w:i/>
          <w:iCs/>
          <w:u w:val="single"/>
        </w:rPr>
      </w:pPr>
    </w:p>
    <w:p w14:paraId="2D67AF4D" w14:textId="77777777" w:rsidR="00DE7C92" w:rsidRPr="004238E4" w:rsidRDefault="00DE7C92" w:rsidP="006539F0">
      <w:pPr>
        <w:ind w:left="720"/>
        <w:jc w:val="both"/>
        <w:rPr>
          <w:rFonts w:ascii="Calibri" w:hAnsi="Calibri" w:cs="Calibri"/>
          <w:b/>
          <w:bCs/>
          <w:i/>
          <w:iCs/>
          <w:u w:val="single"/>
        </w:rPr>
      </w:pPr>
    </w:p>
    <w:p w14:paraId="7DBCF828" w14:textId="77777777" w:rsidR="00DE7C92" w:rsidRPr="004238E4" w:rsidRDefault="00DE7C92" w:rsidP="006539F0">
      <w:pPr>
        <w:ind w:left="720"/>
        <w:jc w:val="both"/>
        <w:rPr>
          <w:rFonts w:ascii="Calibri" w:hAnsi="Calibri" w:cs="Calibri"/>
          <w:b/>
          <w:bCs/>
          <w:i/>
          <w:iCs/>
          <w:u w:val="single"/>
        </w:rPr>
      </w:pPr>
    </w:p>
    <w:p w14:paraId="558918E8" w14:textId="77777777" w:rsidR="00DE7C92" w:rsidRPr="004238E4" w:rsidRDefault="00DE7C92" w:rsidP="00DE7C92">
      <w:pPr>
        <w:jc w:val="both"/>
        <w:rPr>
          <w:b/>
          <w:bCs/>
          <w:i/>
          <w:iCs/>
          <w:u w:val="single"/>
        </w:rPr>
      </w:pPr>
      <w:r w:rsidRPr="004238E4">
        <w:rPr>
          <w:rFonts w:ascii="Calibri" w:hAnsi="Calibri" w:cs="Calibri"/>
          <w:b/>
          <w:bCs/>
          <w:i/>
          <w:iCs/>
          <w:u w:val="single"/>
        </w:rPr>
        <w:t>Proceso de solicitud de envió periódico del catálogo de productos</w:t>
      </w:r>
      <w:r w:rsidR="00000C80" w:rsidRPr="004238E4">
        <w:rPr>
          <w:rFonts w:ascii="Calibri" w:hAnsi="Calibri" w:cs="Calibri"/>
          <w:b/>
          <w:bCs/>
          <w:i/>
          <w:iCs/>
          <w:u w:val="single"/>
        </w:rPr>
        <w:t xml:space="preserve"> </w:t>
      </w:r>
      <w:r w:rsidR="00000C80" w:rsidRPr="004238E4">
        <w:rPr>
          <w:rFonts w:ascii="Calibri" w:hAnsi="Calibri" w:cs="Book Antiqua"/>
          <w:b/>
          <w:bCs/>
          <w:i/>
          <w:u w:val="single"/>
        </w:rPr>
        <w:t>situación propuesta</w:t>
      </w:r>
      <w:r w:rsidRPr="004238E4">
        <w:rPr>
          <w:rFonts w:ascii="Calibri" w:hAnsi="Calibri" w:cs="Calibri"/>
          <w:b/>
          <w:bCs/>
          <w:i/>
          <w:iCs/>
          <w:u w:val="single"/>
        </w:rPr>
        <w:t xml:space="preserve"> (TO BE)</w:t>
      </w:r>
    </w:p>
    <w:p w14:paraId="078D5839" w14:textId="77777777" w:rsidR="006539F0" w:rsidRPr="004238E4" w:rsidRDefault="006539F0" w:rsidP="00DE7C92">
      <w:pPr>
        <w:jc w:val="both"/>
      </w:pPr>
    </w:p>
    <w:p w14:paraId="547E3150" w14:textId="77777777" w:rsidR="006539F0" w:rsidRPr="004238E4" w:rsidRDefault="006539F0" w:rsidP="00DE2736">
      <w:pPr>
        <w:ind w:left="720"/>
        <w:jc w:val="both"/>
      </w:pPr>
    </w:p>
    <w:p w14:paraId="0836A328" w14:textId="7609F55C" w:rsidR="006539F0" w:rsidRPr="004238E4" w:rsidRDefault="009A2D31" w:rsidP="00DE2736">
      <w:pPr>
        <w:ind w:left="720"/>
        <w:jc w:val="both"/>
      </w:pPr>
      <w:r w:rsidRPr="004238E4">
        <w:rPr>
          <w:noProof/>
        </w:rPr>
        <w:drawing>
          <wp:anchor distT="0" distB="0" distL="114300" distR="114300" simplePos="0" relativeHeight="251638784" behindDoc="0" locked="0" layoutInCell="1" allowOverlap="1" wp14:anchorId="00B6ECFE" wp14:editId="633EA9EE">
            <wp:simplePos x="0" y="0"/>
            <wp:positionH relativeFrom="column">
              <wp:posOffset>1381125</wp:posOffset>
            </wp:positionH>
            <wp:positionV relativeFrom="paragraph">
              <wp:posOffset>121285</wp:posOffset>
            </wp:positionV>
            <wp:extent cx="3343275" cy="5724525"/>
            <wp:effectExtent l="0" t="0" r="0" b="0"/>
            <wp:wrapNone/>
            <wp:docPr id="12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3275" cy="5724525"/>
                    </a:xfrm>
                    <a:prstGeom prst="rect">
                      <a:avLst/>
                    </a:prstGeom>
                    <a:noFill/>
                  </pic:spPr>
                </pic:pic>
              </a:graphicData>
            </a:graphic>
            <wp14:sizeRelH relativeFrom="page">
              <wp14:pctWidth>0</wp14:pctWidth>
            </wp14:sizeRelH>
            <wp14:sizeRelV relativeFrom="page">
              <wp14:pctHeight>0</wp14:pctHeight>
            </wp14:sizeRelV>
          </wp:anchor>
        </w:drawing>
      </w:r>
    </w:p>
    <w:p w14:paraId="331DE7E2" w14:textId="77777777" w:rsidR="006539F0" w:rsidRPr="004238E4" w:rsidRDefault="006539F0" w:rsidP="00DE2736">
      <w:pPr>
        <w:ind w:left="720"/>
        <w:jc w:val="both"/>
      </w:pPr>
    </w:p>
    <w:p w14:paraId="1D55A557" w14:textId="77777777" w:rsidR="006539F0" w:rsidRPr="004238E4" w:rsidRDefault="006539F0" w:rsidP="00DE2736">
      <w:pPr>
        <w:ind w:left="720"/>
        <w:jc w:val="both"/>
      </w:pPr>
    </w:p>
    <w:p w14:paraId="79B4C515" w14:textId="77777777" w:rsidR="006539F0" w:rsidRPr="004238E4" w:rsidRDefault="006539F0" w:rsidP="00DE2736">
      <w:pPr>
        <w:ind w:left="720"/>
        <w:jc w:val="both"/>
      </w:pPr>
    </w:p>
    <w:p w14:paraId="26F9A599" w14:textId="77777777" w:rsidR="006539F0" w:rsidRPr="004238E4" w:rsidRDefault="006539F0" w:rsidP="00DE2736">
      <w:pPr>
        <w:ind w:left="720"/>
        <w:jc w:val="both"/>
      </w:pPr>
    </w:p>
    <w:p w14:paraId="5252B8DF" w14:textId="77777777" w:rsidR="006539F0" w:rsidRPr="004238E4" w:rsidRDefault="006539F0" w:rsidP="00DE2736">
      <w:pPr>
        <w:ind w:left="720"/>
        <w:jc w:val="both"/>
      </w:pPr>
    </w:p>
    <w:p w14:paraId="4A8B1821" w14:textId="77777777" w:rsidR="006539F0" w:rsidRPr="004238E4" w:rsidRDefault="006539F0" w:rsidP="00DE2736">
      <w:pPr>
        <w:ind w:left="720"/>
        <w:jc w:val="both"/>
      </w:pPr>
    </w:p>
    <w:p w14:paraId="55299104" w14:textId="77777777" w:rsidR="006539F0" w:rsidRPr="004238E4" w:rsidRDefault="006539F0" w:rsidP="00DE2736">
      <w:pPr>
        <w:ind w:left="720"/>
        <w:jc w:val="both"/>
      </w:pPr>
    </w:p>
    <w:p w14:paraId="36AD16ED" w14:textId="77777777" w:rsidR="006539F0" w:rsidRPr="004238E4" w:rsidRDefault="006539F0" w:rsidP="00DE2736">
      <w:pPr>
        <w:ind w:left="720"/>
        <w:jc w:val="both"/>
      </w:pPr>
    </w:p>
    <w:p w14:paraId="29555F16" w14:textId="77777777" w:rsidR="006539F0" w:rsidRPr="004238E4" w:rsidRDefault="006539F0" w:rsidP="00DE2736">
      <w:pPr>
        <w:ind w:left="720"/>
        <w:jc w:val="both"/>
      </w:pPr>
    </w:p>
    <w:p w14:paraId="4B2D926D" w14:textId="77777777" w:rsidR="006539F0" w:rsidRPr="004238E4" w:rsidRDefault="006539F0" w:rsidP="00DE2736">
      <w:pPr>
        <w:ind w:left="720"/>
        <w:jc w:val="both"/>
      </w:pPr>
    </w:p>
    <w:p w14:paraId="2E574BB8" w14:textId="77777777" w:rsidR="006539F0" w:rsidRPr="004238E4" w:rsidRDefault="006539F0" w:rsidP="00DE2736">
      <w:pPr>
        <w:ind w:left="720"/>
        <w:jc w:val="both"/>
      </w:pPr>
    </w:p>
    <w:p w14:paraId="6600AFCD" w14:textId="77777777" w:rsidR="006539F0" w:rsidRPr="004238E4" w:rsidRDefault="006539F0" w:rsidP="00DE2736">
      <w:pPr>
        <w:ind w:left="720"/>
        <w:jc w:val="both"/>
      </w:pPr>
    </w:p>
    <w:p w14:paraId="43654322" w14:textId="77777777" w:rsidR="006539F0" w:rsidRPr="004238E4" w:rsidRDefault="006539F0" w:rsidP="00FC4AEE">
      <w:pPr>
        <w:jc w:val="both"/>
      </w:pPr>
    </w:p>
    <w:p w14:paraId="1ECD4C44" w14:textId="77777777" w:rsidR="00DE7C92" w:rsidRPr="004238E4" w:rsidRDefault="00DE7C92" w:rsidP="00FC4AEE">
      <w:pPr>
        <w:jc w:val="both"/>
      </w:pPr>
    </w:p>
    <w:p w14:paraId="44F3892C" w14:textId="77777777" w:rsidR="00DE7C92" w:rsidRPr="004238E4" w:rsidRDefault="00DE7C92" w:rsidP="00FC4AEE">
      <w:pPr>
        <w:jc w:val="both"/>
      </w:pPr>
    </w:p>
    <w:p w14:paraId="4DE226DD" w14:textId="77777777" w:rsidR="00DE7C92" w:rsidRPr="004238E4" w:rsidRDefault="00DE7C92" w:rsidP="00FC4AEE">
      <w:pPr>
        <w:jc w:val="both"/>
      </w:pPr>
    </w:p>
    <w:p w14:paraId="77F9C9DE" w14:textId="77777777" w:rsidR="00DE7C92" w:rsidRPr="004238E4" w:rsidRDefault="00DE7C92" w:rsidP="00FC4AEE">
      <w:pPr>
        <w:jc w:val="both"/>
      </w:pPr>
    </w:p>
    <w:p w14:paraId="44C244D5" w14:textId="77777777" w:rsidR="00DE7C92" w:rsidRPr="004238E4" w:rsidRDefault="00DE7C92" w:rsidP="00FC4AEE">
      <w:pPr>
        <w:jc w:val="both"/>
      </w:pPr>
    </w:p>
    <w:p w14:paraId="6BD76A88" w14:textId="77777777" w:rsidR="00DE7C92" w:rsidRPr="004238E4" w:rsidRDefault="00DE7C92" w:rsidP="00FC4AEE">
      <w:pPr>
        <w:jc w:val="both"/>
      </w:pPr>
    </w:p>
    <w:p w14:paraId="421EC45D" w14:textId="77777777" w:rsidR="00DE7C92" w:rsidRPr="004238E4" w:rsidRDefault="00DE7C92" w:rsidP="00FC4AEE">
      <w:pPr>
        <w:jc w:val="both"/>
      </w:pPr>
    </w:p>
    <w:p w14:paraId="315FFF6C" w14:textId="77777777" w:rsidR="00DE7C92" w:rsidRPr="004238E4" w:rsidRDefault="00DE7C92" w:rsidP="00FC4AEE">
      <w:pPr>
        <w:jc w:val="both"/>
      </w:pPr>
    </w:p>
    <w:p w14:paraId="4AD6B1B1" w14:textId="77777777" w:rsidR="00DE7C92" w:rsidRPr="004238E4" w:rsidRDefault="00DE7C92" w:rsidP="00FC4AEE">
      <w:pPr>
        <w:jc w:val="both"/>
      </w:pPr>
    </w:p>
    <w:p w14:paraId="296BBCE0" w14:textId="77777777" w:rsidR="00DE7C92" w:rsidRPr="004238E4" w:rsidRDefault="00DE7C92" w:rsidP="00FC4AEE">
      <w:pPr>
        <w:jc w:val="both"/>
      </w:pPr>
    </w:p>
    <w:p w14:paraId="2539B498" w14:textId="77777777" w:rsidR="00DE7C92" w:rsidRPr="004238E4" w:rsidRDefault="00DE7C92" w:rsidP="00FC4AEE">
      <w:pPr>
        <w:jc w:val="both"/>
      </w:pPr>
    </w:p>
    <w:p w14:paraId="31D1EF2E" w14:textId="77777777" w:rsidR="00DE7C92" w:rsidRPr="004238E4" w:rsidRDefault="00DE7C92" w:rsidP="00FC4AEE">
      <w:pPr>
        <w:jc w:val="both"/>
      </w:pPr>
    </w:p>
    <w:p w14:paraId="5DD187E2" w14:textId="77777777" w:rsidR="00DE7C92" w:rsidRPr="004238E4" w:rsidRDefault="00DE7C92" w:rsidP="00FC4AEE">
      <w:pPr>
        <w:jc w:val="both"/>
      </w:pPr>
    </w:p>
    <w:p w14:paraId="4A56D094" w14:textId="77777777" w:rsidR="00DE7C92" w:rsidRPr="004238E4" w:rsidRDefault="00DE7C92" w:rsidP="00FC4AEE">
      <w:pPr>
        <w:jc w:val="both"/>
      </w:pPr>
    </w:p>
    <w:p w14:paraId="7F8C91AF" w14:textId="77777777" w:rsidR="00DE7C92" w:rsidRPr="004238E4" w:rsidRDefault="00DE7C92" w:rsidP="00FC4AEE">
      <w:pPr>
        <w:jc w:val="both"/>
      </w:pPr>
    </w:p>
    <w:p w14:paraId="4EBDD132" w14:textId="77777777" w:rsidR="00DE7C92" w:rsidRPr="004238E4" w:rsidRDefault="00DE7C92" w:rsidP="00FC4AEE">
      <w:pPr>
        <w:jc w:val="both"/>
      </w:pPr>
    </w:p>
    <w:p w14:paraId="630F5749" w14:textId="77777777" w:rsidR="00DE7C92" w:rsidRPr="004238E4" w:rsidRDefault="00DE7C92" w:rsidP="00FC4AEE">
      <w:pPr>
        <w:jc w:val="both"/>
      </w:pPr>
    </w:p>
    <w:p w14:paraId="5E94697A" w14:textId="77777777" w:rsidR="00DE7C92" w:rsidRPr="004238E4" w:rsidRDefault="00DE7C92" w:rsidP="00FC4AEE">
      <w:pPr>
        <w:jc w:val="both"/>
      </w:pPr>
    </w:p>
    <w:p w14:paraId="7E9F64FA" w14:textId="77777777" w:rsidR="00DE7C92" w:rsidRPr="004238E4" w:rsidRDefault="00DE7C92" w:rsidP="00FC4AEE">
      <w:pPr>
        <w:jc w:val="both"/>
      </w:pPr>
    </w:p>
    <w:p w14:paraId="43F1CE18" w14:textId="77777777" w:rsidR="00DE7C92" w:rsidRPr="004238E4" w:rsidRDefault="00DE7C92" w:rsidP="00FC4AEE">
      <w:pPr>
        <w:jc w:val="both"/>
      </w:pPr>
    </w:p>
    <w:p w14:paraId="2E7C518D" w14:textId="77777777" w:rsidR="00DE7C92" w:rsidRPr="004238E4" w:rsidRDefault="00DE7C92" w:rsidP="00FC4AEE">
      <w:pPr>
        <w:jc w:val="both"/>
      </w:pPr>
    </w:p>
    <w:p w14:paraId="72515819" w14:textId="77777777" w:rsidR="00DE7C92" w:rsidRPr="004238E4" w:rsidRDefault="00DE7C92" w:rsidP="00FC4AEE">
      <w:pPr>
        <w:jc w:val="both"/>
      </w:pPr>
    </w:p>
    <w:p w14:paraId="35ADBB08" w14:textId="77777777" w:rsidR="00DE7C92" w:rsidRPr="004238E4" w:rsidRDefault="00DE7C92" w:rsidP="00FC4AEE">
      <w:pPr>
        <w:jc w:val="both"/>
      </w:pPr>
    </w:p>
    <w:p w14:paraId="64ECF6CC" w14:textId="77777777" w:rsidR="00DE7C92" w:rsidRPr="004238E4" w:rsidRDefault="00DE7C92" w:rsidP="00FC4AEE">
      <w:pPr>
        <w:jc w:val="both"/>
      </w:pPr>
    </w:p>
    <w:p w14:paraId="71C4E897" w14:textId="77777777" w:rsidR="00DE7C92" w:rsidRPr="004238E4" w:rsidRDefault="00DE7C92" w:rsidP="00FC4AEE">
      <w:pPr>
        <w:jc w:val="both"/>
      </w:pPr>
    </w:p>
    <w:p w14:paraId="2A1BEC0E" w14:textId="77777777" w:rsidR="00DE7C92" w:rsidRPr="004238E4" w:rsidRDefault="00DE7C92" w:rsidP="00FC4AEE">
      <w:pPr>
        <w:jc w:val="both"/>
      </w:pPr>
    </w:p>
    <w:p w14:paraId="0C3BB107" w14:textId="77777777" w:rsidR="00DE7C92" w:rsidRPr="004238E4" w:rsidRDefault="00DE7C92" w:rsidP="00FC4AEE">
      <w:pPr>
        <w:jc w:val="both"/>
      </w:pPr>
    </w:p>
    <w:p w14:paraId="69030825" w14:textId="77777777" w:rsidR="00DE7C92" w:rsidRPr="004238E4" w:rsidRDefault="00DE7C92" w:rsidP="00FC4AEE">
      <w:pPr>
        <w:jc w:val="both"/>
      </w:pPr>
    </w:p>
    <w:p w14:paraId="345C72E5" w14:textId="77777777" w:rsidR="00DE7C92" w:rsidRPr="004238E4" w:rsidRDefault="00DE7C92" w:rsidP="00FC4AEE">
      <w:pPr>
        <w:jc w:val="both"/>
      </w:pPr>
    </w:p>
    <w:p w14:paraId="59B093E8" w14:textId="77777777" w:rsidR="00DE7C92" w:rsidRPr="004238E4" w:rsidRDefault="00DE7C92" w:rsidP="00FC4AEE">
      <w:pPr>
        <w:jc w:val="both"/>
      </w:pPr>
    </w:p>
    <w:p w14:paraId="66270784" w14:textId="77777777" w:rsidR="00DE7C92" w:rsidRPr="004238E4" w:rsidRDefault="00DE7C92" w:rsidP="00FC4AEE">
      <w:pPr>
        <w:jc w:val="both"/>
      </w:pPr>
    </w:p>
    <w:p w14:paraId="025843CD" w14:textId="77777777" w:rsidR="00DE7C92" w:rsidRPr="004238E4" w:rsidRDefault="00DE7C92" w:rsidP="00FC4AEE">
      <w:pPr>
        <w:jc w:val="both"/>
      </w:pPr>
    </w:p>
    <w:p w14:paraId="0F2DB1B8" w14:textId="77777777" w:rsidR="00DE7C92" w:rsidRPr="004238E4" w:rsidRDefault="00DE7C92" w:rsidP="00FC4AEE">
      <w:pPr>
        <w:jc w:val="both"/>
      </w:pPr>
    </w:p>
    <w:p w14:paraId="670793B2" w14:textId="77777777" w:rsidR="00DE7C92" w:rsidRPr="004238E4" w:rsidRDefault="00DE7C92" w:rsidP="00FC4AEE">
      <w:pPr>
        <w:jc w:val="both"/>
        <w:rPr>
          <w:rFonts w:ascii="Calibri Light" w:hAnsi="Calibri Light" w:cs="Calibri Light"/>
        </w:rPr>
      </w:pPr>
    </w:p>
    <w:p w14:paraId="28B9F8D2" w14:textId="1AF9F4DF" w:rsidR="00DE7C92" w:rsidRPr="004238E4" w:rsidRDefault="00DE7C92" w:rsidP="00FC4AEE">
      <w:pPr>
        <w:jc w:val="both"/>
        <w:rPr>
          <w:rFonts w:ascii="Calibri Light" w:hAnsi="Calibri Light" w:cs="Calibri Light"/>
          <w:b/>
          <w:bCs/>
          <w:i/>
          <w:iCs/>
          <w:u w:val="single"/>
        </w:rPr>
      </w:pPr>
      <w:r w:rsidRPr="004238E4">
        <w:rPr>
          <w:rFonts w:ascii="Calibri Light" w:hAnsi="Calibri Light" w:cs="Calibri Light"/>
          <w:b/>
          <w:bCs/>
          <w:i/>
          <w:iCs/>
          <w:u w:val="single"/>
        </w:rPr>
        <w:t xml:space="preserve">Proceso de orden de </w:t>
      </w:r>
      <w:r w:rsidR="00000C80" w:rsidRPr="004238E4">
        <w:rPr>
          <w:rFonts w:ascii="Calibri Light" w:hAnsi="Calibri Light" w:cs="Calibri Light"/>
          <w:b/>
          <w:bCs/>
          <w:i/>
          <w:iCs/>
          <w:u w:val="single"/>
        </w:rPr>
        <w:t>compra situación</w:t>
      </w:r>
      <w:r w:rsidR="00000C80" w:rsidRPr="004238E4">
        <w:rPr>
          <w:rFonts w:ascii="Calibri" w:hAnsi="Calibri" w:cs="Book Antiqua"/>
          <w:b/>
          <w:bCs/>
          <w:i/>
          <w:u w:val="single"/>
        </w:rPr>
        <w:t xml:space="preserve"> </w:t>
      </w:r>
      <w:r w:rsidR="00684216">
        <w:rPr>
          <w:rFonts w:ascii="Calibri" w:hAnsi="Calibri" w:cs="Book Antiqua"/>
          <w:b/>
          <w:bCs/>
          <w:i/>
          <w:u w:val="single"/>
        </w:rPr>
        <w:t>actual</w:t>
      </w:r>
      <w:r w:rsidR="00000C80" w:rsidRPr="004238E4">
        <w:rPr>
          <w:rFonts w:ascii="Calibri" w:hAnsi="Calibri" w:cs="Book Antiqua"/>
          <w:b/>
          <w:bCs/>
          <w:i/>
          <w:u w:val="single"/>
        </w:rPr>
        <w:t xml:space="preserve"> </w:t>
      </w:r>
      <w:r w:rsidRPr="004238E4">
        <w:rPr>
          <w:rFonts w:ascii="Calibri Light" w:hAnsi="Calibri Light" w:cs="Calibri Light"/>
          <w:b/>
          <w:bCs/>
          <w:i/>
          <w:iCs/>
          <w:u w:val="single"/>
        </w:rPr>
        <w:t>(AS IS)</w:t>
      </w:r>
    </w:p>
    <w:p w14:paraId="018B4C03" w14:textId="77777777" w:rsidR="00DE7C92" w:rsidRPr="004238E4" w:rsidRDefault="00DE7C92" w:rsidP="00FC4AEE">
      <w:pPr>
        <w:jc w:val="both"/>
      </w:pPr>
    </w:p>
    <w:p w14:paraId="57EFB9A6" w14:textId="77777777" w:rsidR="00DE7C92" w:rsidRPr="004238E4" w:rsidRDefault="00DE7C92" w:rsidP="00FC4AEE">
      <w:pPr>
        <w:jc w:val="both"/>
      </w:pPr>
    </w:p>
    <w:p w14:paraId="22B1F5BE" w14:textId="51C7B0D0" w:rsidR="00DE7C92" w:rsidRPr="004238E4" w:rsidRDefault="009A2D31" w:rsidP="00FC4AEE">
      <w:pPr>
        <w:jc w:val="both"/>
      </w:pPr>
      <w:r w:rsidRPr="004238E4">
        <w:rPr>
          <w:noProof/>
        </w:rPr>
        <w:drawing>
          <wp:anchor distT="0" distB="0" distL="114300" distR="114300" simplePos="0" relativeHeight="251635712" behindDoc="0" locked="0" layoutInCell="1" allowOverlap="1" wp14:anchorId="04AE7676" wp14:editId="5C375513">
            <wp:simplePos x="0" y="0"/>
            <wp:positionH relativeFrom="column">
              <wp:posOffset>1285875</wp:posOffset>
            </wp:positionH>
            <wp:positionV relativeFrom="paragraph">
              <wp:posOffset>76835</wp:posOffset>
            </wp:positionV>
            <wp:extent cx="3533775" cy="5153025"/>
            <wp:effectExtent l="0" t="0" r="0" b="0"/>
            <wp:wrapNone/>
            <wp:docPr id="1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3775" cy="5153025"/>
                    </a:xfrm>
                    <a:prstGeom prst="rect">
                      <a:avLst/>
                    </a:prstGeom>
                    <a:noFill/>
                  </pic:spPr>
                </pic:pic>
              </a:graphicData>
            </a:graphic>
            <wp14:sizeRelH relativeFrom="page">
              <wp14:pctWidth>0</wp14:pctWidth>
            </wp14:sizeRelH>
            <wp14:sizeRelV relativeFrom="page">
              <wp14:pctHeight>0</wp14:pctHeight>
            </wp14:sizeRelV>
          </wp:anchor>
        </w:drawing>
      </w:r>
    </w:p>
    <w:p w14:paraId="202D3033" w14:textId="77777777" w:rsidR="00DE7C92" w:rsidRPr="004238E4" w:rsidRDefault="00DE7C92" w:rsidP="00FC4AEE">
      <w:pPr>
        <w:jc w:val="both"/>
      </w:pPr>
    </w:p>
    <w:p w14:paraId="009ED485" w14:textId="77777777" w:rsidR="00DE7C92" w:rsidRPr="004238E4" w:rsidRDefault="00DE7C92" w:rsidP="00FC4AEE">
      <w:pPr>
        <w:jc w:val="both"/>
      </w:pPr>
    </w:p>
    <w:p w14:paraId="684BAA70" w14:textId="77777777" w:rsidR="00DE7C92" w:rsidRPr="004238E4" w:rsidRDefault="00DE7C92" w:rsidP="00FC4AEE">
      <w:pPr>
        <w:jc w:val="both"/>
      </w:pPr>
    </w:p>
    <w:p w14:paraId="39D66667" w14:textId="77777777" w:rsidR="00DE7C92" w:rsidRPr="004238E4" w:rsidRDefault="00DE7C92" w:rsidP="00FC4AEE">
      <w:pPr>
        <w:jc w:val="both"/>
      </w:pPr>
    </w:p>
    <w:p w14:paraId="712348F1" w14:textId="77777777" w:rsidR="00DE7C92" w:rsidRPr="004238E4" w:rsidRDefault="00DE7C92" w:rsidP="00FC4AEE">
      <w:pPr>
        <w:jc w:val="both"/>
      </w:pPr>
    </w:p>
    <w:p w14:paraId="71B24959" w14:textId="77777777" w:rsidR="00DE7C92" w:rsidRPr="004238E4" w:rsidRDefault="00DE7C92" w:rsidP="00FC4AEE">
      <w:pPr>
        <w:jc w:val="both"/>
      </w:pPr>
    </w:p>
    <w:p w14:paraId="5FB4C8A7" w14:textId="77777777" w:rsidR="00DE7C92" w:rsidRPr="004238E4" w:rsidRDefault="00DE7C92" w:rsidP="00FC4AEE">
      <w:pPr>
        <w:jc w:val="both"/>
      </w:pPr>
    </w:p>
    <w:p w14:paraId="3582891B" w14:textId="77777777" w:rsidR="00DE7C92" w:rsidRPr="004238E4" w:rsidRDefault="00DE7C92" w:rsidP="00FC4AEE">
      <w:pPr>
        <w:jc w:val="both"/>
      </w:pPr>
    </w:p>
    <w:p w14:paraId="6BD2B3DD" w14:textId="77777777" w:rsidR="00DE7C92" w:rsidRPr="004238E4" w:rsidRDefault="00DE7C92" w:rsidP="00FC4AEE">
      <w:pPr>
        <w:jc w:val="both"/>
      </w:pPr>
    </w:p>
    <w:p w14:paraId="0D4B0413" w14:textId="77777777" w:rsidR="00DE7C92" w:rsidRPr="004238E4" w:rsidRDefault="00DE7C92" w:rsidP="00FC4AEE">
      <w:pPr>
        <w:jc w:val="both"/>
      </w:pPr>
    </w:p>
    <w:p w14:paraId="11E7F7D7" w14:textId="77777777" w:rsidR="00DE7C92" w:rsidRPr="004238E4" w:rsidRDefault="00DE7C92" w:rsidP="00FC4AEE">
      <w:pPr>
        <w:jc w:val="both"/>
      </w:pPr>
    </w:p>
    <w:p w14:paraId="0B1BA9A8" w14:textId="77777777" w:rsidR="00DE7C92" w:rsidRPr="004238E4" w:rsidRDefault="00DE7C92" w:rsidP="00FC4AEE">
      <w:pPr>
        <w:jc w:val="both"/>
      </w:pPr>
    </w:p>
    <w:p w14:paraId="3F484E80" w14:textId="77777777" w:rsidR="006539F0" w:rsidRPr="004238E4" w:rsidRDefault="006539F0" w:rsidP="00DE2736">
      <w:pPr>
        <w:ind w:left="720"/>
        <w:jc w:val="both"/>
      </w:pPr>
    </w:p>
    <w:p w14:paraId="53F84E61" w14:textId="77777777" w:rsidR="006539F0" w:rsidRPr="004238E4" w:rsidRDefault="006539F0" w:rsidP="00DE2736">
      <w:pPr>
        <w:ind w:left="720"/>
        <w:jc w:val="both"/>
      </w:pPr>
    </w:p>
    <w:p w14:paraId="77E3BCD2" w14:textId="77777777" w:rsidR="006539F0" w:rsidRPr="004238E4" w:rsidRDefault="006539F0" w:rsidP="006539F0">
      <w:pPr>
        <w:ind w:left="720"/>
        <w:jc w:val="both"/>
        <w:rPr>
          <w:rFonts w:ascii="Calibri" w:hAnsi="Calibri" w:cs="Calibri"/>
          <w:b/>
          <w:bCs/>
          <w:i/>
          <w:iCs/>
          <w:u w:val="single"/>
        </w:rPr>
      </w:pPr>
    </w:p>
    <w:p w14:paraId="76CFBF78" w14:textId="77777777" w:rsidR="006539F0" w:rsidRPr="004238E4" w:rsidRDefault="006539F0" w:rsidP="006539F0">
      <w:pPr>
        <w:ind w:left="720"/>
        <w:jc w:val="both"/>
        <w:rPr>
          <w:rFonts w:ascii="Calibri" w:hAnsi="Calibri" w:cs="Calibri"/>
          <w:b/>
          <w:bCs/>
          <w:i/>
          <w:iCs/>
          <w:u w:val="single"/>
        </w:rPr>
      </w:pPr>
    </w:p>
    <w:p w14:paraId="1AF1501D" w14:textId="77777777" w:rsidR="006539F0" w:rsidRPr="004238E4" w:rsidRDefault="006539F0" w:rsidP="006539F0">
      <w:pPr>
        <w:ind w:left="720"/>
        <w:jc w:val="both"/>
        <w:rPr>
          <w:rFonts w:ascii="Calibri" w:hAnsi="Calibri" w:cs="Calibri"/>
          <w:b/>
          <w:bCs/>
          <w:i/>
          <w:iCs/>
          <w:u w:val="single"/>
        </w:rPr>
      </w:pPr>
    </w:p>
    <w:p w14:paraId="369B2334" w14:textId="77777777" w:rsidR="006539F0" w:rsidRPr="004238E4" w:rsidRDefault="006539F0" w:rsidP="006539F0">
      <w:pPr>
        <w:ind w:left="720"/>
        <w:jc w:val="both"/>
        <w:rPr>
          <w:rFonts w:ascii="Calibri" w:hAnsi="Calibri" w:cs="Calibri"/>
          <w:b/>
          <w:bCs/>
          <w:i/>
          <w:iCs/>
          <w:u w:val="single"/>
        </w:rPr>
      </w:pPr>
    </w:p>
    <w:p w14:paraId="78A26458" w14:textId="77777777" w:rsidR="006539F0" w:rsidRPr="004238E4" w:rsidRDefault="006539F0" w:rsidP="006539F0">
      <w:pPr>
        <w:ind w:left="720"/>
        <w:jc w:val="both"/>
        <w:rPr>
          <w:rFonts w:ascii="Calibri" w:hAnsi="Calibri" w:cs="Calibri"/>
          <w:b/>
          <w:bCs/>
          <w:i/>
          <w:iCs/>
          <w:u w:val="single"/>
        </w:rPr>
      </w:pPr>
    </w:p>
    <w:p w14:paraId="08F077BD" w14:textId="77777777" w:rsidR="006539F0" w:rsidRPr="004238E4" w:rsidRDefault="006539F0" w:rsidP="006539F0">
      <w:pPr>
        <w:ind w:left="720"/>
        <w:jc w:val="both"/>
        <w:rPr>
          <w:rFonts w:ascii="Calibri" w:hAnsi="Calibri" w:cs="Calibri"/>
          <w:b/>
          <w:bCs/>
          <w:i/>
          <w:iCs/>
          <w:u w:val="single"/>
        </w:rPr>
      </w:pPr>
    </w:p>
    <w:p w14:paraId="0C2E3334" w14:textId="77777777" w:rsidR="006539F0" w:rsidRPr="004238E4" w:rsidRDefault="006539F0" w:rsidP="006539F0">
      <w:pPr>
        <w:ind w:left="720"/>
        <w:jc w:val="both"/>
        <w:rPr>
          <w:rFonts w:ascii="Calibri" w:hAnsi="Calibri" w:cs="Calibri"/>
          <w:b/>
          <w:bCs/>
          <w:i/>
          <w:iCs/>
          <w:u w:val="single"/>
        </w:rPr>
      </w:pPr>
    </w:p>
    <w:p w14:paraId="636F0571" w14:textId="77777777" w:rsidR="006539F0" w:rsidRPr="004238E4" w:rsidRDefault="006539F0" w:rsidP="006539F0">
      <w:pPr>
        <w:ind w:left="720"/>
        <w:jc w:val="both"/>
        <w:rPr>
          <w:rFonts w:ascii="Calibri" w:hAnsi="Calibri" w:cs="Calibri"/>
          <w:b/>
          <w:bCs/>
          <w:i/>
          <w:iCs/>
          <w:u w:val="single"/>
        </w:rPr>
      </w:pPr>
    </w:p>
    <w:p w14:paraId="353098B1" w14:textId="77777777" w:rsidR="006539F0" w:rsidRPr="004238E4" w:rsidRDefault="006539F0" w:rsidP="006539F0">
      <w:pPr>
        <w:ind w:left="720"/>
        <w:jc w:val="both"/>
        <w:rPr>
          <w:rFonts w:ascii="Calibri" w:hAnsi="Calibri" w:cs="Calibri"/>
          <w:b/>
          <w:bCs/>
          <w:i/>
          <w:iCs/>
          <w:u w:val="single"/>
        </w:rPr>
      </w:pPr>
    </w:p>
    <w:p w14:paraId="245E9392" w14:textId="77777777" w:rsidR="006539F0" w:rsidRPr="004238E4" w:rsidRDefault="006539F0" w:rsidP="00FC4AEE">
      <w:pPr>
        <w:jc w:val="both"/>
      </w:pPr>
    </w:p>
    <w:p w14:paraId="5B5016A3" w14:textId="77777777" w:rsidR="006539F0" w:rsidRPr="004238E4" w:rsidRDefault="006539F0" w:rsidP="00DE2736">
      <w:pPr>
        <w:ind w:left="720"/>
        <w:jc w:val="both"/>
      </w:pPr>
    </w:p>
    <w:p w14:paraId="2A8159D0" w14:textId="77777777" w:rsidR="006539F0" w:rsidRPr="004238E4" w:rsidRDefault="006539F0" w:rsidP="00DE2736">
      <w:pPr>
        <w:ind w:left="720"/>
        <w:jc w:val="both"/>
      </w:pPr>
    </w:p>
    <w:p w14:paraId="3F5F37EF" w14:textId="77777777" w:rsidR="006539F0" w:rsidRPr="004238E4" w:rsidRDefault="006539F0" w:rsidP="00DE2736">
      <w:pPr>
        <w:ind w:left="720"/>
        <w:jc w:val="both"/>
      </w:pPr>
    </w:p>
    <w:p w14:paraId="42F1AE94" w14:textId="77777777" w:rsidR="00C97E5C" w:rsidRPr="004238E4" w:rsidRDefault="00C97E5C" w:rsidP="00DE7C92">
      <w:pPr>
        <w:jc w:val="both"/>
        <w:rPr>
          <w:rFonts w:ascii="Calibri Light" w:hAnsi="Calibri Light" w:cs="Calibri Light"/>
          <w:b/>
          <w:bCs/>
          <w:i/>
          <w:iCs/>
          <w:u w:val="single"/>
        </w:rPr>
      </w:pPr>
    </w:p>
    <w:p w14:paraId="4CC34D0A" w14:textId="77777777" w:rsidR="00C97E5C" w:rsidRPr="004238E4" w:rsidRDefault="00C97E5C" w:rsidP="00DE7C92">
      <w:pPr>
        <w:jc w:val="both"/>
        <w:rPr>
          <w:rFonts w:ascii="Calibri Light" w:hAnsi="Calibri Light" w:cs="Calibri Light"/>
          <w:b/>
          <w:bCs/>
          <w:i/>
          <w:iCs/>
          <w:u w:val="single"/>
        </w:rPr>
      </w:pPr>
    </w:p>
    <w:p w14:paraId="7B6F5A56" w14:textId="77777777" w:rsidR="00C97E5C" w:rsidRPr="004238E4" w:rsidRDefault="00C97E5C" w:rsidP="00DE7C92">
      <w:pPr>
        <w:jc w:val="both"/>
        <w:rPr>
          <w:rFonts w:ascii="Calibri Light" w:hAnsi="Calibri Light" w:cs="Calibri Light"/>
          <w:b/>
          <w:bCs/>
          <w:i/>
          <w:iCs/>
          <w:u w:val="single"/>
        </w:rPr>
      </w:pPr>
    </w:p>
    <w:p w14:paraId="79E9900C" w14:textId="77777777" w:rsidR="00C97E5C" w:rsidRPr="004238E4" w:rsidRDefault="00C97E5C" w:rsidP="00DE7C92">
      <w:pPr>
        <w:jc w:val="both"/>
        <w:rPr>
          <w:rFonts w:ascii="Calibri Light" w:hAnsi="Calibri Light" w:cs="Calibri Light"/>
          <w:b/>
          <w:bCs/>
          <w:i/>
          <w:iCs/>
          <w:u w:val="single"/>
        </w:rPr>
      </w:pPr>
    </w:p>
    <w:p w14:paraId="1048117A" w14:textId="77777777" w:rsidR="00C97E5C" w:rsidRPr="004238E4" w:rsidRDefault="00C97E5C" w:rsidP="00DE7C92">
      <w:pPr>
        <w:jc w:val="both"/>
        <w:rPr>
          <w:rFonts w:ascii="Calibri Light" w:hAnsi="Calibri Light" w:cs="Calibri Light"/>
          <w:b/>
          <w:bCs/>
          <w:i/>
          <w:iCs/>
          <w:u w:val="single"/>
        </w:rPr>
      </w:pPr>
    </w:p>
    <w:p w14:paraId="37D32533" w14:textId="77777777" w:rsidR="006539F0" w:rsidRPr="004238E4" w:rsidRDefault="006539F0" w:rsidP="00DE2736">
      <w:pPr>
        <w:ind w:left="720"/>
        <w:jc w:val="both"/>
      </w:pPr>
    </w:p>
    <w:p w14:paraId="3A46F1FD" w14:textId="77777777" w:rsidR="006539F0" w:rsidRPr="004238E4" w:rsidRDefault="006539F0" w:rsidP="00DE2736">
      <w:pPr>
        <w:ind w:left="720"/>
        <w:jc w:val="both"/>
      </w:pPr>
    </w:p>
    <w:p w14:paraId="4EBE564B" w14:textId="77777777" w:rsidR="006539F0" w:rsidRPr="004238E4" w:rsidRDefault="006539F0" w:rsidP="00DE2736">
      <w:pPr>
        <w:ind w:left="720"/>
        <w:jc w:val="both"/>
      </w:pPr>
    </w:p>
    <w:p w14:paraId="77015DD9" w14:textId="77777777" w:rsidR="006539F0" w:rsidRPr="004238E4" w:rsidRDefault="006539F0" w:rsidP="00DE2736">
      <w:pPr>
        <w:ind w:left="720"/>
        <w:jc w:val="both"/>
      </w:pPr>
    </w:p>
    <w:p w14:paraId="0A7A4F89" w14:textId="77777777" w:rsidR="006539F0" w:rsidRPr="004238E4" w:rsidRDefault="006539F0" w:rsidP="00DE2736">
      <w:pPr>
        <w:ind w:left="720"/>
        <w:jc w:val="both"/>
      </w:pPr>
    </w:p>
    <w:p w14:paraId="1149FE6F" w14:textId="77777777" w:rsidR="006539F0" w:rsidRPr="004238E4" w:rsidRDefault="006539F0" w:rsidP="00DE2736">
      <w:pPr>
        <w:ind w:left="720"/>
        <w:jc w:val="both"/>
      </w:pPr>
    </w:p>
    <w:p w14:paraId="5EB29C9F" w14:textId="77777777" w:rsidR="006539F0" w:rsidRPr="004238E4" w:rsidRDefault="006539F0" w:rsidP="00DE2736">
      <w:pPr>
        <w:ind w:left="720"/>
        <w:jc w:val="both"/>
      </w:pPr>
    </w:p>
    <w:p w14:paraId="052F77BA" w14:textId="6B8A2971" w:rsidR="006539F0" w:rsidRPr="004238E4" w:rsidRDefault="009A2D31" w:rsidP="00DE2736">
      <w:pPr>
        <w:ind w:left="720"/>
        <w:jc w:val="both"/>
      </w:pPr>
      <w:r w:rsidRPr="004238E4">
        <w:rPr>
          <w:noProof/>
        </w:rPr>
        <w:lastRenderedPageBreak/>
        <w:drawing>
          <wp:anchor distT="0" distB="0" distL="114300" distR="114300" simplePos="0" relativeHeight="251636736" behindDoc="0" locked="0" layoutInCell="1" allowOverlap="1" wp14:anchorId="34034A76" wp14:editId="549176DF">
            <wp:simplePos x="0" y="0"/>
            <wp:positionH relativeFrom="column">
              <wp:posOffset>1333500</wp:posOffset>
            </wp:positionH>
            <wp:positionV relativeFrom="paragraph">
              <wp:posOffset>1108710</wp:posOffset>
            </wp:positionV>
            <wp:extent cx="3438525" cy="6581775"/>
            <wp:effectExtent l="0" t="0" r="0" b="0"/>
            <wp:wrapTopAndBottom/>
            <wp:docPr id="1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8525" cy="6581775"/>
                    </a:xfrm>
                    <a:prstGeom prst="rect">
                      <a:avLst/>
                    </a:prstGeom>
                    <a:noFill/>
                  </pic:spPr>
                </pic:pic>
              </a:graphicData>
            </a:graphic>
            <wp14:sizeRelH relativeFrom="page">
              <wp14:pctWidth>0</wp14:pctWidth>
            </wp14:sizeRelH>
            <wp14:sizeRelV relativeFrom="page">
              <wp14:pctHeight>0</wp14:pctHeight>
            </wp14:sizeRelV>
          </wp:anchor>
        </w:drawing>
      </w:r>
    </w:p>
    <w:p w14:paraId="0910C6A2" w14:textId="77777777" w:rsidR="00C97E5C" w:rsidRPr="004238E4" w:rsidRDefault="00C97E5C" w:rsidP="00DE2736">
      <w:pPr>
        <w:ind w:left="720"/>
        <w:jc w:val="both"/>
        <w:rPr>
          <w:rFonts w:ascii="Calibri" w:hAnsi="Calibri" w:cs="Calibri"/>
          <w:b/>
          <w:bCs/>
          <w:i/>
          <w:iCs/>
          <w:u w:val="single"/>
        </w:rPr>
      </w:pPr>
    </w:p>
    <w:p w14:paraId="63A0E0D5" w14:textId="77777777" w:rsidR="00C97E5C" w:rsidRPr="004238E4" w:rsidRDefault="00C97E5C" w:rsidP="00C97E5C">
      <w:pPr>
        <w:jc w:val="both"/>
        <w:rPr>
          <w:rFonts w:ascii="Calibri Light" w:hAnsi="Calibri Light" w:cs="Calibri Light"/>
          <w:b/>
          <w:bCs/>
          <w:i/>
          <w:iCs/>
          <w:u w:val="single"/>
        </w:rPr>
      </w:pPr>
      <w:r w:rsidRPr="004238E4">
        <w:rPr>
          <w:rFonts w:ascii="Calibri Light" w:hAnsi="Calibri Light" w:cs="Calibri Light"/>
          <w:b/>
          <w:bCs/>
          <w:i/>
          <w:iCs/>
          <w:u w:val="single"/>
        </w:rPr>
        <w:t xml:space="preserve">Proceso de orden de compra </w:t>
      </w:r>
      <w:r w:rsidR="00000C80" w:rsidRPr="004238E4">
        <w:rPr>
          <w:rFonts w:ascii="Calibri" w:hAnsi="Calibri" w:cs="Book Antiqua"/>
          <w:b/>
          <w:bCs/>
          <w:i/>
          <w:u w:val="single"/>
        </w:rPr>
        <w:t xml:space="preserve">situación propuesta </w:t>
      </w:r>
      <w:r w:rsidRPr="004238E4">
        <w:rPr>
          <w:rFonts w:ascii="Calibri Light" w:hAnsi="Calibri Light" w:cs="Calibri Light"/>
          <w:b/>
          <w:bCs/>
          <w:i/>
          <w:iCs/>
          <w:u w:val="single"/>
        </w:rPr>
        <w:t>(TO BE)</w:t>
      </w:r>
    </w:p>
    <w:p w14:paraId="2DDE3D1F" w14:textId="77777777" w:rsidR="00C97E5C" w:rsidRPr="004238E4" w:rsidRDefault="00C97E5C" w:rsidP="00DE2736">
      <w:pPr>
        <w:ind w:left="720"/>
        <w:jc w:val="both"/>
        <w:rPr>
          <w:rFonts w:ascii="Calibri" w:hAnsi="Calibri" w:cs="Calibri"/>
          <w:b/>
          <w:bCs/>
          <w:i/>
          <w:iCs/>
          <w:u w:val="single"/>
        </w:rPr>
      </w:pPr>
    </w:p>
    <w:p w14:paraId="41DB9DC3" w14:textId="77777777" w:rsidR="00C97E5C" w:rsidRPr="004238E4" w:rsidRDefault="00C97E5C" w:rsidP="00DE2736">
      <w:pPr>
        <w:ind w:left="720"/>
        <w:jc w:val="both"/>
        <w:rPr>
          <w:rFonts w:ascii="Calibri" w:hAnsi="Calibri" w:cs="Calibri"/>
          <w:b/>
          <w:bCs/>
          <w:i/>
          <w:iCs/>
          <w:u w:val="single"/>
        </w:rPr>
      </w:pPr>
    </w:p>
    <w:p w14:paraId="214010F7" w14:textId="77777777" w:rsidR="00C97E5C" w:rsidRPr="004238E4" w:rsidRDefault="00C97E5C" w:rsidP="00DE2736">
      <w:pPr>
        <w:ind w:left="720"/>
        <w:jc w:val="both"/>
        <w:rPr>
          <w:rFonts w:ascii="Calibri" w:hAnsi="Calibri" w:cs="Calibri"/>
          <w:b/>
          <w:bCs/>
          <w:i/>
          <w:iCs/>
          <w:u w:val="single"/>
        </w:rPr>
      </w:pPr>
    </w:p>
    <w:p w14:paraId="31D7A661" w14:textId="77777777" w:rsidR="00C97E5C" w:rsidRPr="004238E4" w:rsidRDefault="00C97E5C" w:rsidP="00DE2736">
      <w:pPr>
        <w:ind w:left="720"/>
        <w:jc w:val="both"/>
        <w:rPr>
          <w:rFonts w:ascii="Calibri" w:hAnsi="Calibri" w:cs="Calibri"/>
          <w:b/>
          <w:bCs/>
          <w:i/>
          <w:iCs/>
          <w:u w:val="single"/>
        </w:rPr>
      </w:pPr>
    </w:p>
    <w:p w14:paraId="39169820" w14:textId="77777777" w:rsidR="00C97E5C" w:rsidRPr="004238E4" w:rsidRDefault="00C97E5C" w:rsidP="00DE2736">
      <w:pPr>
        <w:ind w:left="720"/>
        <w:jc w:val="both"/>
        <w:rPr>
          <w:rFonts w:ascii="Calibri" w:hAnsi="Calibri" w:cs="Calibri"/>
          <w:b/>
          <w:bCs/>
          <w:i/>
          <w:iCs/>
          <w:u w:val="single"/>
        </w:rPr>
      </w:pPr>
    </w:p>
    <w:p w14:paraId="32D6E901" w14:textId="77777777" w:rsidR="00C97E5C" w:rsidRPr="004238E4" w:rsidRDefault="00C97E5C" w:rsidP="00DE2736">
      <w:pPr>
        <w:ind w:left="720"/>
        <w:jc w:val="both"/>
        <w:rPr>
          <w:rFonts w:ascii="Calibri" w:hAnsi="Calibri" w:cs="Calibri"/>
          <w:b/>
          <w:bCs/>
          <w:i/>
          <w:iCs/>
          <w:u w:val="single"/>
        </w:rPr>
      </w:pPr>
    </w:p>
    <w:p w14:paraId="79B59BFC" w14:textId="77777777" w:rsidR="00C97E5C" w:rsidRPr="004238E4" w:rsidRDefault="00C97E5C" w:rsidP="00DE2736">
      <w:pPr>
        <w:ind w:left="720"/>
        <w:jc w:val="both"/>
        <w:rPr>
          <w:rFonts w:ascii="Calibri" w:hAnsi="Calibri" w:cs="Calibri"/>
          <w:b/>
          <w:bCs/>
          <w:i/>
          <w:iCs/>
          <w:u w:val="single"/>
        </w:rPr>
      </w:pPr>
    </w:p>
    <w:p w14:paraId="472DFD78" w14:textId="77777777" w:rsidR="00C97E5C" w:rsidRPr="004238E4" w:rsidRDefault="00C97E5C" w:rsidP="00DE2736">
      <w:pPr>
        <w:ind w:left="720"/>
        <w:jc w:val="both"/>
        <w:rPr>
          <w:rFonts w:ascii="Calibri" w:hAnsi="Calibri" w:cs="Calibri"/>
          <w:b/>
          <w:bCs/>
          <w:i/>
          <w:iCs/>
          <w:u w:val="single"/>
        </w:rPr>
      </w:pPr>
    </w:p>
    <w:p w14:paraId="4A61C63A" w14:textId="77777777" w:rsidR="00C97E5C" w:rsidRPr="004238E4" w:rsidRDefault="00C97E5C" w:rsidP="00DE2736">
      <w:pPr>
        <w:ind w:left="720"/>
        <w:jc w:val="both"/>
        <w:rPr>
          <w:rFonts w:ascii="Calibri" w:hAnsi="Calibri" w:cs="Calibri"/>
          <w:b/>
          <w:bCs/>
          <w:i/>
          <w:iCs/>
          <w:u w:val="single"/>
        </w:rPr>
      </w:pPr>
    </w:p>
    <w:p w14:paraId="23FE6C8C" w14:textId="13F708F6" w:rsidR="006539F0" w:rsidRPr="004238E4" w:rsidRDefault="00C97E5C" w:rsidP="00DE2736">
      <w:pPr>
        <w:ind w:left="720"/>
        <w:jc w:val="both"/>
        <w:rPr>
          <w:rFonts w:ascii="Calibri" w:hAnsi="Calibri" w:cs="Calibri"/>
          <w:b/>
          <w:bCs/>
          <w:i/>
          <w:iCs/>
          <w:u w:val="single"/>
        </w:rPr>
      </w:pPr>
      <w:r w:rsidRPr="004238E4">
        <w:rPr>
          <w:rFonts w:ascii="Calibri" w:hAnsi="Calibri" w:cs="Calibri"/>
          <w:b/>
          <w:bCs/>
          <w:i/>
          <w:iCs/>
          <w:u w:val="single"/>
        </w:rPr>
        <w:lastRenderedPageBreak/>
        <w:t xml:space="preserve">Proceso General </w:t>
      </w:r>
      <w:proofErr w:type="spellStart"/>
      <w:r w:rsidR="006539F0" w:rsidRPr="004238E4">
        <w:rPr>
          <w:rFonts w:ascii="Calibri" w:hAnsi="Calibri" w:cs="Calibri"/>
          <w:b/>
          <w:bCs/>
          <w:i/>
          <w:iCs/>
          <w:u w:val="single"/>
        </w:rPr>
        <w:t>Teleshopping</w:t>
      </w:r>
      <w:proofErr w:type="spellEnd"/>
      <w:r w:rsidR="006539F0" w:rsidRPr="004238E4">
        <w:rPr>
          <w:rFonts w:ascii="Calibri" w:hAnsi="Calibri" w:cs="Calibri"/>
          <w:b/>
          <w:bCs/>
          <w:i/>
          <w:iCs/>
          <w:u w:val="single"/>
        </w:rPr>
        <w:t xml:space="preserve"> </w:t>
      </w:r>
      <w:r w:rsidR="00000C80" w:rsidRPr="004238E4">
        <w:rPr>
          <w:rFonts w:ascii="Calibri" w:hAnsi="Calibri" w:cs="Book Antiqua"/>
          <w:b/>
          <w:bCs/>
          <w:i/>
          <w:u w:val="single"/>
        </w:rPr>
        <w:t xml:space="preserve">situación </w:t>
      </w:r>
      <w:r w:rsidR="00A35172">
        <w:rPr>
          <w:rFonts w:ascii="Calibri" w:hAnsi="Calibri" w:cs="Book Antiqua"/>
          <w:b/>
          <w:bCs/>
          <w:i/>
          <w:u w:val="single"/>
        </w:rPr>
        <w:t>actual</w:t>
      </w:r>
      <w:r w:rsidR="00000C80" w:rsidRPr="004238E4">
        <w:rPr>
          <w:rFonts w:ascii="Calibri" w:hAnsi="Calibri" w:cs="Book Antiqua"/>
          <w:b/>
          <w:bCs/>
          <w:i/>
          <w:u w:val="single"/>
        </w:rPr>
        <w:t xml:space="preserve"> </w:t>
      </w:r>
      <w:r w:rsidR="006539F0" w:rsidRPr="004238E4">
        <w:rPr>
          <w:rFonts w:ascii="Calibri" w:hAnsi="Calibri" w:cs="Calibri"/>
          <w:b/>
          <w:bCs/>
          <w:i/>
          <w:iCs/>
          <w:u w:val="single"/>
        </w:rPr>
        <w:t>(</w:t>
      </w:r>
      <w:r w:rsidRPr="004238E4">
        <w:rPr>
          <w:rFonts w:ascii="Calibri" w:hAnsi="Calibri" w:cs="Calibri"/>
          <w:b/>
          <w:bCs/>
          <w:i/>
          <w:iCs/>
          <w:u w:val="single"/>
        </w:rPr>
        <w:t>AS IS</w:t>
      </w:r>
      <w:r w:rsidR="006539F0" w:rsidRPr="004238E4">
        <w:rPr>
          <w:rFonts w:ascii="Calibri" w:hAnsi="Calibri" w:cs="Calibri"/>
          <w:b/>
          <w:bCs/>
          <w:i/>
          <w:iCs/>
          <w:u w:val="single"/>
        </w:rPr>
        <w:t>)</w:t>
      </w:r>
    </w:p>
    <w:p w14:paraId="729709A7" w14:textId="77777777" w:rsidR="006539F0" w:rsidRPr="004238E4" w:rsidRDefault="006539F0" w:rsidP="00DE2736">
      <w:pPr>
        <w:ind w:left="720"/>
        <w:jc w:val="both"/>
        <w:rPr>
          <w:rFonts w:ascii="Calibri" w:hAnsi="Calibri" w:cs="Calibri"/>
        </w:rPr>
      </w:pPr>
    </w:p>
    <w:p w14:paraId="275A40DC" w14:textId="32F8E137" w:rsidR="006539F0" w:rsidRPr="004238E4" w:rsidRDefault="009A2D31" w:rsidP="00DE2736">
      <w:pPr>
        <w:ind w:left="720"/>
        <w:jc w:val="both"/>
      </w:pPr>
      <w:r w:rsidRPr="004238E4">
        <w:rPr>
          <w:noProof/>
        </w:rPr>
        <w:drawing>
          <wp:inline distT="0" distB="0" distL="0" distR="0" wp14:anchorId="7D4C5BAD" wp14:editId="06562C94">
            <wp:extent cx="5229225" cy="4170045"/>
            <wp:effectExtent l="0" t="0" r="0" b="0"/>
            <wp:docPr id="2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4170045"/>
                    </a:xfrm>
                    <a:prstGeom prst="rect">
                      <a:avLst/>
                    </a:prstGeom>
                    <a:noFill/>
                  </pic:spPr>
                </pic:pic>
              </a:graphicData>
            </a:graphic>
          </wp:inline>
        </w:drawing>
      </w:r>
    </w:p>
    <w:p w14:paraId="4C76EEB2" w14:textId="77777777" w:rsidR="006539F0" w:rsidRPr="004238E4" w:rsidRDefault="006539F0" w:rsidP="00DE2736">
      <w:pPr>
        <w:ind w:left="720"/>
        <w:jc w:val="both"/>
      </w:pPr>
    </w:p>
    <w:p w14:paraId="09AFF40A" w14:textId="77777777" w:rsidR="006539F0" w:rsidRPr="004238E4" w:rsidRDefault="006539F0" w:rsidP="00DE2736">
      <w:pPr>
        <w:ind w:left="720"/>
        <w:jc w:val="both"/>
      </w:pPr>
    </w:p>
    <w:p w14:paraId="3E31E126" w14:textId="77777777" w:rsidR="006539F0" w:rsidRPr="004238E4" w:rsidRDefault="006539F0" w:rsidP="00DE2736">
      <w:pPr>
        <w:ind w:left="720"/>
        <w:jc w:val="both"/>
      </w:pPr>
    </w:p>
    <w:p w14:paraId="1A974D84" w14:textId="77777777" w:rsidR="006539F0" w:rsidRPr="004238E4" w:rsidRDefault="006539F0" w:rsidP="00DE2736">
      <w:pPr>
        <w:ind w:left="720"/>
        <w:jc w:val="both"/>
      </w:pPr>
    </w:p>
    <w:p w14:paraId="39858B35" w14:textId="77777777" w:rsidR="006539F0" w:rsidRPr="004238E4" w:rsidRDefault="006539F0" w:rsidP="00DE2736">
      <w:pPr>
        <w:ind w:left="720"/>
        <w:jc w:val="both"/>
      </w:pPr>
    </w:p>
    <w:p w14:paraId="533A4A51" w14:textId="77777777" w:rsidR="006539F0" w:rsidRPr="004238E4" w:rsidRDefault="006539F0" w:rsidP="00DE2736">
      <w:pPr>
        <w:ind w:left="720"/>
        <w:jc w:val="both"/>
      </w:pPr>
    </w:p>
    <w:p w14:paraId="7E41EC00" w14:textId="77777777" w:rsidR="006539F0" w:rsidRPr="004238E4" w:rsidRDefault="006539F0" w:rsidP="00DE2736">
      <w:pPr>
        <w:ind w:left="720"/>
        <w:jc w:val="both"/>
      </w:pPr>
    </w:p>
    <w:p w14:paraId="4207AF64" w14:textId="77777777" w:rsidR="006539F0" w:rsidRPr="004238E4" w:rsidRDefault="006539F0" w:rsidP="00DE2736">
      <w:pPr>
        <w:ind w:left="720"/>
        <w:jc w:val="both"/>
      </w:pPr>
    </w:p>
    <w:p w14:paraId="3BE05EAE" w14:textId="77777777" w:rsidR="006539F0" w:rsidRPr="004238E4" w:rsidRDefault="006539F0" w:rsidP="00DE2736">
      <w:pPr>
        <w:ind w:left="720"/>
        <w:jc w:val="both"/>
      </w:pPr>
    </w:p>
    <w:p w14:paraId="299CFA66" w14:textId="77777777" w:rsidR="006539F0" w:rsidRPr="004238E4" w:rsidRDefault="006539F0" w:rsidP="00DE2736">
      <w:pPr>
        <w:ind w:left="720"/>
        <w:jc w:val="both"/>
      </w:pPr>
    </w:p>
    <w:p w14:paraId="063EF5F2" w14:textId="77777777" w:rsidR="006539F0" w:rsidRPr="004238E4" w:rsidRDefault="006539F0" w:rsidP="00DE2736">
      <w:pPr>
        <w:ind w:left="720"/>
        <w:jc w:val="both"/>
      </w:pPr>
    </w:p>
    <w:p w14:paraId="386E050E" w14:textId="77777777" w:rsidR="006539F0" w:rsidRPr="004238E4" w:rsidRDefault="006539F0" w:rsidP="00DE2736">
      <w:pPr>
        <w:ind w:left="720"/>
        <w:jc w:val="both"/>
      </w:pPr>
    </w:p>
    <w:p w14:paraId="6FC4B024" w14:textId="77777777" w:rsidR="006539F0" w:rsidRPr="004238E4" w:rsidRDefault="006539F0" w:rsidP="00DE2736">
      <w:pPr>
        <w:ind w:left="720"/>
        <w:jc w:val="both"/>
      </w:pPr>
    </w:p>
    <w:p w14:paraId="67A64EE9" w14:textId="77777777" w:rsidR="006539F0" w:rsidRPr="004238E4" w:rsidRDefault="006539F0" w:rsidP="00DE2736">
      <w:pPr>
        <w:ind w:left="720"/>
        <w:jc w:val="both"/>
      </w:pPr>
    </w:p>
    <w:p w14:paraId="722E27F8" w14:textId="77777777" w:rsidR="006539F0" w:rsidRPr="004238E4" w:rsidRDefault="006539F0" w:rsidP="00DE2736">
      <w:pPr>
        <w:ind w:left="720"/>
        <w:jc w:val="both"/>
      </w:pPr>
    </w:p>
    <w:p w14:paraId="6FC04170" w14:textId="77777777" w:rsidR="006539F0" w:rsidRPr="004238E4" w:rsidRDefault="006539F0" w:rsidP="00DE2736">
      <w:pPr>
        <w:ind w:left="720"/>
        <w:jc w:val="both"/>
      </w:pPr>
    </w:p>
    <w:p w14:paraId="3D9B58B4" w14:textId="77777777" w:rsidR="006539F0" w:rsidRPr="004238E4" w:rsidRDefault="006539F0" w:rsidP="00DE2736">
      <w:pPr>
        <w:ind w:left="720"/>
        <w:jc w:val="both"/>
      </w:pPr>
    </w:p>
    <w:p w14:paraId="0BA6C457" w14:textId="77777777" w:rsidR="006539F0" w:rsidRPr="004238E4" w:rsidRDefault="006539F0" w:rsidP="00DE2736">
      <w:pPr>
        <w:ind w:left="720"/>
        <w:jc w:val="both"/>
      </w:pPr>
    </w:p>
    <w:p w14:paraId="17C6F402" w14:textId="77777777" w:rsidR="006539F0" w:rsidRPr="004238E4" w:rsidRDefault="006539F0" w:rsidP="00DE2736">
      <w:pPr>
        <w:ind w:left="720"/>
        <w:jc w:val="both"/>
      </w:pPr>
    </w:p>
    <w:p w14:paraId="468B9F42" w14:textId="77777777" w:rsidR="006539F0" w:rsidRPr="004238E4" w:rsidRDefault="006539F0" w:rsidP="00DE2736">
      <w:pPr>
        <w:ind w:left="720"/>
        <w:jc w:val="both"/>
      </w:pPr>
    </w:p>
    <w:p w14:paraId="75697918" w14:textId="77777777" w:rsidR="006539F0" w:rsidRPr="004238E4" w:rsidRDefault="006539F0" w:rsidP="00DE2736">
      <w:pPr>
        <w:ind w:left="720"/>
        <w:jc w:val="both"/>
      </w:pPr>
    </w:p>
    <w:p w14:paraId="6A5790EA" w14:textId="77777777" w:rsidR="006539F0" w:rsidRPr="004238E4" w:rsidRDefault="006539F0" w:rsidP="00DE2736">
      <w:pPr>
        <w:ind w:left="720"/>
        <w:jc w:val="both"/>
      </w:pPr>
    </w:p>
    <w:p w14:paraId="3C5F634F" w14:textId="77777777" w:rsidR="006539F0" w:rsidRPr="004238E4" w:rsidRDefault="006539F0" w:rsidP="00DE2736">
      <w:pPr>
        <w:ind w:left="720"/>
        <w:jc w:val="both"/>
      </w:pPr>
    </w:p>
    <w:p w14:paraId="3271A2AB" w14:textId="77777777" w:rsidR="006539F0" w:rsidRPr="004238E4" w:rsidRDefault="006539F0" w:rsidP="00DE2736">
      <w:pPr>
        <w:ind w:left="720"/>
        <w:jc w:val="both"/>
      </w:pPr>
    </w:p>
    <w:p w14:paraId="4C7A5336" w14:textId="77777777" w:rsidR="006539F0" w:rsidRPr="004238E4" w:rsidRDefault="00C97E5C" w:rsidP="006539F0">
      <w:pPr>
        <w:ind w:left="720"/>
        <w:jc w:val="both"/>
        <w:rPr>
          <w:rFonts w:ascii="Calibri" w:hAnsi="Calibri" w:cs="Calibri"/>
          <w:b/>
          <w:bCs/>
          <w:i/>
          <w:iCs/>
          <w:u w:val="single"/>
        </w:rPr>
      </w:pPr>
      <w:r w:rsidRPr="004238E4">
        <w:rPr>
          <w:rFonts w:ascii="Calibri" w:hAnsi="Calibri" w:cs="Calibri"/>
          <w:b/>
          <w:bCs/>
          <w:i/>
          <w:iCs/>
          <w:u w:val="single"/>
        </w:rPr>
        <w:lastRenderedPageBreak/>
        <w:t xml:space="preserve">Proceso General </w:t>
      </w:r>
      <w:proofErr w:type="spellStart"/>
      <w:r w:rsidR="006539F0" w:rsidRPr="004238E4">
        <w:rPr>
          <w:rFonts w:ascii="Calibri" w:hAnsi="Calibri" w:cs="Calibri"/>
          <w:b/>
          <w:bCs/>
          <w:i/>
          <w:iCs/>
          <w:u w:val="single"/>
        </w:rPr>
        <w:t>Teleshopping</w:t>
      </w:r>
      <w:proofErr w:type="spellEnd"/>
      <w:r w:rsidR="006539F0" w:rsidRPr="004238E4">
        <w:rPr>
          <w:rFonts w:ascii="Calibri" w:hAnsi="Calibri" w:cs="Calibri"/>
          <w:b/>
          <w:bCs/>
          <w:i/>
          <w:iCs/>
          <w:u w:val="single"/>
        </w:rPr>
        <w:t xml:space="preserve"> </w:t>
      </w:r>
      <w:r w:rsidR="00000C80" w:rsidRPr="004238E4">
        <w:rPr>
          <w:rFonts w:ascii="Calibri" w:hAnsi="Calibri" w:cs="Book Antiqua"/>
          <w:b/>
          <w:bCs/>
          <w:i/>
          <w:u w:val="single"/>
        </w:rPr>
        <w:t xml:space="preserve">situación propuesta </w:t>
      </w:r>
      <w:r w:rsidR="006539F0" w:rsidRPr="004238E4">
        <w:rPr>
          <w:rFonts w:ascii="Calibri" w:hAnsi="Calibri" w:cs="Calibri"/>
          <w:b/>
          <w:bCs/>
          <w:i/>
          <w:iCs/>
          <w:u w:val="single"/>
        </w:rPr>
        <w:t>(TO BE)</w:t>
      </w:r>
    </w:p>
    <w:p w14:paraId="0BD71756" w14:textId="77777777" w:rsidR="006539F0" w:rsidRPr="004238E4" w:rsidRDefault="006539F0" w:rsidP="00DE2736">
      <w:pPr>
        <w:ind w:left="720"/>
        <w:jc w:val="both"/>
      </w:pPr>
    </w:p>
    <w:p w14:paraId="55A6F41D" w14:textId="77777777" w:rsidR="006539F0" w:rsidRPr="004238E4" w:rsidRDefault="006539F0" w:rsidP="00DE2736">
      <w:pPr>
        <w:ind w:left="720"/>
        <w:jc w:val="both"/>
      </w:pPr>
    </w:p>
    <w:p w14:paraId="00EFED62" w14:textId="76A7E29D" w:rsidR="006539F0" w:rsidRPr="004238E4" w:rsidRDefault="009A2D31" w:rsidP="00DE2736">
      <w:pPr>
        <w:ind w:left="720"/>
        <w:jc w:val="both"/>
      </w:pPr>
      <w:r w:rsidRPr="004238E4">
        <w:rPr>
          <w:noProof/>
        </w:rPr>
        <w:drawing>
          <wp:inline distT="0" distB="0" distL="0" distR="0" wp14:anchorId="7565EF59" wp14:editId="152CE708">
            <wp:extent cx="5645785" cy="5207000"/>
            <wp:effectExtent l="0" t="0" r="0" b="0"/>
            <wp:docPr id="2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5785" cy="5207000"/>
                    </a:xfrm>
                    <a:prstGeom prst="rect">
                      <a:avLst/>
                    </a:prstGeom>
                    <a:noFill/>
                  </pic:spPr>
                </pic:pic>
              </a:graphicData>
            </a:graphic>
          </wp:inline>
        </w:drawing>
      </w:r>
    </w:p>
    <w:p w14:paraId="0F726AD9" w14:textId="77777777" w:rsidR="00FC4AEE" w:rsidRPr="004238E4" w:rsidRDefault="00FC4AEE" w:rsidP="00DE2736">
      <w:pPr>
        <w:ind w:left="720"/>
        <w:jc w:val="both"/>
      </w:pPr>
    </w:p>
    <w:p w14:paraId="3379BAAF" w14:textId="77777777" w:rsidR="00FC4AEE" w:rsidRPr="004238E4" w:rsidRDefault="00FC4AEE" w:rsidP="00DE2736">
      <w:pPr>
        <w:ind w:left="720"/>
        <w:jc w:val="both"/>
      </w:pPr>
    </w:p>
    <w:p w14:paraId="5FFBA539" w14:textId="77777777" w:rsidR="00FC4AEE" w:rsidRPr="004238E4" w:rsidRDefault="00FC4AEE" w:rsidP="00DE2736">
      <w:pPr>
        <w:ind w:left="720"/>
        <w:jc w:val="both"/>
      </w:pPr>
    </w:p>
    <w:p w14:paraId="53FE7581" w14:textId="77777777" w:rsidR="00FC4AEE" w:rsidRPr="004238E4" w:rsidRDefault="00FC4AEE" w:rsidP="00DE2736">
      <w:pPr>
        <w:ind w:left="720"/>
        <w:jc w:val="both"/>
      </w:pPr>
    </w:p>
    <w:p w14:paraId="63EEA656" w14:textId="77777777" w:rsidR="00FC4AEE" w:rsidRPr="004238E4" w:rsidRDefault="00FC4AEE" w:rsidP="00DE2736">
      <w:pPr>
        <w:ind w:left="720"/>
        <w:jc w:val="both"/>
      </w:pPr>
    </w:p>
    <w:p w14:paraId="55700E3A" w14:textId="77777777" w:rsidR="00FC4AEE" w:rsidRPr="004238E4" w:rsidRDefault="00FC4AEE" w:rsidP="00DE2736">
      <w:pPr>
        <w:ind w:left="720"/>
        <w:jc w:val="both"/>
      </w:pPr>
    </w:p>
    <w:p w14:paraId="46DEB0DE" w14:textId="77777777" w:rsidR="00FC4AEE" w:rsidRPr="004238E4" w:rsidRDefault="00FC4AEE" w:rsidP="00DE2736">
      <w:pPr>
        <w:ind w:left="720"/>
        <w:jc w:val="both"/>
      </w:pPr>
    </w:p>
    <w:p w14:paraId="683420C5" w14:textId="77777777" w:rsidR="00FC4AEE" w:rsidRPr="004238E4" w:rsidRDefault="00FC4AEE" w:rsidP="00DE2736">
      <w:pPr>
        <w:ind w:left="720"/>
        <w:jc w:val="both"/>
      </w:pPr>
    </w:p>
    <w:p w14:paraId="32DA0387" w14:textId="77777777" w:rsidR="00FC4AEE" w:rsidRPr="004238E4" w:rsidRDefault="00FC4AEE" w:rsidP="00DE2736">
      <w:pPr>
        <w:ind w:left="720"/>
        <w:jc w:val="both"/>
      </w:pPr>
    </w:p>
    <w:p w14:paraId="70C62356" w14:textId="77777777" w:rsidR="00FC4AEE" w:rsidRPr="004238E4" w:rsidRDefault="00FC4AEE" w:rsidP="00DE2736">
      <w:pPr>
        <w:ind w:left="720"/>
        <w:jc w:val="both"/>
      </w:pPr>
    </w:p>
    <w:p w14:paraId="7C469D83" w14:textId="77777777" w:rsidR="00FC4AEE" w:rsidRPr="004238E4" w:rsidRDefault="00FC4AEE" w:rsidP="00DE2736">
      <w:pPr>
        <w:ind w:left="720"/>
        <w:jc w:val="both"/>
      </w:pPr>
    </w:p>
    <w:p w14:paraId="3C15B3C9" w14:textId="77777777" w:rsidR="00FC4AEE" w:rsidRPr="004238E4" w:rsidRDefault="00FC4AEE" w:rsidP="00DE2736">
      <w:pPr>
        <w:ind w:left="720"/>
        <w:jc w:val="both"/>
      </w:pPr>
    </w:p>
    <w:p w14:paraId="279EEFFA" w14:textId="77777777" w:rsidR="00FC4AEE" w:rsidRPr="004238E4" w:rsidRDefault="00FC4AEE" w:rsidP="00DE2736">
      <w:pPr>
        <w:ind w:left="720"/>
        <w:jc w:val="both"/>
      </w:pPr>
    </w:p>
    <w:p w14:paraId="17690803" w14:textId="77777777" w:rsidR="00FC4AEE" w:rsidRPr="004238E4" w:rsidRDefault="00FC4AEE" w:rsidP="00DE2736">
      <w:pPr>
        <w:ind w:left="720"/>
        <w:jc w:val="both"/>
      </w:pPr>
    </w:p>
    <w:p w14:paraId="33652BCA" w14:textId="77777777" w:rsidR="00A2466D" w:rsidRPr="004238E4" w:rsidRDefault="00A2466D" w:rsidP="00A2466D">
      <w:pPr>
        <w:pStyle w:val="Ttulo1"/>
        <w:numPr>
          <w:ilvl w:val="0"/>
          <w:numId w:val="2"/>
        </w:numPr>
        <w:spacing w:before="0" w:after="0"/>
        <w:rPr>
          <w:rFonts w:ascii="Calibri" w:hAnsi="Calibri" w:cs="Book Antiqua"/>
          <w:sz w:val="28"/>
        </w:rPr>
      </w:pPr>
      <w:bookmarkStart w:id="28" w:name="_Toc453064074"/>
      <w:bookmarkStart w:id="29" w:name="_Toc139966887"/>
      <w:r w:rsidRPr="004238E4">
        <w:rPr>
          <w:rFonts w:ascii="Calibri" w:hAnsi="Calibri" w:cs="Book Antiqua"/>
          <w:sz w:val="28"/>
        </w:rPr>
        <w:lastRenderedPageBreak/>
        <w:t>REQUISITOS</w:t>
      </w:r>
      <w:bookmarkEnd w:id="28"/>
      <w:bookmarkEnd w:id="29"/>
    </w:p>
    <w:p w14:paraId="4B4DAFE9" w14:textId="77777777" w:rsidR="006373F9" w:rsidRPr="004238E4" w:rsidRDefault="00A2466D" w:rsidP="00E72DAA">
      <w:pPr>
        <w:pStyle w:val="Ttulo2"/>
        <w:numPr>
          <w:ilvl w:val="1"/>
          <w:numId w:val="2"/>
        </w:numPr>
        <w:ind w:left="1418"/>
        <w:rPr>
          <w:rFonts w:ascii="Calibri" w:hAnsi="Calibri" w:cs="Book Antiqua"/>
          <w:i w:val="0"/>
          <w:iCs w:val="0"/>
          <w:sz w:val="24"/>
        </w:rPr>
      </w:pPr>
      <w:bookmarkStart w:id="30" w:name="_Toc453064075"/>
      <w:bookmarkStart w:id="31" w:name="_Toc139966888"/>
      <w:r w:rsidRPr="004238E4">
        <w:rPr>
          <w:rFonts w:ascii="Calibri" w:hAnsi="Calibri" w:cs="Book Antiqua"/>
          <w:i w:val="0"/>
          <w:iCs w:val="0"/>
          <w:sz w:val="24"/>
        </w:rPr>
        <w:t>Funcionales</w:t>
      </w:r>
      <w:bookmarkEnd w:id="30"/>
      <w:bookmarkEnd w:id="31"/>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0A59A423"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625B14" w14:textId="77777777" w:rsidR="00535B9D" w:rsidRPr="004238E4" w:rsidRDefault="00535B9D" w:rsidP="00E65825">
            <w:pPr>
              <w:keepLines/>
              <w:contextualSpacing/>
              <w:rPr>
                <w:rFonts w:ascii="Calibri" w:hAnsi="Calibri" w:cs="Calibri"/>
                <w:i/>
              </w:rPr>
            </w:pPr>
            <w:bookmarkStart w:id="32" w:name="_Hlk136737185"/>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4CFB83"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RF-1</w:t>
            </w:r>
            <w:r w:rsidRPr="004238E4">
              <w:rPr>
                <w:rFonts w:ascii="Calibri" w:hAnsi="Calibri" w:cs="Calibri"/>
                <w:i/>
                <w:color w:val="0000FF"/>
              </w:rPr>
              <w:t xml:space="preserve"> </w:t>
            </w:r>
          </w:p>
        </w:tc>
      </w:tr>
      <w:tr w:rsidR="00535B9D" w:rsidRPr="004238E4" w14:paraId="22B32EB8"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BFA9A7F"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05D46D" w14:textId="071F764D" w:rsidR="00535B9D" w:rsidRPr="004238E4" w:rsidRDefault="00977FD4" w:rsidP="00E65825">
            <w:pPr>
              <w:keepLines/>
              <w:contextualSpacing/>
              <w:rPr>
                <w:rFonts w:ascii="Calibri" w:hAnsi="Calibri" w:cs="Calibri"/>
                <w:i/>
                <w:color w:val="0000FF"/>
                <w:sz w:val="36"/>
                <w:szCs w:val="36"/>
              </w:rPr>
            </w:pPr>
            <w:r w:rsidRPr="004238E4">
              <w:rPr>
                <w:rFonts w:ascii="Calibri" w:hAnsi="Calibri"/>
                <w:i/>
              </w:rPr>
              <w:t>Registrar cliente</w:t>
            </w:r>
            <w:r w:rsidR="00C97E5C" w:rsidRPr="004238E4">
              <w:rPr>
                <w:rFonts w:ascii="Calibri" w:hAnsi="Calibri"/>
                <w:i/>
              </w:rPr>
              <w:t xml:space="preserve"> </w:t>
            </w:r>
          </w:p>
        </w:tc>
      </w:tr>
      <w:tr w:rsidR="00535B9D" w:rsidRPr="004238E4" w14:paraId="12BE5CE4"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140982"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BD90B3" w14:textId="77777777" w:rsidR="00977FD4" w:rsidRPr="004238E4" w:rsidRDefault="00977FD4" w:rsidP="00977FD4">
            <w:pPr>
              <w:jc w:val="both"/>
              <w:rPr>
                <w:rFonts w:ascii="Calibri" w:hAnsi="Calibri"/>
                <w:i/>
              </w:rPr>
            </w:pPr>
            <w:r w:rsidRPr="004238E4">
              <w:rPr>
                <w:rFonts w:ascii="Calibri" w:hAnsi="Calibri"/>
                <w:i/>
              </w:rPr>
              <w:t xml:space="preserve">El sistema </w:t>
            </w:r>
            <w:r w:rsidR="00490B6D" w:rsidRPr="004238E4">
              <w:rPr>
                <w:rFonts w:ascii="Calibri" w:hAnsi="Calibri"/>
                <w:i/>
              </w:rPr>
              <w:t>habilitará</w:t>
            </w:r>
            <w:r w:rsidRPr="004238E4">
              <w:rPr>
                <w:rFonts w:ascii="Calibri" w:hAnsi="Calibri"/>
                <w:i/>
              </w:rPr>
              <w:t xml:space="preserve"> </w:t>
            </w:r>
            <w:r w:rsidR="008C526E" w:rsidRPr="004238E4">
              <w:rPr>
                <w:rFonts w:ascii="Calibri" w:hAnsi="Calibri"/>
                <w:i/>
              </w:rPr>
              <w:t>el registro de</w:t>
            </w:r>
            <w:r w:rsidRPr="004238E4">
              <w:rPr>
                <w:rFonts w:ascii="Calibri" w:hAnsi="Calibri"/>
                <w:i/>
              </w:rPr>
              <w:t xml:space="preserve"> clientes </w:t>
            </w:r>
            <w:r w:rsidR="00C66D59" w:rsidRPr="004238E4">
              <w:rPr>
                <w:rFonts w:ascii="Calibri" w:hAnsi="Calibri"/>
                <w:i/>
              </w:rPr>
              <w:t xml:space="preserve">y pedirá </w:t>
            </w:r>
            <w:r w:rsidRPr="004238E4">
              <w:rPr>
                <w:rFonts w:ascii="Calibri" w:hAnsi="Calibri"/>
                <w:i/>
              </w:rPr>
              <w:t>identificación, nombres, apellidos, dirección y números de teléfono.</w:t>
            </w:r>
          </w:p>
          <w:p w14:paraId="59650003"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2EA76770"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BFE5C97"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32C473"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285181DA"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381099"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E1A069" w14:textId="77777777" w:rsidR="008C526E" w:rsidRPr="004238E4" w:rsidRDefault="00497DE9" w:rsidP="008C526E">
            <w:pPr>
              <w:keepLines/>
              <w:contextualSpacing/>
              <w:rPr>
                <w:rFonts w:ascii="Calibri" w:hAnsi="Calibri" w:cs="Calibri"/>
                <w:i/>
                <w:kern w:val="24"/>
              </w:rPr>
            </w:pPr>
            <w:r w:rsidRPr="004238E4">
              <w:rPr>
                <w:rFonts w:ascii="Calibri" w:hAnsi="Calibri" w:cs="Calibri"/>
                <w:i/>
                <w:kern w:val="24"/>
              </w:rPr>
              <w:t xml:space="preserve">El sistema </w:t>
            </w:r>
            <w:r w:rsidR="008C526E" w:rsidRPr="004238E4">
              <w:rPr>
                <w:rFonts w:ascii="Calibri" w:hAnsi="Calibri" w:cs="Calibri"/>
                <w:i/>
                <w:kern w:val="24"/>
              </w:rPr>
              <w:t xml:space="preserve">registrará </w:t>
            </w:r>
            <w:r w:rsidRPr="004238E4">
              <w:rPr>
                <w:rFonts w:ascii="Calibri" w:hAnsi="Calibri" w:cs="Calibri"/>
                <w:i/>
                <w:kern w:val="24"/>
              </w:rPr>
              <w:t xml:space="preserve">la siguiente información </w:t>
            </w:r>
            <w:r w:rsidR="008C526E" w:rsidRPr="004238E4">
              <w:rPr>
                <w:rFonts w:ascii="Calibri" w:hAnsi="Calibri" w:cs="Calibri"/>
                <w:i/>
                <w:kern w:val="24"/>
              </w:rPr>
              <w:t>sobre el cliente:</w:t>
            </w:r>
          </w:p>
          <w:p w14:paraId="26D3CC64" w14:textId="77777777" w:rsidR="008C526E" w:rsidRPr="004238E4" w:rsidRDefault="008C526E" w:rsidP="00D12CD7">
            <w:pPr>
              <w:numPr>
                <w:ilvl w:val="0"/>
                <w:numId w:val="6"/>
              </w:numPr>
              <w:ind w:left="720" w:hanging="360"/>
              <w:rPr>
                <w:rFonts w:ascii="Calibri" w:hAnsi="Calibri"/>
                <w:i/>
              </w:rPr>
            </w:pPr>
            <w:r w:rsidRPr="004238E4">
              <w:rPr>
                <w:rFonts w:ascii="Calibri" w:hAnsi="Calibri"/>
                <w:b/>
                <w:bCs/>
                <w:i/>
              </w:rPr>
              <w:t>Identificación:</w:t>
            </w:r>
            <w:r w:rsidR="00F03870" w:rsidRPr="004238E4">
              <w:rPr>
                <w:rFonts w:ascii="Calibri" w:hAnsi="Calibri"/>
                <w:i/>
              </w:rPr>
              <w:t xml:space="preserve"> tipo </w:t>
            </w:r>
            <w:proofErr w:type="spellStart"/>
            <w:r w:rsidR="00F03870" w:rsidRPr="004238E4">
              <w:rPr>
                <w:rFonts w:ascii="Calibri" w:hAnsi="Calibri"/>
                <w:i/>
              </w:rPr>
              <w:t>Integer</w:t>
            </w:r>
            <w:proofErr w:type="spellEnd"/>
            <w:r w:rsidR="00F03870" w:rsidRPr="004238E4">
              <w:rPr>
                <w:rFonts w:ascii="Calibri" w:hAnsi="Calibri"/>
                <w:i/>
              </w:rPr>
              <w:t xml:space="preserve"> de</w:t>
            </w:r>
            <w:r w:rsidR="00830624" w:rsidRPr="004238E4">
              <w:rPr>
                <w:rFonts w:ascii="Calibri" w:hAnsi="Calibri"/>
                <w:i/>
              </w:rPr>
              <w:t xml:space="preserve"> </w:t>
            </w:r>
            <w:r w:rsidR="00000C80" w:rsidRPr="004238E4">
              <w:rPr>
                <w:rFonts w:ascii="Calibri" w:hAnsi="Calibri"/>
                <w:i/>
              </w:rPr>
              <w:t>10</w:t>
            </w:r>
            <w:r w:rsidR="00711FDC" w:rsidRPr="004238E4">
              <w:rPr>
                <w:rFonts w:ascii="Calibri" w:hAnsi="Calibri"/>
                <w:i/>
              </w:rPr>
              <w:t xml:space="preserve"> caracteres de </w:t>
            </w:r>
            <w:r w:rsidR="00F03870" w:rsidRPr="004238E4">
              <w:rPr>
                <w:rFonts w:ascii="Calibri" w:hAnsi="Calibri"/>
                <w:i/>
              </w:rPr>
              <w:t>formato [</w:t>
            </w:r>
            <w:r w:rsidR="00711FDC" w:rsidRPr="004238E4">
              <w:rPr>
                <w:rFonts w:ascii="Calibri" w:hAnsi="Calibri"/>
                <w:i/>
              </w:rPr>
              <w:t xml:space="preserve"> </w:t>
            </w:r>
            <w:r w:rsidR="00F03870" w:rsidRPr="004238E4">
              <w:rPr>
                <w:rFonts w:ascii="Calibri" w:hAnsi="Calibri"/>
                <w:i/>
              </w:rPr>
              <w:t>I]</w:t>
            </w:r>
            <w:r w:rsidR="00C81C0B" w:rsidRPr="004238E4">
              <w:rPr>
                <w:rFonts w:ascii="Calibri" w:hAnsi="Calibri"/>
                <w:i/>
              </w:rPr>
              <w:t xml:space="preserve"> </w:t>
            </w:r>
          </w:p>
          <w:p w14:paraId="2654CFB4" w14:textId="77777777" w:rsidR="008C526E" w:rsidRPr="004238E4" w:rsidRDefault="008C526E" w:rsidP="00D12CD7">
            <w:pPr>
              <w:numPr>
                <w:ilvl w:val="0"/>
                <w:numId w:val="6"/>
              </w:numPr>
              <w:ind w:left="720" w:hanging="360"/>
              <w:rPr>
                <w:rFonts w:ascii="Calibri" w:hAnsi="Calibri"/>
                <w:i/>
              </w:rPr>
            </w:pPr>
            <w:r w:rsidRPr="004238E4">
              <w:rPr>
                <w:rFonts w:ascii="Calibri" w:hAnsi="Calibri"/>
                <w:b/>
                <w:bCs/>
                <w:i/>
              </w:rPr>
              <w:t>Nombres:</w:t>
            </w:r>
            <w:r w:rsidR="00830624" w:rsidRPr="004238E4">
              <w:rPr>
                <w:rFonts w:ascii="Calibri" w:hAnsi="Calibri"/>
                <w:i/>
              </w:rPr>
              <w:t xml:space="preserve"> </w:t>
            </w:r>
            <w:r w:rsidR="00F03870" w:rsidRPr="004238E4">
              <w:rPr>
                <w:rFonts w:ascii="Calibri" w:hAnsi="Calibri"/>
                <w:i/>
              </w:rPr>
              <w:t>tipo Varchar 30</w:t>
            </w:r>
            <w:r w:rsidR="00830624" w:rsidRPr="004238E4">
              <w:rPr>
                <w:rFonts w:ascii="Calibri" w:hAnsi="Calibri"/>
                <w:i/>
              </w:rPr>
              <w:t xml:space="preserve"> caracteres </w:t>
            </w:r>
            <w:r w:rsidR="00F03870" w:rsidRPr="004238E4">
              <w:rPr>
                <w:rFonts w:ascii="Calibri" w:hAnsi="Calibri"/>
                <w:i/>
              </w:rPr>
              <w:t xml:space="preserve">debe incluir </w:t>
            </w:r>
            <w:r w:rsidR="00F45213" w:rsidRPr="004238E4">
              <w:rPr>
                <w:rFonts w:ascii="Calibri" w:hAnsi="Calibri"/>
                <w:i/>
              </w:rPr>
              <w:t xml:space="preserve">un formato </w:t>
            </w:r>
            <w:r w:rsidR="00F03870" w:rsidRPr="004238E4">
              <w:rPr>
                <w:rFonts w:ascii="Calibri" w:hAnsi="Calibri"/>
                <w:i/>
              </w:rPr>
              <w:t xml:space="preserve">mayúsculas y minúsculas </w:t>
            </w:r>
          </w:p>
          <w:p w14:paraId="1EB0E8C9" w14:textId="77777777" w:rsidR="008C526E" w:rsidRPr="004238E4" w:rsidRDefault="008C526E" w:rsidP="00D12CD7">
            <w:pPr>
              <w:numPr>
                <w:ilvl w:val="0"/>
                <w:numId w:val="6"/>
              </w:numPr>
              <w:ind w:left="720" w:hanging="360"/>
              <w:rPr>
                <w:rFonts w:ascii="Calibri" w:hAnsi="Calibri"/>
                <w:i/>
              </w:rPr>
            </w:pPr>
            <w:r w:rsidRPr="004238E4">
              <w:rPr>
                <w:rFonts w:ascii="Calibri" w:hAnsi="Calibri"/>
                <w:b/>
                <w:bCs/>
                <w:i/>
              </w:rPr>
              <w:t>Apellidos:</w:t>
            </w:r>
            <w:r w:rsidR="00830624" w:rsidRPr="004238E4">
              <w:rPr>
                <w:rFonts w:ascii="Calibri" w:hAnsi="Calibri"/>
                <w:i/>
              </w:rPr>
              <w:t xml:space="preserve"> </w:t>
            </w:r>
            <w:r w:rsidR="00F03870" w:rsidRPr="004238E4">
              <w:rPr>
                <w:rFonts w:ascii="Calibri" w:hAnsi="Calibri"/>
                <w:i/>
              </w:rPr>
              <w:t>tipo Varchar 30</w:t>
            </w:r>
            <w:r w:rsidR="00830624" w:rsidRPr="004238E4">
              <w:rPr>
                <w:rFonts w:ascii="Calibri" w:hAnsi="Calibri"/>
                <w:i/>
              </w:rPr>
              <w:t xml:space="preserve"> caracteres </w:t>
            </w:r>
            <w:r w:rsidR="00F03870" w:rsidRPr="004238E4">
              <w:rPr>
                <w:rFonts w:ascii="Calibri" w:hAnsi="Calibri"/>
                <w:i/>
              </w:rPr>
              <w:t xml:space="preserve">debe incluir </w:t>
            </w:r>
            <w:r w:rsidR="00F45213" w:rsidRPr="004238E4">
              <w:rPr>
                <w:rFonts w:ascii="Calibri" w:hAnsi="Calibri"/>
                <w:i/>
              </w:rPr>
              <w:t xml:space="preserve">un formato </w:t>
            </w:r>
            <w:r w:rsidR="00F03870" w:rsidRPr="004238E4">
              <w:rPr>
                <w:rFonts w:ascii="Calibri" w:hAnsi="Calibri"/>
                <w:i/>
              </w:rPr>
              <w:t>mayúsculas y minúsculas</w:t>
            </w:r>
          </w:p>
          <w:p w14:paraId="03DF29EF" w14:textId="77777777" w:rsidR="008C526E" w:rsidRPr="004238E4" w:rsidRDefault="008C526E" w:rsidP="00D12CD7">
            <w:pPr>
              <w:numPr>
                <w:ilvl w:val="0"/>
                <w:numId w:val="6"/>
              </w:numPr>
              <w:ind w:left="720" w:hanging="360"/>
              <w:rPr>
                <w:rFonts w:ascii="Calibri" w:hAnsi="Calibri"/>
                <w:i/>
              </w:rPr>
            </w:pPr>
            <w:r w:rsidRPr="004238E4">
              <w:rPr>
                <w:rFonts w:ascii="Calibri" w:hAnsi="Calibri"/>
                <w:b/>
                <w:bCs/>
                <w:i/>
              </w:rPr>
              <w:t>Dirección:</w:t>
            </w:r>
            <w:r w:rsidR="00830624" w:rsidRPr="004238E4">
              <w:rPr>
                <w:rFonts w:ascii="Calibri" w:hAnsi="Calibri"/>
                <w:b/>
                <w:bCs/>
                <w:i/>
              </w:rPr>
              <w:t xml:space="preserve"> </w:t>
            </w:r>
            <w:r w:rsidR="00F03870" w:rsidRPr="004238E4">
              <w:rPr>
                <w:rFonts w:ascii="Calibri" w:hAnsi="Calibri"/>
                <w:i/>
              </w:rPr>
              <w:t>tipo Varchar 60</w:t>
            </w:r>
            <w:r w:rsidR="00830624" w:rsidRPr="004238E4">
              <w:rPr>
                <w:rFonts w:ascii="Calibri" w:hAnsi="Calibri"/>
                <w:i/>
              </w:rPr>
              <w:t xml:space="preserve"> caracteres</w:t>
            </w:r>
            <w:r w:rsidR="00F03870" w:rsidRPr="004238E4">
              <w:rPr>
                <w:rFonts w:ascii="Calibri" w:hAnsi="Calibri"/>
                <w:i/>
              </w:rPr>
              <w:t xml:space="preserve"> debe incluir </w:t>
            </w:r>
            <w:r w:rsidR="00F45213" w:rsidRPr="004238E4">
              <w:rPr>
                <w:rFonts w:ascii="Calibri" w:hAnsi="Calibri"/>
                <w:i/>
              </w:rPr>
              <w:t xml:space="preserve">un formato </w:t>
            </w:r>
            <w:r w:rsidR="00F03870" w:rsidRPr="004238E4">
              <w:rPr>
                <w:rFonts w:ascii="Calibri" w:hAnsi="Calibri"/>
                <w:i/>
              </w:rPr>
              <w:t xml:space="preserve">mayúsculas, minúsculas, caracteres especiales y </w:t>
            </w:r>
            <w:r w:rsidR="00F45213" w:rsidRPr="004238E4">
              <w:rPr>
                <w:rFonts w:ascii="Calibri" w:hAnsi="Calibri"/>
                <w:i/>
              </w:rPr>
              <w:t>números</w:t>
            </w:r>
          </w:p>
          <w:p w14:paraId="2358712B" w14:textId="77777777" w:rsidR="00535B9D" w:rsidRPr="004238E4" w:rsidRDefault="007209E7" w:rsidP="00D12CD7">
            <w:pPr>
              <w:numPr>
                <w:ilvl w:val="0"/>
                <w:numId w:val="6"/>
              </w:numPr>
              <w:ind w:left="720" w:hanging="360"/>
              <w:rPr>
                <w:rFonts w:ascii="Calibri" w:hAnsi="Calibri" w:cs="Calibri"/>
                <w:i/>
                <w:color w:val="0000FF"/>
                <w:szCs w:val="36"/>
              </w:rPr>
            </w:pPr>
            <w:r w:rsidRPr="004238E4">
              <w:rPr>
                <w:rFonts w:ascii="Calibri" w:hAnsi="Calibri"/>
                <w:b/>
                <w:bCs/>
                <w:i/>
              </w:rPr>
              <w:t>N</w:t>
            </w:r>
            <w:r w:rsidR="008C526E" w:rsidRPr="004238E4">
              <w:rPr>
                <w:rFonts w:ascii="Calibri" w:hAnsi="Calibri"/>
                <w:b/>
                <w:bCs/>
                <w:i/>
              </w:rPr>
              <w:t>úmero de teléfono:</w:t>
            </w:r>
            <w:r w:rsidR="00830624" w:rsidRPr="004238E4">
              <w:rPr>
                <w:rFonts w:ascii="Calibri" w:hAnsi="Calibri"/>
                <w:i/>
              </w:rPr>
              <w:t xml:space="preserve"> </w:t>
            </w:r>
            <w:r w:rsidR="00F03870" w:rsidRPr="004238E4">
              <w:rPr>
                <w:rFonts w:ascii="Calibri" w:hAnsi="Calibri"/>
                <w:i/>
              </w:rPr>
              <w:t xml:space="preserve">tipo Varchar 10 </w:t>
            </w:r>
            <w:r w:rsidR="00830624" w:rsidRPr="004238E4">
              <w:rPr>
                <w:rFonts w:ascii="Calibri" w:hAnsi="Calibri"/>
                <w:i/>
              </w:rPr>
              <w:t>caracteres</w:t>
            </w:r>
            <w:r w:rsidR="00F45213" w:rsidRPr="004238E4">
              <w:rPr>
                <w:rFonts w:ascii="Calibri" w:hAnsi="Calibri"/>
                <w:i/>
              </w:rPr>
              <w:t xml:space="preserve"> debe incluir un formato</w:t>
            </w:r>
            <w:r w:rsidR="00830624" w:rsidRPr="004238E4">
              <w:rPr>
                <w:rFonts w:ascii="Calibri" w:hAnsi="Calibri"/>
                <w:i/>
              </w:rPr>
              <w:t xml:space="preserve"> </w:t>
            </w:r>
            <w:r w:rsidR="00F45213" w:rsidRPr="004238E4">
              <w:rPr>
                <w:rFonts w:ascii="Calibri" w:hAnsi="Calibri"/>
                <w:i/>
              </w:rPr>
              <w:t>de números</w:t>
            </w:r>
          </w:p>
          <w:p w14:paraId="12FA5311" w14:textId="77777777" w:rsidR="00535B9D" w:rsidRPr="004238E4" w:rsidRDefault="00535B9D" w:rsidP="00E65825">
            <w:pPr>
              <w:keepLines/>
              <w:contextualSpacing/>
              <w:rPr>
                <w:rFonts w:ascii="Calibri" w:hAnsi="Calibri" w:cs="Calibri"/>
                <w:i/>
                <w:color w:val="0000FF"/>
                <w:szCs w:val="36"/>
              </w:rPr>
            </w:pPr>
          </w:p>
        </w:tc>
      </w:tr>
      <w:tr w:rsidR="00535B9D" w:rsidRPr="004238E4" w14:paraId="0187B0FD"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F5765"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F8974E" w14:textId="77777777" w:rsidR="00535B9D" w:rsidRPr="004238E4" w:rsidRDefault="00977FD4" w:rsidP="00E65825">
            <w:pPr>
              <w:keepLines/>
              <w:contextualSpacing/>
              <w:rPr>
                <w:rFonts w:ascii="Calibri" w:hAnsi="Calibri" w:cs="Calibri"/>
                <w:i/>
                <w:sz w:val="36"/>
                <w:szCs w:val="36"/>
              </w:rPr>
            </w:pPr>
            <w:r w:rsidRPr="004238E4">
              <w:rPr>
                <w:rFonts w:ascii="Calibri" w:hAnsi="Calibri" w:cs="Calibri"/>
                <w:i/>
                <w:kern w:val="24"/>
              </w:rPr>
              <w:t>10</w:t>
            </w:r>
            <w:r w:rsidR="00535B9D" w:rsidRPr="004238E4">
              <w:rPr>
                <w:rFonts w:ascii="Calibri" w:hAnsi="Calibri" w:cs="Calibri"/>
                <w:i/>
                <w:kern w:val="24"/>
              </w:rPr>
              <w:t>/5/202</w:t>
            </w:r>
            <w:r w:rsidRPr="004238E4">
              <w:rPr>
                <w:rFonts w:ascii="Calibri" w:hAnsi="Calibri" w:cs="Calibri"/>
                <w:i/>
                <w:kern w:val="24"/>
              </w:rPr>
              <w:t>3</w:t>
            </w:r>
          </w:p>
          <w:p w14:paraId="54D16E77" w14:textId="77777777" w:rsidR="00535B9D" w:rsidRPr="004238E4" w:rsidRDefault="00535B9D" w:rsidP="00E65825">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490560A8"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9D80A6"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5D36A0"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6E59E046" w14:textId="77777777" w:rsidR="00535B9D" w:rsidRPr="004238E4" w:rsidRDefault="00535B9D" w:rsidP="0088178D">
      <w:pPr>
        <w:ind w:left="720"/>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55E423DA"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FDD611"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A0EBD"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RF-2</w:t>
            </w:r>
          </w:p>
        </w:tc>
      </w:tr>
      <w:tr w:rsidR="00535B9D" w:rsidRPr="004238E4" w14:paraId="622A652B"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C404F11"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261618" w14:textId="77777777" w:rsidR="00535B9D" w:rsidRPr="004238E4" w:rsidRDefault="007209E7" w:rsidP="00E65825">
            <w:pPr>
              <w:keepLines/>
              <w:contextualSpacing/>
              <w:rPr>
                <w:rFonts w:ascii="Calibri" w:hAnsi="Calibri" w:cs="Calibri"/>
                <w:i/>
                <w:color w:val="0000FF"/>
                <w:sz w:val="36"/>
                <w:szCs w:val="36"/>
              </w:rPr>
            </w:pPr>
            <w:r w:rsidRPr="004238E4">
              <w:rPr>
                <w:rFonts w:ascii="Calibri" w:hAnsi="Calibri"/>
                <w:i/>
              </w:rPr>
              <w:t>Consultar catálogo</w:t>
            </w:r>
            <w:r w:rsidR="00C66D59" w:rsidRPr="004238E4">
              <w:rPr>
                <w:rFonts w:ascii="Calibri" w:hAnsi="Calibri"/>
                <w:i/>
              </w:rPr>
              <w:t xml:space="preserve"> de productos de la base de datos.</w:t>
            </w:r>
          </w:p>
        </w:tc>
      </w:tr>
      <w:tr w:rsidR="00535B9D" w:rsidRPr="004238E4" w14:paraId="6D7E8792"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780348"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22A0C6" w14:textId="77777777" w:rsidR="00535B9D" w:rsidRPr="004238E4" w:rsidRDefault="00535B9D" w:rsidP="00E65825">
            <w:pPr>
              <w:keepLines/>
              <w:contextualSpacing/>
              <w:rPr>
                <w:rFonts w:ascii="Calibri" w:hAnsi="Calibri" w:cs="Calibri"/>
                <w:i/>
                <w:color w:val="0000FF"/>
                <w:sz w:val="36"/>
                <w:szCs w:val="36"/>
              </w:rPr>
            </w:pPr>
            <w:r w:rsidRPr="004238E4">
              <w:rPr>
                <w:rFonts w:ascii="Calibri" w:hAnsi="Calibri" w:cs="Calibri"/>
                <w:i/>
                <w:kern w:val="24"/>
              </w:rPr>
              <w:t>El sistema permitirá</w:t>
            </w:r>
            <w:r w:rsidRPr="004238E4">
              <w:rPr>
                <w:rFonts w:ascii="Calibri" w:hAnsi="Calibri" w:cs="Calibri"/>
                <w:i/>
                <w:color w:val="0000FF"/>
                <w:kern w:val="24"/>
              </w:rPr>
              <w:t xml:space="preserve"> </w:t>
            </w:r>
            <w:r w:rsidR="007209E7" w:rsidRPr="004238E4">
              <w:rPr>
                <w:rFonts w:ascii="Calibri" w:hAnsi="Calibri"/>
                <w:i/>
              </w:rPr>
              <w:t>poder realizar consultas</w:t>
            </w:r>
            <w:r w:rsidR="00C66D59" w:rsidRPr="004238E4">
              <w:rPr>
                <w:rFonts w:ascii="Calibri" w:hAnsi="Calibri"/>
                <w:i/>
              </w:rPr>
              <w:t xml:space="preserve"> al</w:t>
            </w:r>
            <w:r w:rsidR="007209E7" w:rsidRPr="004238E4">
              <w:rPr>
                <w:rFonts w:ascii="Calibri" w:hAnsi="Calibri"/>
                <w:i/>
              </w:rPr>
              <w:t xml:space="preserve"> catálogo de productos</w:t>
            </w:r>
            <w:r w:rsidR="00C66D59" w:rsidRPr="004238E4">
              <w:rPr>
                <w:rFonts w:ascii="Calibri" w:hAnsi="Calibri"/>
                <w:i/>
              </w:rPr>
              <w:t xml:space="preserve"> dentro de la base de datos.</w:t>
            </w:r>
          </w:p>
        </w:tc>
      </w:tr>
      <w:tr w:rsidR="00535B9D" w:rsidRPr="004238E4" w14:paraId="1767FE9B"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23DC5C"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C973B0"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65F1CCBD"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9F47B8"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8F154A" w14:textId="77777777" w:rsidR="007209E7" w:rsidRPr="004238E4" w:rsidRDefault="007209E7" w:rsidP="007209E7">
            <w:pPr>
              <w:keepLines/>
              <w:contextualSpacing/>
              <w:rPr>
                <w:rFonts w:ascii="Calibri" w:hAnsi="Calibri" w:cs="Calibri"/>
                <w:i/>
                <w:kern w:val="24"/>
              </w:rPr>
            </w:pPr>
            <w:r w:rsidRPr="004238E4">
              <w:rPr>
                <w:rFonts w:ascii="Calibri" w:hAnsi="Calibri" w:cs="Calibri"/>
                <w:i/>
                <w:kern w:val="24"/>
              </w:rPr>
              <w:t>El sistema consultara la siguiente información sobre el catálogo de productos:</w:t>
            </w:r>
            <w:r w:rsidRPr="004238E4">
              <w:rPr>
                <w:rFonts w:ascii="Calibri" w:hAnsi="Calibri"/>
                <w:i/>
              </w:rPr>
              <w:t xml:space="preserve"> </w:t>
            </w:r>
          </w:p>
          <w:p w14:paraId="2430A19C" w14:textId="77777777" w:rsidR="007209E7" w:rsidRPr="004238E4" w:rsidRDefault="007209E7" w:rsidP="00F03870">
            <w:pPr>
              <w:numPr>
                <w:ilvl w:val="0"/>
                <w:numId w:val="6"/>
              </w:numPr>
              <w:ind w:left="720" w:hanging="360"/>
              <w:rPr>
                <w:rFonts w:ascii="Calibri" w:hAnsi="Calibri"/>
                <w:i/>
              </w:rPr>
            </w:pPr>
            <w:r w:rsidRPr="004238E4">
              <w:rPr>
                <w:rFonts w:ascii="Calibri" w:hAnsi="Calibri"/>
                <w:b/>
                <w:bCs/>
                <w:i/>
              </w:rPr>
              <w:t>Código:</w:t>
            </w:r>
            <w:r w:rsidRPr="004238E4">
              <w:rPr>
                <w:rFonts w:ascii="Calibri" w:hAnsi="Calibri"/>
                <w:i/>
              </w:rPr>
              <w:t xml:space="preserve"> </w:t>
            </w:r>
            <w:r w:rsidR="00F03870" w:rsidRPr="004238E4">
              <w:rPr>
                <w:rFonts w:ascii="Calibri" w:hAnsi="Calibri"/>
                <w:i/>
              </w:rPr>
              <w:t xml:space="preserve">tipo </w:t>
            </w:r>
            <w:proofErr w:type="spellStart"/>
            <w:r w:rsidR="00F03870" w:rsidRPr="004238E4">
              <w:rPr>
                <w:rFonts w:ascii="Calibri" w:hAnsi="Calibri"/>
                <w:i/>
              </w:rPr>
              <w:t>Integer</w:t>
            </w:r>
            <w:proofErr w:type="spellEnd"/>
            <w:r w:rsidR="00F03870" w:rsidRPr="004238E4">
              <w:rPr>
                <w:rFonts w:ascii="Calibri" w:hAnsi="Calibri"/>
                <w:i/>
              </w:rPr>
              <w:t xml:space="preserve"> de 5 caracteres de formato [ I]</w:t>
            </w:r>
          </w:p>
          <w:p w14:paraId="78B49C89" w14:textId="77777777" w:rsidR="00F03870" w:rsidRPr="004238E4" w:rsidRDefault="007209E7" w:rsidP="00F03870">
            <w:pPr>
              <w:numPr>
                <w:ilvl w:val="0"/>
                <w:numId w:val="7"/>
              </w:numPr>
              <w:rPr>
                <w:rFonts w:ascii="Calibri" w:hAnsi="Calibri"/>
                <w:i/>
              </w:rPr>
            </w:pPr>
            <w:r w:rsidRPr="004238E4">
              <w:rPr>
                <w:rFonts w:ascii="Calibri" w:hAnsi="Calibri"/>
                <w:b/>
                <w:bCs/>
                <w:i/>
              </w:rPr>
              <w:t>Descripción:</w:t>
            </w:r>
            <w:r w:rsidRPr="004238E4">
              <w:rPr>
                <w:rFonts w:ascii="Calibri" w:hAnsi="Calibri"/>
                <w:i/>
              </w:rPr>
              <w:t xml:space="preserve"> </w:t>
            </w:r>
            <w:r w:rsidR="00F03870" w:rsidRPr="004238E4">
              <w:rPr>
                <w:rFonts w:ascii="Calibri" w:hAnsi="Calibri"/>
                <w:i/>
              </w:rPr>
              <w:t>tipo Varchar 150 caracteres debe incluir mayúsculas, minúsculas</w:t>
            </w:r>
            <w:r w:rsidR="00B139C9" w:rsidRPr="004238E4">
              <w:rPr>
                <w:rFonts w:ascii="Calibri" w:hAnsi="Calibri"/>
                <w:i/>
              </w:rPr>
              <w:t>,</w:t>
            </w:r>
            <w:r w:rsidR="00F03870" w:rsidRPr="004238E4">
              <w:rPr>
                <w:rFonts w:ascii="Calibri" w:hAnsi="Calibri"/>
                <w:i/>
              </w:rPr>
              <w:t xml:space="preserve"> caracteres especiales </w:t>
            </w:r>
            <w:r w:rsidR="00B139C9" w:rsidRPr="004238E4">
              <w:rPr>
                <w:rFonts w:ascii="Calibri" w:hAnsi="Calibri"/>
                <w:i/>
              </w:rPr>
              <w:t>y números.</w:t>
            </w:r>
          </w:p>
          <w:p w14:paraId="43E61CD2" w14:textId="77777777" w:rsidR="007209E7" w:rsidRPr="004238E4" w:rsidRDefault="007209E7" w:rsidP="00B139C9">
            <w:pPr>
              <w:numPr>
                <w:ilvl w:val="0"/>
                <w:numId w:val="6"/>
              </w:numPr>
              <w:ind w:left="720" w:hanging="360"/>
              <w:rPr>
                <w:rFonts w:ascii="Calibri" w:hAnsi="Calibri"/>
                <w:i/>
              </w:rPr>
            </w:pPr>
            <w:r w:rsidRPr="004238E4">
              <w:rPr>
                <w:rFonts w:ascii="Calibri" w:hAnsi="Calibri"/>
                <w:b/>
                <w:bCs/>
                <w:i/>
              </w:rPr>
              <w:t>Precio:</w:t>
            </w:r>
            <w:r w:rsidRPr="004238E4">
              <w:rPr>
                <w:rFonts w:ascii="Calibri" w:hAnsi="Calibri"/>
                <w:i/>
              </w:rPr>
              <w:t xml:space="preserve"> </w:t>
            </w:r>
            <w:r w:rsidR="00B139C9" w:rsidRPr="004238E4">
              <w:rPr>
                <w:rFonts w:ascii="Calibri" w:hAnsi="Calibri"/>
                <w:i/>
              </w:rPr>
              <w:t xml:space="preserve">tipo Double de 8,2 caracteres de formato [ D] </w:t>
            </w:r>
          </w:p>
          <w:p w14:paraId="6DEC713D" w14:textId="77777777" w:rsidR="007209E7" w:rsidRPr="004238E4" w:rsidRDefault="007209E7" w:rsidP="00F03870">
            <w:pPr>
              <w:numPr>
                <w:ilvl w:val="0"/>
                <w:numId w:val="7"/>
              </w:numPr>
              <w:rPr>
                <w:rFonts w:ascii="Calibri" w:hAnsi="Calibri"/>
                <w:i/>
              </w:rPr>
            </w:pPr>
            <w:r w:rsidRPr="004238E4">
              <w:rPr>
                <w:rFonts w:ascii="Calibri" w:hAnsi="Calibri"/>
                <w:b/>
                <w:bCs/>
                <w:i/>
              </w:rPr>
              <w:t>cantidad disponible:</w:t>
            </w:r>
            <w:r w:rsidRPr="004238E4">
              <w:rPr>
                <w:rFonts w:ascii="Calibri" w:hAnsi="Calibri"/>
                <w:i/>
              </w:rPr>
              <w:t xml:space="preserve"> </w:t>
            </w:r>
            <w:r w:rsidR="00B139C9" w:rsidRPr="004238E4">
              <w:rPr>
                <w:rFonts w:ascii="Calibri" w:hAnsi="Calibri"/>
                <w:i/>
              </w:rPr>
              <w:t xml:space="preserve">tipo </w:t>
            </w:r>
            <w:proofErr w:type="spellStart"/>
            <w:r w:rsidR="00B139C9" w:rsidRPr="004238E4">
              <w:rPr>
                <w:rFonts w:ascii="Calibri" w:hAnsi="Calibri"/>
                <w:i/>
              </w:rPr>
              <w:t>Integer</w:t>
            </w:r>
            <w:proofErr w:type="spellEnd"/>
            <w:r w:rsidR="00B139C9" w:rsidRPr="004238E4">
              <w:rPr>
                <w:rFonts w:ascii="Calibri" w:hAnsi="Calibri"/>
                <w:i/>
              </w:rPr>
              <w:t xml:space="preserve"> de 10 caracteres de formato [ I]</w:t>
            </w:r>
          </w:p>
          <w:p w14:paraId="22C11FE8" w14:textId="77777777" w:rsidR="00535B9D" w:rsidRPr="004238E4" w:rsidRDefault="00535B9D" w:rsidP="00E65825">
            <w:pPr>
              <w:keepLines/>
              <w:contextualSpacing/>
              <w:rPr>
                <w:rFonts w:ascii="Calibri" w:hAnsi="Calibri" w:cs="Calibri"/>
                <w:i/>
                <w:color w:val="0000FF"/>
                <w:szCs w:val="36"/>
              </w:rPr>
            </w:pPr>
          </w:p>
        </w:tc>
      </w:tr>
      <w:tr w:rsidR="00535B9D" w:rsidRPr="004238E4" w14:paraId="3CDBBDA4"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48571D"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42AEF4"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4B3EA20E"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21187ADE"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5070C27"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6A0A44"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Alta</w:t>
            </w:r>
            <w:r w:rsidR="007209E7" w:rsidRPr="004238E4">
              <w:rPr>
                <w:rFonts w:ascii="Calibri" w:hAnsi="Calibri" w:cs="Calibri"/>
                <w:b/>
                <w:bCs/>
                <w:i/>
                <w:kern w:val="24"/>
              </w:rPr>
              <w:t xml:space="preserve"> </w:t>
            </w:r>
            <w:r w:rsidRPr="004238E4">
              <w:rPr>
                <w:rFonts w:ascii="Calibri" w:hAnsi="Calibri" w:cs="Calibri"/>
                <w:b/>
                <w:bCs/>
                <w:i/>
                <w:kern w:val="24"/>
              </w:rPr>
              <w:t xml:space="preserve"> </w:t>
            </w:r>
          </w:p>
        </w:tc>
      </w:tr>
    </w:tbl>
    <w:p w14:paraId="432E57E9" w14:textId="77777777" w:rsidR="00535B9D" w:rsidRPr="004238E4" w:rsidRDefault="00535B9D" w:rsidP="0088178D">
      <w:pPr>
        <w:ind w:left="720"/>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47375389"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3EF6780"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627BE1"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3</w:t>
            </w:r>
          </w:p>
        </w:tc>
      </w:tr>
      <w:tr w:rsidR="00535B9D" w:rsidRPr="004238E4" w14:paraId="511C61CA"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8C7EB8"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E62B6B" w14:textId="77777777" w:rsidR="00535B9D" w:rsidRPr="004238E4" w:rsidRDefault="00C66D59" w:rsidP="00E65825">
            <w:pPr>
              <w:keepLines/>
              <w:contextualSpacing/>
              <w:rPr>
                <w:rFonts w:ascii="Calibri" w:hAnsi="Calibri" w:cs="Calibri"/>
                <w:i/>
                <w:sz w:val="36"/>
                <w:szCs w:val="36"/>
              </w:rPr>
            </w:pPr>
            <w:r w:rsidRPr="004238E4">
              <w:rPr>
                <w:rFonts w:ascii="Calibri" w:hAnsi="Calibri" w:cs="Calibri"/>
                <w:i/>
              </w:rPr>
              <w:t>Enviar catálogo de</w:t>
            </w:r>
            <w:r w:rsidR="002472B4" w:rsidRPr="004238E4">
              <w:rPr>
                <w:rFonts w:ascii="Calibri" w:hAnsi="Calibri" w:cs="Calibri"/>
                <w:i/>
              </w:rPr>
              <w:t xml:space="preserve"> los productos vía correo electrónico.</w:t>
            </w:r>
          </w:p>
        </w:tc>
      </w:tr>
      <w:tr w:rsidR="00535B9D" w:rsidRPr="004238E4" w14:paraId="25167DC7"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8E06BE2"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978D59" w14:textId="77777777" w:rsidR="00535B9D" w:rsidRPr="004238E4" w:rsidRDefault="00E65825" w:rsidP="00E65825">
            <w:pPr>
              <w:keepLines/>
              <w:contextualSpacing/>
              <w:rPr>
                <w:rFonts w:ascii="Calibri" w:hAnsi="Calibri" w:cs="Calibri"/>
                <w:i/>
                <w:color w:val="0000FF"/>
                <w:sz w:val="36"/>
                <w:szCs w:val="36"/>
              </w:rPr>
            </w:pPr>
            <w:r w:rsidRPr="004238E4">
              <w:rPr>
                <w:rFonts w:ascii="Calibri" w:hAnsi="Calibri"/>
                <w:i/>
              </w:rPr>
              <w:t>El sistema permitirá que los clientes puedan solicitar</w:t>
            </w:r>
            <w:r w:rsidR="002472B4" w:rsidRPr="004238E4">
              <w:rPr>
                <w:rFonts w:ascii="Calibri" w:hAnsi="Calibri"/>
                <w:i/>
              </w:rPr>
              <w:t xml:space="preserve"> y</w:t>
            </w:r>
            <w:r w:rsidRPr="004238E4">
              <w:rPr>
                <w:rFonts w:ascii="Calibri" w:hAnsi="Calibri"/>
                <w:i/>
              </w:rPr>
              <w:t xml:space="preserve"> recibir periódicamente por correo electrónico el catálogo de productos de </w:t>
            </w:r>
            <w:proofErr w:type="spellStart"/>
            <w:r w:rsidRPr="004238E4">
              <w:rPr>
                <w:rFonts w:ascii="Calibri" w:hAnsi="Calibri"/>
                <w:i/>
              </w:rPr>
              <w:t>TeleShoppin</w:t>
            </w:r>
            <w:r w:rsidR="002472B4" w:rsidRPr="004238E4">
              <w:rPr>
                <w:rFonts w:ascii="Calibri" w:hAnsi="Calibri"/>
                <w:i/>
              </w:rPr>
              <w:t>g</w:t>
            </w:r>
            <w:proofErr w:type="spellEnd"/>
            <w:r w:rsidR="002472B4" w:rsidRPr="004238E4">
              <w:rPr>
                <w:rFonts w:ascii="Calibri" w:hAnsi="Calibri"/>
                <w:i/>
              </w:rPr>
              <w:t xml:space="preserve"> actualizados.</w:t>
            </w:r>
          </w:p>
        </w:tc>
      </w:tr>
      <w:tr w:rsidR="00535B9D" w:rsidRPr="004238E4" w14:paraId="5C05D138"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AE40B17"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8A5C5A"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66164207"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6383A17"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198203" w14:textId="77777777" w:rsidR="008B683E" w:rsidRPr="004238E4" w:rsidRDefault="008B683E" w:rsidP="008B683E">
            <w:pPr>
              <w:keepLines/>
              <w:contextualSpacing/>
              <w:rPr>
                <w:rFonts w:ascii="Calibri" w:hAnsi="Calibri" w:cs="Calibri"/>
                <w:i/>
                <w:kern w:val="24"/>
              </w:rPr>
            </w:pPr>
            <w:r w:rsidRPr="004238E4">
              <w:rPr>
                <w:rFonts w:ascii="Calibri" w:hAnsi="Calibri" w:cs="Calibri"/>
                <w:i/>
                <w:kern w:val="24"/>
              </w:rPr>
              <w:t>El sistema enviara el catálogo por correo electrónico solicitando la siguiente información:</w:t>
            </w:r>
          </w:p>
          <w:p w14:paraId="6B9D7804" w14:textId="77777777" w:rsidR="00535B9D" w:rsidRPr="004238E4" w:rsidRDefault="008B683E">
            <w:pPr>
              <w:keepLines/>
              <w:numPr>
                <w:ilvl w:val="0"/>
                <w:numId w:val="8"/>
              </w:numPr>
              <w:ind w:left="720" w:hanging="360"/>
              <w:contextualSpacing/>
              <w:rPr>
                <w:rFonts w:ascii="Calibri" w:hAnsi="Calibri" w:cs="Calibri"/>
                <w:i/>
                <w:kern w:val="24"/>
              </w:rPr>
            </w:pPr>
            <w:r w:rsidRPr="004238E4">
              <w:rPr>
                <w:rFonts w:ascii="Calibri" w:hAnsi="Calibri" w:cs="Calibri"/>
                <w:i/>
                <w:kern w:val="24"/>
              </w:rPr>
              <w:t>Los clientes deben tener la opción de suscribirse para recibir periódicamente el catálogo de productos por correo electrónico.</w:t>
            </w:r>
          </w:p>
          <w:p w14:paraId="131223DF" w14:textId="77777777" w:rsidR="002472B4" w:rsidRPr="004238E4" w:rsidRDefault="002472B4">
            <w:pPr>
              <w:keepLines/>
              <w:numPr>
                <w:ilvl w:val="0"/>
                <w:numId w:val="8"/>
              </w:numPr>
              <w:ind w:left="720" w:hanging="360"/>
              <w:contextualSpacing/>
              <w:rPr>
                <w:rFonts w:ascii="Calibri" w:hAnsi="Calibri" w:cs="Calibri"/>
                <w:i/>
                <w:kern w:val="24"/>
              </w:rPr>
            </w:pPr>
            <w:r w:rsidRPr="004238E4">
              <w:rPr>
                <w:rFonts w:ascii="Calibri" w:hAnsi="Calibri" w:cs="Calibri"/>
                <w:i/>
                <w:kern w:val="24"/>
              </w:rPr>
              <w:t>El cliente podrá cambiar la opción de configuración para evitar recibir el catálogo de productos por correo.</w:t>
            </w:r>
          </w:p>
          <w:p w14:paraId="39F6E393" w14:textId="77777777" w:rsidR="002472B4" w:rsidRPr="004238E4" w:rsidRDefault="002472B4">
            <w:pPr>
              <w:keepLines/>
              <w:numPr>
                <w:ilvl w:val="0"/>
                <w:numId w:val="8"/>
              </w:numPr>
              <w:ind w:left="720" w:hanging="360"/>
              <w:contextualSpacing/>
              <w:rPr>
                <w:rFonts w:ascii="Calibri" w:hAnsi="Calibri" w:cs="Calibri"/>
                <w:i/>
                <w:kern w:val="24"/>
              </w:rPr>
            </w:pPr>
            <w:r w:rsidRPr="004238E4">
              <w:rPr>
                <w:rFonts w:ascii="Calibri" w:hAnsi="Calibri" w:cs="Calibri"/>
                <w:i/>
                <w:kern w:val="24"/>
              </w:rPr>
              <w:t>El cliente podrá descargar el catálogo de productos en formato PDF.</w:t>
            </w:r>
          </w:p>
          <w:p w14:paraId="4F8555C5" w14:textId="77777777" w:rsidR="00D57D9E" w:rsidRPr="004238E4" w:rsidRDefault="00D57D9E" w:rsidP="00D57D9E">
            <w:pPr>
              <w:keepLines/>
              <w:numPr>
                <w:ilvl w:val="0"/>
                <w:numId w:val="8"/>
              </w:numPr>
              <w:ind w:left="720" w:hanging="360"/>
              <w:contextualSpacing/>
              <w:rPr>
                <w:rFonts w:ascii="Calibri" w:hAnsi="Calibri" w:cs="Calibri"/>
                <w:i/>
                <w:kern w:val="24"/>
              </w:rPr>
            </w:pPr>
            <w:r w:rsidRPr="004238E4">
              <w:rPr>
                <w:rFonts w:ascii="Calibri" w:hAnsi="Calibri" w:cs="Calibri"/>
                <w:i/>
                <w:kern w:val="24"/>
              </w:rPr>
              <w:t>Dentro del catálogo se podrá encontrar</w:t>
            </w:r>
            <w:r w:rsidR="00AD0604" w:rsidRPr="004238E4">
              <w:rPr>
                <w:rFonts w:ascii="Calibri" w:hAnsi="Calibri" w:cs="Calibri"/>
                <w:i/>
                <w:kern w:val="24"/>
              </w:rPr>
              <w:t>:</w:t>
            </w:r>
          </w:p>
          <w:p w14:paraId="49383876" w14:textId="77777777" w:rsidR="00D57D9E" w:rsidRPr="004238E4" w:rsidRDefault="00AD0604" w:rsidP="00104178">
            <w:pPr>
              <w:keepLines/>
              <w:numPr>
                <w:ilvl w:val="1"/>
                <w:numId w:val="8"/>
              </w:numPr>
              <w:ind w:left="720" w:hanging="360"/>
              <w:contextualSpacing/>
              <w:rPr>
                <w:rFonts w:ascii="Calibri" w:hAnsi="Calibri" w:cs="Calibri"/>
                <w:i/>
                <w:kern w:val="24"/>
              </w:rPr>
            </w:pPr>
            <w:r w:rsidRPr="004238E4">
              <w:rPr>
                <w:rFonts w:ascii="Calibri" w:hAnsi="Calibri" w:cs="Calibri"/>
                <w:b/>
                <w:bCs/>
                <w:i/>
                <w:kern w:val="24"/>
              </w:rPr>
              <w:t>Id_producto</w:t>
            </w:r>
            <w:r w:rsidR="00B139C9" w:rsidRPr="004238E4">
              <w:rPr>
                <w:rFonts w:ascii="Calibri" w:hAnsi="Calibri" w:cs="Calibri"/>
                <w:b/>
                <w:bCs/>
                <w:i/>
                <w:kern w:val="24"/>
              </w:rPr>
              <w:t>:</w:t>
            </w:r>
            <w:r w:rsidRPr="004238E4">
              <w:rPr>
                <w:rFonts w:ascii="Calibri" w:hAnsi="Calibri" w:cs="Calibri"/>
                <w:i/>
                <w:kern w:val="24"/>
              </w:rPr>
              <w:t xml:space="preserve"> </w:t>
            </w:r>
            <w:r w:rsidR="00B139C9" w:rsidRPr="004238E4">
              <w:rPr>
                <w:rFonts w:ascii="Calibri" w:hAnsi="Calibri"/>
                <w:i/>
              </w:rPr>
              <w:t xml:space="preserve">tipo </w:t>
            </w:r>
            <w:proofErr w:type="spellStart"/>
            <w:r w:rsidR="00B139C9" w:rsidRPr="004238E4">
              <w:rPr>
                <w:rFonts w:ascii="Calibri" w:hAnsi="Calibri"/>
                <w:i/>
              </w:rPr>
              <w:t>Integer</w:t>
            </w:r>
            <w:proofErr w:type="spellEnd"/>
            <w:r w:rsidR="00B139C9" w:rsidRPr="004238E4">
              <w:rPr>
                <w:rFonts w:ascii="Calibri" w:hAnsi="Calibri"/>
                <w:i/>
              </w:rPr>
              <w:t xml:space="preserve"> de 5 caracteres de formato [ I]</w:t>
            </w:r>
          </w:p>
          <w:p w14:paraId="0CDAF52A" w14:textId="77777777" w:rsidR="00AD0604" w:rsidRPr="004238E4" w:rsidRDefault="00AD0604" w:rsidP="00AD0604">
            <w:pPr>
              <w:keepLines/>
              <w:numPr>
                <w:ilvl w:val="1"/>
                <w:numId w:val="8"/>
              </w:numPr>
              <w:ind w:left="720" w:hanging="360"/>
              <w:contextualSpacing/>
              <w:rPr>
                <w:rFonts w:ascii="Calibri" w:hAnsi="Calibri" w:cs="Calibri"/>
                <w:i/>
                <w:kern w:val="24"/>
              </w:rPr>
            </w:pPr>
            <w:r w:rsidRPr="004238E4">
              <w:rPr>
                <w:rFonts w:ascii="Calibri" w:hAnsi="Calibri" w:cs="Calibri"/>
                <w:b/>
                <w:bCs/>
                <w:i/>
                <w:kern w:val="24"/>
              </w:rPr>
              <w:t>Fecha</w:t>
            </w:r>
            <w:r w:rsidR="00B139C9" w:rsidRPr="004238E4">
              <w:rPr>
                <w:rFonts w:ascii="Calibri" w:hAnsi="Calibri" w:cs="Calibri"/>
                <w:b/>
                <w:bCs/>
                <w:i/>
                <w:kern w:val="24"/>
              </w:rPr>
              <w:t>:</w:t>
            </w:r>
            <w:r w:rsidR="00B139C9" w:rsidRPr="004238E4">
              <w:rPr>
                <w:rFonts w:ascii="Calibri" w:hAnsi="Calibri" w:cs="Calibri"/>
                <w:i/>
                <w:kern w:val="24"/>
              </w:rPr>
              <w:t xml:space="preserve"> tipo Date</w:t>
            </w:r>
          </w:p>
          <w:p w14:paraId="46FC0E1F" w14:textId="77777777" w:rsidR="00AD0604" w:rsidRPr="004238E4" w:rsidRDefault="00AD0604" w:rsidP="00AD0604">
            <w:pPr>
              <w:keepLines/>
              <w:numPr>
                <w:ilvl w:val="1"/>
                <w:numId w:val="8"/>
              </w:numPr>
              <w:ind w:left="720" w:hanging="360"/>
              <w:contextualSpacing/>
              <w:rPr>
                <w:rFonts w:ascii="Calibri" w:hAnsi="Calibri" w:cs="Calibri"/>
                <w:i/>
                <w:kern w:val="24"/>
              </w:rPr>
            </w:pPr>
            <w:proofErr w:type="spellStart"/>
            <w:r w:rsidRPr="004238E4">
              <w:rPr>
                <w:rFonts w:ascii="Calibri" w:hAnsi="Calibri" w:cs="Calibri"/>
                <w:b/>
                <w:bCs/>
                <w:i/>
                <w:kern w:val="24"/>
              </w:rPr>
              <w:t>Nombre_producto</w:t>
            </w:r>
            <w:proofErr w:type="spellEnd"/>
            <w:r w:rsidR="00B139C9" w:rsidRPr="004238E4">
              <w:rPr>
                <w:rFonts w:ascii="Calibri" w:hAnsi="Calibri" w:cs="Calibri"/>
                <w:b/>
                <w:bCs/>
                <w:i/>
                <w:kern w:val="24"/>
              </w:rPr>
              <w:t>:</w:t>
            </w:r>
            <w:r w:rsidRPr="004238E4">
              <w:rPr>
                <w:rFonts w:ascii="Calibri" w:hAnsi="Calibri" w:cs="Calibri"/>
                <w:i/>
                <w:kern w:val="24"/>
              </w:rPr>
              <w:t xml:space="preserve"> </w:t>
            </w:r>
            <w:r w:rsidR="00B139C9" w:rsidRPr="004238E4">
              <w:rPr>
                <w:rFonts w:ascii="Calibri" w:hAnsi="Calibri"/>
                <w:i/>
              </w:rPr>
              <w:t>tipo Varchar 150 caracteres debe incluir mayúsculas y minúsculas</w:t>
            </w:r>
          </w:p>
          <w:p w14:paraId="4EB68823" w14:textId="77777777" w:rsidR="00AD0604" w:rsidRPr="004238E4" w:rsidRDefault="00AD0604" w:rsidP="00AD0604">
            <w:pPr>
              <w:keepLines/>
              <w:numPr>
                <w:ilvl w:val="1"/>
                <w:numId w:val="8"/>
              </w:numPr>
              <w:ind w:left="720" w:hanging="360"/>
              <w:contextualSpacing/>
              <w:rPr>
                <w:rFonts w:ascii="Calibri" w:hAnsi="Calibri" w:cs="Calibri"/>
                <w:i/>
                <w:kern w:val="24"/>
              </w:rPr>
            </w:pPr>
            <w:r w:rsidRPr="004238E4">
              <w:rPr>
                <w:rFonts w:ascii="Calibri" w:hAnsi="Calibri" w:cs="Calibri"/>
                <w:b/>
                <w:bCs/>
                <w:i/>
                <w:kern w:val="24"/>
              </w:rPr>
              <w:t>Precio</w:t>
            </w:r>
            <w:r w:rsidR="00B139C9" w:rsidRPr="004238E4">
              <w:rPr>
                <w:rFonts w:ascii="Calibri" w:hAnsi="Calibri" w:cs="Calibri"/>
                <w:b/>
                <w:bCs/>
                <w:i/>
                <w:kern w:val="24"/>
              </w:rPr>
              <w:t>:</w:t>
            </w:r>
            <w:r w:rsidRPr="004238E4">
              <w:rPr>
                <w:rFonts w:ascii="Calibri" w:hAnsi="Calibri" w:cs="Calibri"/>
                <w:i/>
                <w:kern w:val="24"/>
              </w:rPr>
              <w:t xml:space="preserve"> </w:t>
            </w:r>
            <w:r w:rsidR="00B139C9" w:rsidRPr="004238E4">
              <w:rPr>
                <w:rFonts w:ascii="Calibri" w:hAnsi="Calibri"/>
                <w:i/>
              </w:rPr>
              <w:t>tipo Double de 8,2 caracteres de formato [ D]</w:t>
            </w:r>
          </w:p>
          <w:p w14:paraId="4B918E7D" w14:textId="77777777" w:rsidR="00D57D9E" w:rsidRPr="004238E4" w:rsidRDefault="00AD0604" w:rsidP="00AD0604">
            <w:pPr>
              <w:keepLines/>
              <w:numPr>
                <w:ilvl w:val="1"/>
                <w:numId w:val="8"/>
              </w:numPr>
              <w:ind w:left="720" w:hanging="360"/>
              <w:contextualSpacing/>
              <w:rPr>
                <w:rFonts w:ascii="Calibri" w:hAnsi="Calibri" w:cs="Calibri"/>
                <w:i/>
                <w:kern w:val="24"/>
              </w:rPr>
            </w:pPr>
            <w:r w:rsidRPr="004238E4">
              <w:rPr>
                <w:rFonts w:ascii="Calibri" w:hAnsi="Calibri" w:cs="Calibri"/>
                <w:b/>
                <w:bCs/>
                <w:i/>
                <w:kern w:val="24"/>
              </w:rPr>
              <w:t>Descripción</w:t>
            </w:r>
            <w:r w:rsidR="00B139C9" w:rsidRPr="004238E4">
              <w:rPr>
                <w:rFonts w:ascii="Calibri" w:hAnsi="Calibri" w:cs="Calibri"/>
                <w:b/>
                <w:bCs/>
                <w:i/>
                <w:kern w:val="24"/>
              </w:rPr>
              <w:t>:</w:t>
            </w:r>
            <w:r w:rsidRPr="004238E4">
              <w:rPr>
                <w:rFonts w:ascii="Calibri" w:hAnsi="Calibri" w:cs="Calibri"/>
                <w:i/>
                <w:kern w:val="24"/>
              </w:rPr>
              <w:t xml:space="preserve"> </w:t>
            </w:r>
            <w:r w:rsidR="00B139C9" w:rsidRPr="004238E4">
              <w:rPr>
                <w:rFonts w:ascii="Calibri" w:hAnsi="Calibri"/>
                <w:i/>
              </w:rPr>
              <w:t>tipo Varchar 150 caracteres debe incluir mayúsculas, minúsculas, caracteres especiales y números.</w:t>
            </w:r>
          </w:p>
          <w:p w14:paraId="2A144134" w14:textId="77777777" w:rsidR="00535B9D" w:rsidRPr="004238E4" w:rsidRDefault="00535B9D" w:rsidP="00E65825">
            <w:pPr>
              <w:keepLines/>
              <w:contextualSpacing/>
              <w:rPr>
                <w:rFonts w:ascii="Calibri" w:hAnsi="Calibri" w:cs="Calibri"/>
                <w:i/>
                <w:color w:val="0000FF"/>
                <w:szCs w:val="36"/>
              </w:rPr>
            </w:pPr>
          </w:p>
        </w:tc>
      </w:tr>
      <w:tr w:rsidR="00535B9D" w:rsidRPr="004238E4" w14:paraId="245872B7"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EFF416"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73DF42"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3648DD24"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1B6BD1F6"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3598A4"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2DB454" w14:textId="77777777" w:rsidR="00535B9D" w:rsidRPr="004238E4" w:rsidRDefault="00E65825" w:rsidP="00E65825">
            <w:pPr>
              <w:keepLines/>
              <w:contextualSpacing/>
              <w:rPr>
                <w:rFonts w:ascii="Calibri" w:hAnsi="Calibri" w:cs="Calibri"/>
                <w:i/>
                <w:sz w:val="36"/>
                <w:szCs w:val="36"/>
              </w:rPr>
            </w:pPr>
            <w:r w:rsidRPr="004238E4">
              <w:rPr>
                <w:rFonts w:ascii="Calibri" w:hAnsi="Calibri" w:cs="Calibri"/>
                <w:b/>
                <w:bCs/>
                <w:i/>
                <w:kern w:val="24"/>
              </w:rPr>
              <w:t>M</w:t>
            </w:r>
            <w:r w:rsidR="00535B9D" w:rsidRPr="004238E4">
              <w:rPr>
                <w:rFonts w:ascii="Calibri" w:hAnsi="Calibri" w:cs="Calibri"/>
                <w:b/>
                <w:bCs/>
                <w:i/>
                <w:kern w:val="24"/>
              </w:rPr>
              <w:t xml:space="preserve">edia </w:t>
            </w:r>
          </w:p>
        </w:tc>
      </w:tr>
    </w:tbl>
    <w:p w14:paraId="12627CDF" w14:textId="77777777" w:rsidR="00535B9D" w:rsidRPr="004238E4" w:rsidRDefault="00535B9D" w:rsidP="0088178D">
      <w:pPr>
        <w:ind w:left="720"/>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52925E2F"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5D3AD2"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A672E3" w14:textId="77777777" w:rsidR="00535B9D" w:rsidRPr="004238E4" w:rsidRDefault="00535B9D" w:rsidP="00E65825">
            <w:pPr>
              <w:keepLines/>
              <w:contextualSpacing/>
              <w:rPr>
                <w:rFonts w:ascii="Calibri" w:hAnsi="Calibri" w:cs="Calibri"/>
                <w:i/>
              </w:rPr>
            </w:pPr>
            <w:r w:rsidRPr="004238E4">
              <w:rPr>
                <w:rFonts w:ascii="Calibri" w:hAnsi="Calibri" w:cs="Calibri"/>
                <w:b/>
                <w:i/>
              </w:rPr>
              <w:t>RF-</w:t>
            </w:r>
            <w:r w:rsidR="00356B47" w:rsidRPr="004238E4">
              <w:rPr>
                <w:rFonts w:ascii="Calibri" w:hAnsi="Calibri" w:cs="Calibri"/>
                <w:b/>
                <w:i/>
              </w:rPr>
              <w:t>4</w:t>
            </w:r>
          </w:p>
        </w:tc>
      </w:tr>
      <w:tr w:rsidR="00535B9D" w:rsidRPr="004238E4" w14:paraId="2D217A39"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340452"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96900F" w14:textId="77777777" w:rsidR="00535B9D" w:rsidRPr="004238E4" w:rsidRDefault="007C4F2F" w:rsidP="00E65825">
            <w:pPr>
              <w:keepLines/>
              <w:contextualSpacing/>
              <w:rPr>
                <w:rFonts w:ascii="Calibri" w:hAnsi="Calibri" w:cs="Calibri"/>
                <w:i/>
                <w:color w:val="0000FF"/>
                <w:sz w:val="36"/>
                <w:szCs w:val="36"/>
              </w:rPr>
            </w:pPr>
            <w:r w:rsidRPr="004238E4">
              <w:rPr>
                <w:rFonts w:ascii="Calibri" w:hAnsi="Calibri"/>
                <w:i/>
              </w:rPr>
              <w:t>Ingresar o</w:t>
            </w:r>
            <w:r w:rsidR="004C65BA" w:rsidRPr="004238E4">
              <w:rPr>
                <w:rFonts w:ascii="Calibri" w:hAnsi="Calibri"/>
                <w:i/>
              </w:rPr>
              <w:t>rd</w:t>
            </w:r>
            <w:r w:rsidRPr="004238E4">
              <w:rPr>
                <w:rFonts w:ascii="Calibri" w:hAnsi="Calibri"/>
                <w:i/>
              </w:rPr>
              <w:t xml:space="preserve">en de </w:t>
            </w:r>
            <w:r w:rsidR="004C65BA" w:rsidRPr="004238E4">
              <w:rPr>
                <w:rFonts w:ascii="Calibri" w:hAnsi="Calibri"/>
                <w:i/>
              </w:rPr>
              <w:t>compra</w:t>
            </w:r>
            <w:r w:rsidR="002472B4" w:rsidRPr="004238E4">
              <w:rPr>
                <w:rFonts w:ascii="Calibri" w:hAnsi="Calibri"/>
                <w:i/>
              </w:rPr>
              <w:t xml:space="preserve"> del cliente </w:t>
            </w:r>
          </w:p>
        </w:tc>
      </w:tr>
      <w:tr w:rsidR="00535B9D" w:rsidRPr="004238E4" w14:paraId="7B72E7F1"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5AB053"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2B5544" w14:textId="77777777" w:rsidR="00535B9D" w:rsidRPr="004238E4" w:rsidRDefault="009A388A" w:rsidP="00E65825">
            <w:pPr>
              <w:keepLines/>
              <w:contextualSpacing/>
              <w:rPr>
                <w:rFonts w:ascii="Calibri" w:hAnsi="Calibri" w:cs="Calibri"/>
                <w:i/>
                <w:color w:val="0000FF"/>
                <w:sz w:val="36"/>
                <w:szCs w:val="36"/>
              </w:rPr>
            </w:pPr>
            <w:r w:rsidRPr="004238E4">
              <w:rPr>
                <w:rFonts w:ascii="Calibri" w:hAnsi="Calibri"/>
                <w:i/>
              </w:rPr>
              <w:t xml:space="preserve">El sistema permitirá que los clientes </w:t>
            </w:r>
            <w:r w:rsidR="002472B4" w:rsidRPr="004238E4">
              <w:rPr>
                <w:rFonts w:ascii="Calibri" w:hAnsi="Calibri"/>
                <w:i/>
              </w:rPr>
              <w:t xml:space="preserve">podrán </w:t>
            </w:r>
            <w:r w:rsidRPr="004238E4">
              <w:rPr>
                <w:rFonts w:ascii="Calibri" w:hAnsi="Calibri"/>
                <w:i/>
              </w:rPr>
              <w:t>ingresar una orden de compra seleccionando los productos deseados</w:t>
            </w:r>
            <w:r w:rsidR="002472B4" w:rsidRPr="004238E4">
              <w:rPr>
                <w:rFonts w:ascii="Calibri" w:hAnsi="Calibri"/>
                <w:i/>
              </w:rPr>
              <w:t xml:space="preserve"> en el catálogo.</w:t>
            </w:r>
          </w:p>
        </w:tc>
      </w:tr>
      <w:tr w:rsidR="00535B9D" w:rsidRPr="004238E4" w14:paraId="10B82354"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390B61"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764168"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5C32B8B2" w14:textId="77777777" w:rsidTr="00675673">
        <w:trPr>
          <w:trHeight w:val="85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301141"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12A5E1" w14:textId="77777777" w:rsidR="00535B9D" w:rsidRPr="004238E4" w:rsidRDefault="00535B9D" w:rsidP="009A388A">
            <w:pPr>
              <w:keepLines/>
              <w:contextualSpacing/>
              <w:rPr>
                <w:rFonts w:ascii="Calibri" w:hAnsi="Calibri" w:cs="Calibri"/>
                <w:i/>
                <w:kern w:val="24"/>
              </w:rPr>
            </w:pPr>
            <w:r w:rsidRPr="004238E4">
              <w:rPr>
                <w:rFonts w:ascii="Calibri" w:hAnsi="Calibri" w:cs="Calibri"/>
                <w:i/>
                <w:kern w:val="24"/>
              </w:rPr>
              <w:t xml:space="preserve">El sistema </w:t>
            </w:r>
            <w:r w:rsidR="009A388A" w:rsidRPr="004238E4">
              <w:rPr>
                <w:rFonts w:ascii="Calibri" w:hAnsi="Calibri" w:cs="Calibri"/>
                <w:i/>
                <w:kern w:val="24"/>
              </w:rPr>
              <w:t xml:space="preserve">deberá ingresar las órdenes de compra teniendo la siguiente información: </w:t>
            </w:r>
          </w:p>
          <w:p w14:paraId="74729C94" w14:textId="77777777" w:rsidR="007C4F2F" w:rsidRPr="004238E4" w:rsidRDefault="007C4F2F" w:rsidP="00A931C9">
            <w:pPr>
              <w:keepLines/>
              <w:numPr>
                <w:ilvl w:val="0"/>
                <w:numId w:val="8"/>
              </w:numPr>
              <w:ind w:left="720" w:hanging="360"/>
              <w:contextualSpacing/>
              <w:rPr>
                <w:rFonts w:ascii="Calibri" w:hAnsi="Calibri" w:cs="Calibri"/>
                <w:i/>
                <w:szCs w:val="36"/>
              </w:rPr>
            </w:pPr>
            <w:r w:rsidRPr="004238E4">
              <w:rPr>
                <w:rFonts w:ascii="Calibri" w:hAnsi="Calibri" w:cs="Calibri"/>
                <w:i/>
                <w:szCs w:val="36"/>
              </w:rPr>
              <w:t>Ordenes de los productos.</w:t>
            </w:r>
          </w:p>
          <w:p w14:paraId="6BEDC390" w14:textId="77777777" w:rsidR="002472B4" w:rsidRPr="004238E4" w:rsidRDefault="002472B4" w:rsidP="00A931C9">
            <w:pPr>
              <w:keepLines/>
              <w:numPr>
                <w:ilvl w:val="0"/>
                <w:numId w:val="8"/>
              </w:numPr>
              <w:ind w:left="720" w:hanging="360"/>
              <w:contextualSpacing/>
              <w:rPr>
                <w:rFonts w:ascii="Calibri" w:hAnsi="Calibri" w:cs="Calibri"/>
                <w:i/>
                <w:szCs w:val="36"/>
              </w:rPr>
            </w:pPr>
            <w:r w:rsidRPr="004238E4">
              <w:rPr>
                <w:rFonts w:ascii="Calibri" w:hAnsi="Calibri" w:cs="Calibri"/>
                <w:i/>
                <w:szCs w:val="36"/>
              </w:rPr>
              <w:t>Código de la orden de compra</w:t>
            </w:r>
          </w:p>
          <w:p w14:paraId="1B745770" w14:textId="77777777" w:rsidR="00B00101" w:rsidRPr="004238E4" w:rsidRDefault="00B00101" w:rsidP="00A931C9">
            <w:pPr>
              <w:keepLines/>
              <w:numPr>
                <w:ilvl w:val="0"/>
                <w:numId w:val="8"/>
              </w:numPr>
              <w:ind w:left="720" w:hanging="360"/>
              <w:contextualSpacing/>
              <w:rPr>
                <w:rFonts w:ascii="Calibri" w:hAnsi="Calibri" w:cs="Calibri"/>
                <w:i/>
                <w:szCs w:val="36"/>
              </w:rPr>
            </w:pPr>
            <w:r w:rsidRPr="004238E4">
              <w:rPr>
                <w:rFonts w:ascii="Calibri" w:hAnsi="Calibri" w:cs="Calibri"/>
                <w:i/>
                <w:szCs w:val="36"/>
              </w:rPr>
              <w:t>Se le deberá especificar al sistema el tipo de pago que realiza el cliente.</w:t>
            </w:r>
          </w:p>
          <w:p w14:paraId="594B1B5C" w14:textId="77777777" w:rsidR="00A931C9" w:rsidRPr="004238E4" w:rsidRDefault="00A931C9" w:rsidP="00A931C9">
            <w:pPr>
              <w:keepLines/>
              <w:numPr>
                <w:ilvl w:val="0"/>
                <w:numId w:val="8"/>
              </w:numPr>
              <w:ind w:left="720" w:hanging="360"/>
              <w:contextualSpacing/>
              <w:rPr>
                <w:rFonts w:ascii="Calibri" w:hAnsi="Calibri" w:cs="Calibri"/>
                <w:i/>
                <w:szCs w:val="36"/>
              </w:rPr>
            </w:pPr>
            <w:r w:rsidRPr="004238E4">
              <w:rPr>
                <w:rFonts w:ascii="Calibri" w:hAnsi="Calibri" w:cs="Calibri"/>
                <w:i/>
                <w:szCs w:val="36"/>
              </w:rPr>
              <w:t>La orden de compra contará con la siguiente información:</w:t>
            </w:r>
          </w:p>
          <w:p w14:paraId="316570B0" w14:textId="77777777" w:rsidR="00A931C9" w:rsidRPr="004238E4" w:rsidRDefault="00A931C9" w:rsidP="00A931C9">
            <w:pPr>
              <w:keepLines/>
              <w:numPr>
                <w:ilvl w:val="1"/>
                <w:numId w:val="8"/>
              </w:numPr>
              <w:ind w:left="1440" w:hanging="360"/>
              <w:contextualSpacing/>
              <w:rPr>
                <w:rFonts w:ascii="Calibri" w:hAnsi="Calibri" w:cs="Calibri"/>
                <w:i/>
                <w:szCs w:val="36"/>
              </w:rPr>
            </w:pPr>
            <w:r w:rsidRPr="004238E4">
              <w:rPr>
                <w:rFonts w:ascii="Calibri" w:hAnsi="Calibri" w:cs="Calibri"/>
                <w:b/>
                <w:bCs/>
                <w:i/>
                <w:szCs w:val="36"/>
              </w:rPr>
              <w:t>Código de la factura:</w:t>
            </w:r>
            <w:r w:rsidRPr="004238E4">
              <w:rPr>
                <w:rFonts w:ascii="Calibri" w:hAnsi="Calibri" w:cs="Calibri"/>
                <w:i/>
                <w:szCs w:val="36"/>
              </w:rPr>
              <w:t xml:space="preserve"> </w:t>
            </w:r>
            <w:r w:rsidRPr="004238E4">
              <w:rPr>
                <w:rFonts w:ascii="Calibri" w:hAnsi="Calibri"/>
                <w:i/>
              </w:rPr>
              <w:t xml:space="preserve">tipo </w:t>
            </w:r>
            <w:proofErr w:type="spellStart"/>
            <w:r w:rsidRPr="004238E4">
              <w:rPr>
                <w:rFonts w:ascii="Calibri" w:hAnsi="Calibri"/>
                <w:i/>
              </w:rPr>
              <w:t>Integer</w:t>
            </w:r>
            <w:proofErr w:type="spellEnd"/>
            <w:r w:rsidRPr="004238E4">
              <w:rPr>
                <w:rFonts w:ascii="Calibri" w:hAnsi="Calibri"/>
                <w:i/>
              </w:rPr>
              <w:t xml:space="preserve"> de 5 caracteres de formato [ I]</w:t>
            </w:r>
          </w:p>
          <w:p w14:paraId="1BA0E8BB" w14:textId="77777777" w:rsidR="00A931C9" w:rsidRPr="004238E4" w:rsidRDefault="00A931C9" w:rsidP="00A931C9">
            <w:pPr>
              <w:keepLines/>
              <w:numPr>
                <w:ilvl w:val="1"/>
                <w:numId w:val="8"/>
              </w:numPr>
              <w:ind w:left="1440" w:hanging="360"/>
              <w:contextualSpacing/>
              <w:rPr>
                <w:rFonts w:ascii="Calibri" w:hAnsi="Calibri" w:cs="Calibri"/>
                <w:b/>
                <w:bCs/>
                <w:i/>
                <w:szCs w:val="36"/>
              </w:rPr>
            </w:pPr>
            <w:proofErr w:type="spellStart"/>
            <w:r w:rsidRPr="004238E4">
              <w:rPr>
                <w:rFonts w:ascii="Calibri" w:hAnsi="Calibri" w:cs="Calibri"/>
                <w:b/>
                <w:bCs/>
                <w:i/>
                <w:szCs w:val="36"/>
              </w:rPr>
              <w:t>Detalle_Productos</w:t>
            </w:r>
            <w:proofErr w:type="spellEnd"/>
            <w:r w:rsidRPr="004238E4">
              <w:rPr>
                <w:rFonts w:ascii="Calibri" w:hAnsi="Calibri" w:cs="Calibri"/>
                <w:b/>
                <w:bCs/>
                <w:i/>
                <w:szCs w:val="36"/>
              </w:rPr>
              <w:t xml:space="preserve">: </w:t>
            </w:r>
            <w:r w:rsidRPr="004238E4">
              <w:rPr>
                <w:rFonts w:ascii="Calibri" w:hAnsi="Calibri"/>
                <w:i/>
              </w:rPr>
              <w:t>tipo Varchar 200 caracteres debe incluir un formato mayúsculas, minúsculas, caracteres especiales y números</w:t>
            </w:r>
          </w:p>
          <w:p w14:paraId="070D0AC7" w14:textId="77777777" w:rsidR="00A931C9" w:rsidRPr="004238E4" w:rsidRDefault="00A931C9" w:rsidP="00A931C9">
            <w:pPr>
              <w:keepLines/>
              <w:numPr>
                <w:ilvl w:val="1"/>
                <w:numId w:val="8"/>
              </w:numPr>
              <w:ind w:left="1440" w:hanging="360"/>
              <w:contextualSpacing/>
              <w:rPr>
                <w:rFonts w:ascii="Calibri" w:hAnsi="Calibri" w:cs="Calibri"/>
                <w:b/>
                <w:bCs/>
                <w:i/>
                <w:szCs w:val="36"/>
              </w:rPr>
            </w:pPr>
            <w:r w:rsidRPr="004238E4">
              <w:rPr>
                <w:rFonts w:ascii="Calibri" w:hAnsi="Calibri" w:cs="Calibri"/>
                <w:b/>
                <w:bCs/>
                <w:i/>
                <w:kern w:val="24"/>
              </w:rPr>
              <w:t>Precio:</w:t>
            </w:r>
            <w:r w:rsidRPr="004238E4">
              <w:rPr>
                <w:rFonts w:ascii="Calibri" w:hAnsi="Calibri" w:cs="Calibri"/>
                <w:i/>
                <w:kern w:val="24"/>
              </w:rPr>
              <w:t xml:space="preserve"> </w:t>
            </w:r>
            <w:r w:rsidRPr="004238E4">
              <w:rPr>
                <w:rFonts w:ascii="Calibri" w:hAnsi="Calibri"/>
                <w:i/>
              </w:rPr>
              <w:t>tipo Double de 8,2 caracteres de formato [ D]</w:t>
            </w:r>
          </w:p>
          <w:p w14:paraId="1A633AA7" w14:textId="77777777" w:rsidR="00A931C9" w:rsidRPr="004238E4" w:rsidRDefault="00A931C9" w:rsidP="00A931C9">
            <w:pPr>
              <w:keepLines/>
              <w:numPr>
                <w:ilvl w:val="1"/>
                <w:numId w:val="8"/>
              </w:numPr>
              <w:ind w:left="1440" w:hanging="360"/>
              <w:contextualSpacing/>
              <w:rPr>
                <w:rFonts w:ascii="Calibri" w:hAnsi="Calibri" w:cs="Calibri"/>
                <w:i/>
                <w:szCs w:val="36"/>
              </w:rPr>
            </w:pPr>
            <w:proofErr w:type="spellStart"/>
            <w:r w:rsidRPr="004238E4">
              <w:rPr>
                <w:rFonts w:ascii="Calibri" w:hAnsi="Calibri" w:cs="Calibri"/>
                <w:b/>
                <w:bCs/>
                <w:i/>
                <w:szCs w:val="36"/>
              </w:rPr>
              <w:t>Nombre_cliente</w:t>
            </w:r>
            <w:proofErr w:type="spellEnd"/>
            <w:r w:rsidRPr="004238E4">
              <w:rPr>
                <w:rFonts w:ascii="Calibri" w:hAnsi="Calibri" w:cs="Calibri"/>
                <w:b/>
                <w:bCs/>
                <w:i/>
                <w:szCs w:val="36"/>
              </w:rPr>
              <w:t>:</w:t>
            </w:r>
            <w:r w:rsidRPr="004238E4">
              <w:rPr>
                <w:rFonts w:ascii="Calibri" w:hAnsi="Calibri" w:cs="Calibri"/>
                <w:i/>
                <w:szCs w:val="36"/>
              </w:rPr>
              <w:t xml:space="preserve"> </w:t>
            </w:r>
            <w:r w:rsidRPr="004238E4">
              <w:rPr>
                <w:rFonts w:ascii="Calibri" w:hAnsi="Calibri"/>
                <w:i/>
              </w:rPr>
              <w:t>tipo Varchar 60 caracteres debe incluir mayúsculas y minúsculas</w:t>
            </w:r>
          </w:p>
          <w:p w14:paraId="6BCDE1A5" w14:textId="77777777" w:rsidR="009A388A" w:rsidRPr="004238E4" w:rsidRDefault="009A388A" w:rsidP="00A931C9">
            <w:pPr>
              <w:keepLines/>
              <w:numPr>
                <w:ilvl w:val="0"/>
                <w:numId w:val="8"/>
              </w:numPr>
              <w:ind w:left="720" w:hanging="360"/>
              <w:contextualSpacing/>
              <w:rPr>
                <w:rFonts w:ascii="Calibri" w:hAnsi="Calibri"/>
                <w:i/>
              </w:rPr>
            </w:pPr>
            <w:r w:rsidRPr="004238E4">
              <w:rPr>
                <w:rFonts w:ascii="Calibri" w:hAnsi="Calibri"/>
                <w:i/>
              </w:rPr>
              <w:t>Tipo de pago:</w:t>
            </w:r>
          </w:p>
          <w:p w14:paraId="545673FF" w14:textId="77777777" w:rsidR="009A388A" w:rsidRPr="004238E4" w:rsidRDefault="009A388A" w:rsidP="00A931C9">
            <w:pPr>
              <w:keepLines/>
              <w:numPr>
                <w:ilvl w:val="1"/>
                <w:numId w:val="8"/>
              </w:numPr>
              <w:ind w:left="1440" w:hanging="360"/>
              <w:contextualSpacing/>
              <w:rPr>
                <w:rFonts w:ascii="Calibri" w:hAnsi="Calibri"/>
                <w:i/>
              </w:rPr>
            </w:pPr>
            <w:r w:rsidRPr="004238E4">
              <w:rPr>
                <w:rFonts w:ascii="Calibri" w:hAnsi="Calibri"/>
                <w:b/>
                <w:bCs/>
                <w:i/>
              </w:rPr>
              <w:t>Tarjeta de crédito:</w:t>
            </w:r>
            <w:r w:rsidR="00B139C9" w:rsidRPr="004238E4">
              <w:rPr>
                <w:rFonts w:ascii="Calibri" w:hAnsi="Calibri"/>
                <w:i/>
              </w:rPr>
              <w:t xml:space="preserve"> tipo </w:t>
            </w:r>
            <w:proofErr w:type="spellStart"/>
            <w:r w:rsidR="00B139C9" w:rsidRPr="004238E4">
              <w:rPr>
                <w:rFonts w:ascii="Calibri" w:hAnsi="Calibri"/>
                <w:i/>
              </w:rPr>
              <w:t>Integer</w:t>
            </w:r>
            <w:proofErr w:type="spellEnd"/>
            <w:r w:rsidR="00B139C9" w:rsidRPr="004238E4">
              <w:rPr>
                <w:rFonts w:ascii="Calibri" w:hAnsi="Calibri"/>
                <w:i/>
              </w:rPr>
              <w:t xml:space="preserve"> de 10 caracteres de formato [ I]</w:t>
            </w:r>
          </w:p>
          <w:p w14:paraId="13ACDD9F" w14:textId="77777777" w:rsidR="009A388A" w:rsidRPr="004238E4" w:rsidRDefault="009A388A" w:rsidP="00A931C9">
            <w:pPr>
              <w:keepLines/>
              <w:numPr>
                <w:ilvl w:val="1"/>
                <w:numId w:val="8"/>
              </w:numPr>
              <w:ind w:left="1440" w:hanging="360"/>
              <w:contextualSpacing/>
              <w:rPr>
                <w:rFonts w:ascii="Calibri" w:hAnsi="Calibri"/>
                <w:i/>
              </w:rPr>
            </w:pPr>
            <w:r w:rsidRPr="004238E4">
              <w:rPr>
                <w:rFonts w:ascii="Calibri" w:hAnsi="Calibri"/>
                <w:b/>
                <w:bCs/>
                <w:i/>
              </w:rPr>
              <w:t xml:space="preserve">Tarjeta de débito: </w:t>
            </w:r>
            <w:r w:rsidR="00B139C9" w:rsidRPr="004238E4">
              <w:rPr>
                <w:rFonts w:ascii="Calibri" w:hAnsi="Calibri"/>
                <w:i/>
              </w:rPr>
              <w:t xml:space="preserve">tipo </w:t>
            </w:r>
            <w:proofErr w:type="spellStart"/>
            <w:r w:rsidR="00B139C9" w:rsidRPr="004238E4">
              <w:rPr>
                <w:rFonts w:ascii="Calibri" w:hAnsi="Calibri"/>
                <w:i/>
              </w:rPr>
              <w:t>Integer</w:t>
            </w:r>
            <w:proofErr w:type="spellEnd"/>
            <w:r w:rsidR="00B139C9" w:rsidRPr="004238E4">
              <w:rPr>
                <w:rFonts w:ascii="Calibri" w:hAnsi="Calibri"/>
                <w:i/>
              </w:rPr>
              <w:t xml:space="preserve"> de 10 caracteres de formato [ I]</w:t>
            </w:r>
          </w:p>
          <w:p w14:paraId="69BEEA63" w14:textId="77777777" w:rsidR="00535B9D" w:rsidRPr="004238E4" w:rsidRDefault="009A388A" w:rsidP="00A931C9">
            <w:pPr>
              <w:keepLines/>
              <w:numPr>
                <w:ilvl w:val="1"/>
                <w:numId w:val="8"/>
              </w:numPr>
              <w:ind w:left="1440" w:hanging="360"/>
              <w:contextualSpacing/>
              <w:rPr>
                <w:rFonts w:ascii="Calibri" w:hAnsi="Calibri" w:cs="Calibri"/>
                <w:i/>
                <w:color w:val="0000FF"/>
                <w:szCs w:val="36"/>
              </w:rPr>
            </w:pPr>
            <w:r w:rsidRPr="004238E4">
              <w:rPr>
                <w:rFonts w:ascii="Calibri" w:hAnsi="Calibri"/>
                <w:b/>
                <w:bCs/>
                <w:i/>
              </w:rPr>
              <w:t>Depósito:</w:t>
            </w:r>
            <w:r w:rsidRPr="004238E4">
              <w:rPr>
                <w:rFonts w:ascii="Calibri" w:hAnsi="Calibri"/>
                <w:i/>
              </w:rPr>
              <w:t xml:space="preserve"> </w:t>
            </w:r>
            <w:r w:rsidR="00B139C9" w:rsidRPr="004238E4">
              <w:rPr>
                <w:rFonts w:ascii="Calibri" w:hAnsi="Calibri"/>
                <w:i/>
              </w:rPr>
              <w:t xml:space="preserve">tipo </w:t>
            </w:r>
            <w:proofErr w:type="spellStart"/>
            <w:r w:rsidR="00B139C9" w:rsidRPr="004238E4">
              <w:rPr>
                <w:rFonts w:ascii="Calibri" w:hAnsi="Calibri"/>
                <w:i/>
              </w:rPr>
              <w:t>Integer</w:t>
            </w:r>
            <w:proofErr w:type="spellEnd"/>
            <w:r w:rsidR="00B139C9" w:rsidRPr="004238E4">
              <w:rPr>
                <w:rFonts w:ascii="Calibri" w:hAnsi="Calibri"/>
                <w:i/>
              </w:rPr>
              <w:t xml:space="preserve"> de 8,2 caracteres de formato [ D]</w:t>
            </w:r>
          </w:p>
        </w:tc>
      </w:tr>
      <w:tr w:rsidR="00535B9D" w:rsidRPr="004238E4" w14:paraId="1DCEBFD4"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E4719D"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E74B8E"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224A7748"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6D997A3A"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A1E41C"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B8D393"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33F2FC61" w14:textId="77777777" w:rsidR="00535B9D" w:rsidRPr="004238E4" w:rsidRDefault="00535B9D" w:rsidP="0088178D">
      <w:pPr>
        <w:ind w:left="720"/>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6E069333"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C8F214"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FB9EC4"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5</w:t>
            </w:r>
          </w:p>
        </w:tc>
      </w:tr>
      <w:tr w:rsidR="00535B9D" w:rsidRPr="004238E4" w14:paraId="39866EC7"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4A0F1B"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3230C9" w14:textId="77777777" w:rsidR="00535B9D" w:rsidRPr="004238E4" w:rsidRDefault="00B00101" w:rsidP="00E65825">
            <w:pPr>
              <w:keepLines/>
              <w:contextualSpacing/>
              <w:rPr>
                <w:rFonts w:ascii="Calibri" w:hAnsi="Calibri" w:cs="Calibri"/>
                <w:i/>
                <w:color w:val="0000FF"/>
                <w:sz w:val="36"/>
                <w:szCs w:val="36"/>
              </w:rPr>
            </w:pPr>
            <w:r w:rsidRPr="004238E4">
              <w:rPr>
                <w:rFonts w:ascii="Calibri" w:hAnsi="Calibri"/>
                <w:i/>
              </w:rPr>
              <w:t>Consultar el estado</w:t>
            </w:r>
            <w:r w:rsidR="007C4F2F" w:rsidRPr="004238E4">
              <w:rPr>
                <w:rFonts w:ascii="Calibri" w:hAnsi="Calibri"/>
                <w:i/>
              </w:rPr>
              <w:t xml:space="preserve"> de comp</w:t>
            </w:r>
            <w:r w:rsidRPr="004238E4">
              <w:rPr>
                <w:rFonts w:ascii="Calibri" w:hAnsi="Calibri"/>
                <w:i/>
              </w:rPr>
              <w:t>ra del cliente.</w:t>
            </w:r>
          </w:p>
        </w:tc>
      </w:tr>
      <w:tr w:rsidR="00535B9D" w:rsidRPr="004238E4" w14:paraId="6701449A"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54A786"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ABBAB6" w14:textId="77777777" w:rsidR="007C4F2F" w:rsidRPr="004238E4" w:rsidRDefault="007C4F2F" w:rsidP="007C4F2F">
            <w:pPr>
              <w:jc w:val="both"/>
              <w:rPr>
                <w:rFonts w:ascii="Calibri" w:hAnsi="Calibri"/>
                <w:i/>
              </w:rPr>
            </w:pPr>
            <w:r w:rsidRPr="004238E4">
              <w:rPr>
                <w:rFonts w:ascii="Calibri" w:hAnsi="Calibri"/>
                <w:i/>
              </w:rPr>
              <w:t xml:space="preserve">El sistema permitirá que los clientes </w:t>
            </w:r>
            <w:r w:rsidR="00B00101" w:rsidRPr="004238E4">
              <w:rPr>
                <w:rFonts w:ascii="Calibri" w:hAnsi="Calibri"/>
                <w:i/>
              </w:rPr>
              <w:t>podrán</w:t>
            </w:r>
            <w:r w:rsidRPr="004238E4">
              <w:rPr>
                <w:rFonts w:ascii="Calibri" w:hAnsi="Calibri"/>
                <w:i/>
              </w:rPr>
              <w:t xml:space="preserve"> rastrear el estado de sus órdenes de </w:t>
            </w:r>
            <w:r w:rsidR="00B00101" w:rsidRPr="004238E4">
              <w:rPr>
                <w:rFonts w:ascii="Calibri" w:hAnsi="Calibri"/>
                <w:i/>
              </w:rPr>
              <w:t>compra desde</w:t>
            </w:r>
            <w:r w:rsidRPr="004238E4">
              <w:rPr>
                <w:rFonts w:ascii="Calibri" w:hAnsi="Calibri"/>
                <w:i/>
              </w:rPr>
              <w:t xml:space="preserve"> su generación hasta la entrega.</w:t>
            </w:r>
          </w:p>
          <w:p w14:paraId="1626BBDA"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6394376C"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B1C0CE"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3E7826"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4EB9A7BD"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81F2079"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2D8D8F"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El sistema debe</w:t>
            </w:r>
            <w:r w:rsidR="007C4F2F" w:rsidRPr="004238E4">
              <w:rPr>
                <w:rFonts w:ascii="Calibri" w:hAnsi="Calibri" w:cs="Calibri"/>
                <w:i/>
                <w:kern w:val="24"/>
              </w:rPr>
              <w:t xml:space="preserve"> rastrear el estado de ordenes de las compras desde su generación hasta la entrega del producto</w:t>
            </w:r>
            <w:r w:rsidR="001E528D" w:rsidRPr="004238E4">
              <w:rPr>
                <w:rFonts w:ascii="Calibri" w:hAnsi="Calibri" w:cs="Calibri"/>
                <w:i/>
                <w:kern w:val="24"/>
              </w:rPr>
              <w:t>:</w:t>
            </w:r>
            <w:r w:rsidRPr="004238E4">
              <w:rPr>
                <w:rFonts w:ascii="Calibri" w:hAnsi="Calibri" w:cs="Calibri"/>
                <w:i/>
                <w:kern w:val="24"/>
              </w:rPr>
              <w:t xml:space="preserve"> </w:t>
            </w:r>
          </w:p>
          <w:p w14:paraId="079C8B5B" w14:textId="77777777" w:rsidR="00B00101" w:rsidRPr="004238E4" w:rsidRDefault="001E528D" w:rsidP="00CA4A87">
            <w:pPr>
              <w:keepLines/>
              <w:numPr>
                <w:ilvl w:val="0"/>
                <w:numId w:val="9"/>
              </w:numPr>
              <w:ind w:left="720" w:hanging="360"/>
              <w:contextualSpacing/>
              <w:rPr>
                <w:rFonts w:ascii="Calibri" w:hAnsi="Calibri" w:cs="Calibri"/>
                <w:i/>
                <w:szCs w:val="36"/>
              </w:rPr>
            </w:pPr>
            <w:r w:rsidRPr="004238E4">
              <w:rPr>
                <w:rFonts w:ascii="Calibri" w:hAnsi="Calibri" w:cs="Calibri"/>
                <w:i/>
                <w:szCs w:val="36"/>
              </w:rPr>
              <w:t>Detalle de factura</w:t>
            </w:r>
            <w:r w:rsidR="00B00101" w:rsidRPr="004238E4">
              <w:rPr>
                <w:rFonts w:ascii="Calibri" w:hAnsi="Calibri" w:cs="Calibri"/>
                <w:i/>
                <w:szCs w:val="36"/>
              </w:rPr>
              <w:t xml:space="preserve"> del cliente</w:t>
            </w:r>
          </w:p>
          <w:p w14:paraId="1B9AE4D2" w14:textId="77777777" w:rsidR="00B00101" w:rsidRPr="004238E4" w:rsidRDefault="00B00101" w:rsidP="00CA4A87">
            <w:pPr>
              <w:keepLines/>
              <w:numPr>
                <w:ilvl w:val="1"/>
                <w:numId w:val="9"/>
              </w:numPr>
              <w:contextualSpacing/>
              <w:rPr>
                <w:rFonts w:ascii="Calibri" w:hAnsi="Calibri" w:cs="Calibri"/>
                <w:i/>
                <w:szCs w:val="36"/>
              </w:rPr>
            </w:pPr>
            <w:r w:rsidRPr="004238E4">
              <w:rPr>
                <w:rFonts w:ascii="Calibri" w:hAnsi="Calibri" w:cs="Calibri"/>
                <w:b/>
                <w:bCs/>
                <w:i/>
                <w:szCs w:val="36"/>
              </w:rPr>
              <w:t>Código de la factura</w:t>
            </w:r>
            <w:r w:rsidR="00661342" w:rsidRPr="004238E4">
              <w:rPr>
                <w:rFonts w:ascii="Calibri" w:hAnsi="Calibri" w:cs="Calibri"/>
                <w:b/>
                <w:bCs/>
                <w:i/>
                <w:szCs w:val="36"/>
              </w:rPr>
              <w:t>:</w:t>
            </w:r>
            <w:r w:rsidR="00661342" w:rsidRPr="004238E4">
              <w:rPr>
                <w:rFonts w:ascii="Calibri" w:hAnsi="Calibri" w:cs="Calibri"/>
                <w:i/>
                <w:szCs w:val="36"/>
              </w:rPr>
              <w:t xml:space="preserve"> </w:t>
            </w:r>
            <w:r w:rsidR="00661342" w:rsidRPr="004238E4">
              <w:rPr>
                <w:rFonts w:ascii="Calibri" w:hAnsi="Calibri"/>
                <w:i/>
              </w:rPr>
              <w:t xml:space="preserve">tipo </w:t>
            </w:r>
            <w:proofErr w:type="spellStart"/>
            <w:r w:rsidR="00661342" w:rsidRPr="004238E4">
              <w:rPr>
                <w:rFonts w:ascii="Calibri" w:hAnsi="Calibri"/>
                <w:i/>
              </w:rPr>
              <w:t>Integer</w:t>
            </w:r>
            <w:proofErr w:type="spellEnd"/>
            <w:r w:rsidR="00661342" w:rsidRPr="004238E4">
              <w:rPr>
                <w:rFonts w:ascii="Calibri" w:hAnsi="Calibri"/>
                <w:i/>
              </w:rPr>
              <w:t xml:space="preserve"> de 5 caracteres de formato [ I]</w:t>
            </w:r>
          </w:p>
          <w:p w14:paraId="20492010" w14:textId="77777777" w:rsidR="00B00101" w:rsidRPr="004238E4" w:rsidRDefault="00CA4A87" w:rsidP="00CA4A87">
            <w:pPr>
              <w:keepLines/>
              <w:numPr>
                <w:ilvl w:val="1"/>
                <w:numId w:val="9"/>
              </w:numPr>
              <w:contextualSpacing/>
              <w:rPr>
                <w:rFonts w:ascii="Calibri" w:hAnsi="Calibri" w:cs="Calibri"/>
                <w:b/>
                <w:bCs/>
                <w:i/>
                <w:szCs w:val="36"/>
              </w:rPr>
            </w:pPr>
            <w:proofErr w:type="spellStart"/>
            <w:r w:rsidRPr="004238E4">
              <w:rPr>
                <w:rFonts w:ascii="Calibri" w:hAnsi="Calibri" w:cs="Calibri"/>
                <w:b/>
                <w:bCs/>
                <w:i/>
                <w:szCs w:val="36"/>
              </w:rPr>
              <w:t>Detalle_</w:t>
            </w:r>
            <w:r w:rsidR="00B00101" w:rsidRPr="004238E4">
              <w:rPr>
                <w:rFonts w:ascii="Calibri" w:hAnsi="Calibri" w:cs="Calibri"/>
                <w:b/>
                <w:bCs/>
                <w:i/>
                <w:szCs w:val="36"/>
              </w:rPr>
              <w:t>Productos</w:t>
            </w:r>
            <w:proofErr w:type="spellEnd"/>
            <w:r w:rsidRPr="004238E4">
              <w:rPr>
                <w:rFonts w:ascii="Calibri" w:hAnsi="Calibri" w:cs="Calibri"/>
                <w:b/>
                <w:bCs/>
                <w:i/>
                <w:szCs w:val="36"/>
              </w:rPr>
              <w:t xml:space="preserve">: </w:t>
            </w:r>
            <w:r w:rsidRPr="004238E4">
              <w:rPr>
                <w:rFonts w:ascii="Calibri" w:hAnsi="Calibri"/>
                <w:i/>
              </w:rPr>
              <w:t>tipo Varchar 200 caracteres debe incluir un formato mayúsculas, minúsculas, caracteres especiales y números</w:t>
            </w:r>
          </w:p>
          <w:p w14:paraId="305FBC23" w14:textId="77777777" w:rsidR="00CA4A87" w:rsidRPr="004238E4" w:rsidRDefault="00CA4A87" w:rsidP="00CA4A87">
            <w:pPr>
              <w:keepLines/>
              <w:numPr>
                <w:ilvl w:val="1"/>
                <w:numId w:val="9"/>
              </w:numPr>
              <w:contextualSpacing/>
              <w:rPr>
                <w:rFonts w:ascii="Calibri" w:hAnsi="Calibri" w:cs="Calibri"/>
                <w:i/>
                <w:szCs w:val="36"/>
              </w:rPr>
            </w:pPr>
            <w:r w:rsidRPr="004238E4">
              <w:rPr>
                <w:rFonts w:ascii="Calibri" w:hAnsi="Calibri" w:cs="Calibri"/>
                <w:b/>
                <w:bCs/>
                <w:i/>
                <w:szCs w:val="36"/>
              </w:rPr>
              <w:t>Cedula:</w:t>
            </w:r>
            <w:r w:rsidRPr="004238E4">
              <w:rPr>
                <w:rFonts w:ascii="Calibri" w:hAnsi="Calibri" w:cs="Calibri"/>
                <w:i/>
                <w:szCs w:val="36"/>
              </w:rPr>
              <w:t xml:space="preserve"> </w:t>
            </w:r>
            <w:r w:rsidRPr="004238E4">
              <w:rPr>
                <w:rFonts w:ascii="Calibri" w:hAnsi="Calibri"/>
                <w:i/>
              </w:rPr>
              <w:t xml:space="preserve">tipo </w:t>
            </w:r>
            <w:proofErr w:type="spellStart"/>
            <w:r w:rsidRPr="004238E4">
              <w:rPr>
                <w:rFonts w:ascii="Calibri" w:hAnsi="Calibri"/>
                <w:i/>
              </w:rPr>
              <w:t>Integer</w:t>
            </w:r>
            <w:proofErr w:type="spellEnd"/>
            <w:r w:rsidRPr="004238E4">
              <w:rPr>
                <w:rFonts w:ascii="Calibri" w:hAnsi="Calibri"/>
                <w:i/>
              </w:rPr>
              <w:t xml:space="preserve"> de 10 caracteres de formato [ I]</w:t>
            </w:r>
          </w:p>
          <w:p w14:paraId="63C158A3" w14:textId="77777777" w:rsidR="00CA4A87" w:rsidRPr="004238E4" w:rsidRDefault="00CA4A87" w:rsidP="00CA4A87">
            <w:pPr>
              <w:keepLines/>
              <w:numPr>
                <w:ilvl w:val="1"/>
                <w:numId w:val="9"/>
              </w:numPr>
              <w:contextualSpacing/>
              <w:rPr>
                <w:rFonts w:ascii="Calibri" w:hAnsi="Calibri" w:cs="Calibri"/>
                <w:i/>
                <w:szCs w:val="36"/>
              </w:rPr>
            </w:pPr>
            <w:r w:rsidRPr="004238E4">
              <w:rPr>
                <w:rFonts w:ascii="Calibri" w:hAnsi="Calibri" w:cs="Calibri"/>
                <w:b/>
                <w:bCs/>
                <w:i/>
                <w:szCs w:val="36"/>
              </w:rPr>
              <w:lastRenderedPageBreak/>
              <w:t>Teléfono:</w:t>
            </w:r>
            <w:r w:rsidRPr="004238E4">
              <w:rPr>
                <w:rFonts w:ascii="Calibri" w:hAnsi="Calibri" w:cs="Calibri"/>
                <w:i/>
                <w:szCs w:val="36"/>
              </w:rPr>
              <w:t xml:space="preserve"> </w:t>
            </w:r>
            <w:r w:rsidRPr="004238E4">
              <w:rPr>
                <w:rFonts w:ascii="Calibri" w:hAnsi="Calibri"/>
                <w:i/>
              </w:rPr>
              <w:t>tipo Varchar de 10 caracteres debe incluir un formato de números</w:t>
            </w:r>
          </w:p>
          <w:p w14:paraId="0B7261D3" w14:textId="77777777" w:rsidR="00CA4A87" w:rsidRPr="004238E4" w:rsidRDefault="00B00101" w:rsidP="00CA4A87">
            <w:pPr>
              <w:keepLines/>
              <w:numPr>
                <w:ilvl w:val="1"/>
                <w:numId w:val="9"/>
              </w:numPr>
              <w:contextualSpacing/>
              <w:rPr>
                <w:rFonts w:ascii="Calibri" w:hAnsi="Calibri" w:cs="Calibri"/>
                <w:i/>
                <w:szCs w:val="36"/>
              </w:rPr>
            </w:pPr>
            <w:proofErr w:type="spellStart"/>
            <w:r w:rsidRPr="004238E4">
              <w:rPr>
                <w:rFonts w:ascii="Calibri" w:hAnsi="Calibri" w:cs="Calibri"/>
                <w:b/>
                <w:bCs/>
                <w:i/>
                <w:szCs w:val="36"/>
              </w:rPr>
              <w:t>Nombre</w:t>
            </w:r>
            <w:r w:rsidR="00CA4A87" w:rsidRPr="004238E4">
              <w:rPr>
                <w:rFonts w:ascii="Calibri" w:hAnsi="Calibri" w:cs="Calibri"/>
                <w:b/>
                <w:bCs/>
                <w:i/>
                <w:szCs w:val="36"/>
              </w:rPr>
              <w:t>_cliente</w:t>
            </w:r>
            <w:proofErr w:type="spellEnd"/>
            <w:r w:rsidR="00661342" w:rsidRPr="004238E4">
              <w:rPr>
                <w:rFonts w:ascii="Calibri" w:hAnsi="Calibri" w:cs="Calibri"/>
                <w:b/>
                <w:bCs/>
                <w:i/>
                <w:szCs w:val="36"/>
              </w:rPr>
              <w:t>:</w:t>
            </w:r>
            <w:r w:rsidRPr="004238E4">
              <w:rPr>
                <w:rFonts w:ascii="Calibri" w:hAnsi="Calibri" w:cs="Calibri"/>
                <w:i/>
                <w:szCs w:val="36"/>
              </w:rPr>
              <w:t xml:space="preserve"> </w:t>
            </w:r>
            <w:r w:rsidR="00CA4A87" w:rsidRPr="004238E4">
              <w:rPr>
                <w:rFonts w:ascii="Calibri" w:hAnsi="Calibri"/>
                <w:i/>
              </w:rPr>
              <w:t>tipo Varchar 60 caracteres debe incluir mayúsculas y minúsculas</w:t>
            </w:r>
          </w:p>
          <w:p w14:paraId="3E1F91C0" w14:textId="77777777" w:rsidR="00CA4A87" w:rsidRPr="004238E4" w:rsidRDefault="00CA4A87" w:rsidP="00CA4A87">
            <w:pPr>
              <w:keepLines/>
              <w:numPr>
                <w:ilvl w:val="1"/>
                <w:numId w:val="9"/>
              </w:numPr>
              <w:contextualSpacing/>
              <w:rPr>
                <w:rFonts w:ascii="Calibri" w:hAnsi="Calibri" w:cs="Calibri"/>
                <w:i/>
                <w:szCs w:val="36"/>
              </w:rPr>
            </w:pPr>
            <w:r w:rsidRPr="004238E4">
              <w:rPr>
                <w:rFonts w:ascii="Calibri" w:hAnsi="Calibri"/>
                <w:b/>
                <w:bCs/>
                <w:i/>
              </w:rPr>
              <w:t>Correo:</w:t>
            </w:r>
            <w:r w:rsidRPr="004238E4">
              <w:rPr>
                <w:rFonts w:ascii="Calibri" w:hAnsi="Calibri"/>
                <w:i/>
              </w:rPr>
              <w:t xml:space="preserve"> tipo Varchar 60 caracteres debe incluir un formato mayúsculas, minúsculas, caracteres especiales y números</w:t>
            </w:r>
          </w:p>
          <w:p w14:paraId="5C275222" w14:textId="77777777" w:rsidR="00661342" w:rsidRPr="004238E4" w:rsidRDefault="00661342" w:rsidP="00CA4A87">
            <w:pPr>
              <w:keepLines/>
              <w:numPr>
                <w:ilvl w:val="1"/>
                <w:numId w:val="9"/>
              </w:numPr>
              <w:contextualSpacing/>
              <w:rPr>
                <w:rFonts w:ascii="Calibri" w:hAnsi="Calibri" w:cs="Calibri"/>
                <w:i/>
                <w:szCs w:val="36"/>
              </w:rPr>
            </w:pPr>
            <w:r w:rsidRPr="004238E4">
              <w:rPr>
                <w:rFonts w:ascii="Calibri" w:hAnsi="Calibri" w:cs="Calibri"/>
                <w:b/>
                <w:bCs/>
                <w:i/>
                <w:szCs w:val="36"/>
              </w:rPr>
              <w:t>D</w:t>
            </w:r>
            <w:r w:rsidR="00B00101" w:rsidRPr="004238E4">
              <w:rPr>
                <w:rFonts w:ascii="Calibri" w:hAnsi="Calibri" w:cs="Calibri"/>
                <w:b/>
                <w:bCs/>
                <w:i/>
                <w:szCs w:val="36"/>
              </w:rPr>
              <w:t>irección</w:t>
            </w:r>
            <w:r w:rsidRPr="004238E4">
              <w:rPr>
                <w:rFonts w:ascii="Calibri" w:hAnsi="Calibri" w:cs="Calibri"/>
                <w:b/>
                <w:bCs/>
                <w:i/>
                <w:szCs w:val="36"/>
              </w:rPr>
              <w:t>:</w:t>
            </w:r>
            <w:r w:rsidR="00CA4A87" w:rsidRPr="004238E4">
              <w:rPr>
                <w:rFonts w:ascii="Calibri" w:hAnsi="Calibri" w:cs="Calibri"/>
                <w:i/>
                <w:szCs w:val="36"/>
              </w:rPr>
              <w:t xml:space="preserve"> </w:t>
            </w:r>
            <w:r w:rsidR="00CA4A87" w:rsidRPr="004238E4">
              <w:rPr>
                <w:rFonts w:ascii="Calibri" w:hAnsi="Calibri"/>
                <w:i/>
              </w:rPr>
              <w:t>tipo Varchar 150 caracteres debe incluir un formato mayúsculas, minúsculas y números</w:t>
            </w:r>
          </w:p>
          <w:p w14:paraId="6B86C4F4" w14:textId="77777777" w:rsidR="00661342" w:rsidRPr="004238E4" w:rsidRDefault="00661342" w:rsidP="00CA4A87">
            <w:pPr>
              <w:keepLines/>
              <w:numPr>
                <w:ilvl w:val="1"/>
                <w:numId w:val="9"/>
              </w:numPr>
              <w:contextualSpacing/>
              <w:rPr>
                <w:rFonts w:ascii="Calibri" w:hAnsi="Calibri" w:cs="Calibri"/>
                <w:i/>
                <w:szCs w:val="36"/>
              </w:rPr>
            </w:pPr>
            <w:proofErr w:type="spellStart"/>
            <w:r w:rsidRPr="004238E4">
              <w:rPr>
                <w:rFonts w:ascii="Calibri" w:hAnsi="Calibri" w:cs="Calibri"/>
                <w:b/>
                <w:bCs/>
                <w:i/>
                <w:szCs w:val="36"/>
              </w:rPr>
              <w:t>Nombre_</w:t>
            </w:r>
            <w:r w:rsidR="0007068D" w:rsidRPr="004238E4">
              <w:rPr>
                <w:rFonts w:ascii="Calibri" w:hAnsi="Calibri" w:cs="Calibri"/>
                <w:b/>
                <w:bCs/>
                <w:i/>
                <w:szCs w:val="36"/>
              </w:rPr>
              <w:t>empresa</w:t>
            </w:r>
            <w:proofErr w:type="spellEnd"/>
            <w:r w:rsidRPr="004238E4">
              <w:rPr>
                <w:rFonts w:ascii="Calibri" w:hAnsi="Calibri" w:cs="Calibri"/>
                <w:b/>
                <w:bCs/>
                <w:i/>
                <w:szCs w:val="36"/>
              </w:rPr>
              <w:t>:</w:t>
            </w:r>
            <w:r w:rsidR="0007068D" w:rsidRPr="004238E4">
              <w:rPr>
                <w:rFonts w:ascii="Calibri" w:hAnsi="Calibri" w:cs="Calibri"/>
                <w:i/>
                <w:szCs w:val="36"/>
              </w:rPr>
              <w:t xml:space="preserve"> </w:t>
            </w:r>
            <w:r w:rsidR="00CA4A87" w:rsidRPr="004238E4">
              <w:rPr>
                <w:rFonts w:ascii="Calibri" w:hAnsi="Calibri"/>
                <w:i/>
              </w:rPr>
              <w:t>tipo Varchar 60 caracteres debe incluir mayúsculas y minúsculas</w:t>
            </w:r>
          </w:p>
          <w:p w14:paraId="2C3EC658" w14:textId="77777777" w:rsidR="00B00101" w:rsidRPr="004238E4" w:rsidRDefault="0007068D" w:rsidP="00CA4A87">
            <w:pPr>
              <w:keepLines/>
              <w:numPr>
                <w:ilvl w:val="1"/>
                <w:numId w:val="9"/>
              </w:numPr>
              <w:contextualSpacing/>
              <w:rPr>
                <w:rFonts w:ascii="Calibri" w:hAnsi="Calibri" w:cs="Calibri"/>
                <w:i/>
                <w:szCs w:val="36"/>
              </w:rPr>
            </w:pPr>
            <w:r w:rsidRPr="004238E4">
              <w:rPr>
                <w:rFonts w:ascii="Calibri" w:hAnsi="Calibri" w:cs="Calibri"/>
                <w:b/>
                <w:bCs/>
                <w:i/>
                <w:szCs w:val="36"/>
              </w:rPr>
              <w:t>RUC</w:t>
            </w:r>
            <w:r w:rsidR="00CA4A87" w:rsidRPr="004238E4">
              <w:rPr>
                <w:rFonts w:ascii="Calibri" w:hAnsi="Calibri" w:cs="Calibri"/>
                <w:b/>
                <w:bCs/>
                <w:i/>
                <w:szCs w:val="36"/>
              </w:rPr>
              <w:t>:</w:t>
            </w:r>
            <w:r w:rsidRPr="004238E4">
              <w:rPr>
                <w:rFonts w:ascii="Calibri" w:hAnsi="Calibri" w:cs="Calibri"/>
                <w:i/>
                <w:szCs w:val="36"/>
              </w:rPr>
              <w:t xml:space="preserve"> </w:t>
            </w:r>
            <w:r w:rsidR="00CA4A87" w:rsidRPr="004238E4">
              <w:rPr>
                <w:rFonts w:ascii="Calibri" w:hAnsi="Calibri"/>
                <w:i/>
              </w:rPr>
              <w:t xml:space="preserve">tipo </w:t>
            </w:r>
            <w:proofErr w:type="spellStart"/>
            <w:r w:rsidR="00CA4A87" w:rsidRPr="004238E4">
              <w:rPr>
                <w:rFonts w:ascii="Calibri" w:hAnsi="Calibri"/>
                <w:i/>
              </w:rPr>
              <w:t>Integer</w:t>
            </w:r>
            <w:proofErr w:type="spellEnd"/>
            <w:r w:rsidR="00CA4A87" w:rsidRPr="004238E4">
              <w:rPr>
                <w:rFonts w:ascii="Calibri" w:hAnsi="Calibri"/>
                <w:i/>
              </w:rPr>
              <w:t xml:space="preserve"> de 13 caracteres de formato [ I]</w:t>
            </w:r>
          </w:p>
          <w:p w14:paraId="7F4BE1A0" w14:textId="77777777" w:rsidR="001E528D" w:rsidRPr="004238E4" w:rsidRDefault="001E528D" w:rsidP="00CA4A87">
            <w:pPr>
              <w:keepLines/>
              <w:numPr>
                <w:ilvl w:val="0"/>
                <w:numId w:val="9"/>
              </w:numPr>
              <w:ind w:left="720" w:hanging="360"/>
              <w:contextualSpacing/>
              <w:rPr>
                <w:rFonts w:ascii="Calibri" w:hAnsi="Calibri" w:cs="Calibri"/>
                <w:i/>
                <w:szCs w:val="36"/>
              </w:rPr>
            </w:pPr>
            <w:r w:rsidRPr="004238E4">
              <w:rPr>
                <w:rFonts w:ascii="Calibri" w:hAnsi="Calibri" w:cs="Calibri"/>
                <w:i/>
                <w:szCs w:val="36"/>
              </w:rPr>
              <w:t>Selección del método de pago</w:t>
            </w:r>
          </w:p>
          <w:p w14:paraId="1D1BB827" w14:textId="77777777" w:rsidR="0007068D" w:rsidRPr="004238E4" w:rsidRDefault="0007068D" w:rsidP="00CA4A87">
            <w:pPr>
              <w:keepLines/>
              <w:numPr>
                <w:ilvl w:val="1"/>
                <w:numId w:val="9"/>
              </w:numPr>
              <w:contextualSpacing/>
              <w:rPr>
                <w:rFonts w:ascii="Calibri" w:hAnsi="Calibri"/>
                <w:i/>
              </w:rPr>
            </w:pPr>
            <w:r w:rsidRPr="004238E4">
              <w:rPr>
                <w:rFonts w:ascii="Calibri" w:hAnsi="Calibri"/>
                <w:b/>
                <w:bCs/>
                <w:i/>
              </w:rPr>
              <w:t>Tarjeta de crédito:</w:t>
            </w:r>
            <w:r w:rsidR="00CA4A87" w:rsidRPr="004238E4">
              <w:rPr>
                <w:rFonts w:ascii="Calibri" w:hAnsi="Calibri"/>
                <w:i/>
              </w:rPr>
              <w:t xml:space="preserve"> tipo </w:t>
            </w:r>
            <w:proofErr w:type="spellStart"/>
            <w:r w:rsidR="00CA4A87" w:rsidRPr="004238E4">
              <w:rPr>
                <w:rFonts w:ascii="Calibri" w:hAnsi="Calibri"/>
                <w:i/>
              </w:rPr>
              <w:t>Integer</w:t>
            </w:r>
            <w:proofErr w:type="spellEnd"/>
            <w:r w:rsidR="00CA4A87" w:rsidRPr="004238E4">
              <w:rPr>
                <w:rFonts w:ascii="Calibri" w:hAnsi="Calibri"/>
                <w:i/>
              </w:rPr>
              <w:t xml:space="preserve"> de 10 caracteres de formato [ I]</w:t>
            </w:r>
          </w:p>
          <w:p w14:paraId="4B7481EA" w14:textId="77777777" w:rsidR="00CA4A87" w:rsidRPr="004238E4" w:rsidRDefault="0007068D" w:rsidP="00CA4A87">
            <w:pPr>
              <w:keepLines/>
              <w:numPr>
                <w:ilvl w:val="1"/>
                <w:numId w:val="9"/>
              </w:numPr>
              <w:contextualSpacing/>
              <w:rPr>
                <w:rFonts w:ascii="Calibri" w:hAnsi="Calibri"/>
                <w:i/>
              </w:rPr>
            </w:pPr>
            <w:r w:rsidRPr="004238E4">
              <w:rPr>
                <w:rFonts w:ascii="Calibri" w:hAnsi="Calibri"/>
                <w:b/>
                <w:bCs/>
                <w:i/>
              </w:rPr>
              <w:t>Tarjeta de débito:</w:t>
            </w:r>
            <w:r w:rsidRPr="004238E4">
              <w:rPr>
                <w:rFonts w:ascii="Calibri" w:hAnsi="Calibri"/>
                <w:i/>
              </w:rPr>
              <w:t xml:space="preserve"> </w:t>
            </w:r>
            <w:r w:rsidR="00CA4A87" w:rsidRPr="004238E4">
              <w:rPr>
                <w:rFonts w:ascii="Calibri" w:hAnsi="Calibri"/>
                <w:i/>
              </w:rPr>
              <w:t xml:space="preserve">tipo </w:t>
            </w:r>
            <w:proofErr w:type="spellStart"/>
            <w:r w:rsidR="00CA4A87" w:rsidRPr="004238E4">
              <w:rPr>
                <w:rFonts w:ascii="Calibri" w:hAnsi="Calibri"/>
                <w:i/>
              </w:rPr>
              <w:t>Integer</w:t>
            </w:r>
            <w:proofErr w:type="spellEnd"/>
            <w:r w:rsidR="00CA4A87" w:rsidRPr="004238E4">
              <w:rPr>
                <w:rFonts w:ascii="Calibri" w:hAnsi="Calibri"/>
                <w:i/>
              </w:rPr>
              <w:t xml:space="preserve"> de 10 caracteres de formato [ I]</w:t>
            </w:r>
          </w:p>
          <w:p w14:paraId="4FA8CE5D" w14:textId="77777777" w:rsidR="00B00101" w:rsidRPr="004238E4" w:rsidRDefault="0007068D" w:rsidP="00CA4A87">
            <w:pPr>
              <w:keepLines/>
              <w:numPr>
                <w:ilvl w:val="1"/>
                <w:numId w:val="9"/>
              </w:numPr>
              <w:contextualSpacing/>
              <w:rPr>
                <w:rFonts w:ascii="Calibri" w:hAnsi="Calibri"/>
                <w:i/>
              </w:rPr>
            </w:pPr>
            <w:r w:rsidRPr="004238E4">
              <w:rPr>
                <w:rFonts w:ascii="Calibri" w:hAnsi="Calibri"/>
                <w:b/>
                <w:bCs/>
                <w:i/>
              </w:rPr>
              <w:t>Depósito</w:t>
            </w:r>
            <w:r w:rsidR="00CA4A87" w:rsidRPr="004238E4">
              <w:rPr>
                <w:rFonts w:ascii="Calibri" w:hAnsi="Calibri"/>
                <w:b/>
                <w:bCs/>
                <w:i/>
              </w:rPr>
              <w:t>:</w:t>
            </w:r>
            <w:r w:rsidR="00CA4A87" w:rsidRPr="004238E4">
              <w:rPr>
                <w:rFonts w:ascii="Calibri" w:hAnsi="Calibri"/>
                <w:i/>
              </w:rPr>
              <w:t xml:space="preserve"> tipo </w:t>
            </w:r>
            <w:proofErr w:type="spellStart"/>
            <w:r w:rsidR="00CA4A87" w:rsidRPr="004238E4">
              <w:rPr>
                <w:rFonts w:ascii="Calibri" w:hAnsi="Calibri"/>
                <w:i/>
              </w:rPr>
              <w:t>Integer</w:t>
            </w:r>
            <w:proofErr w:type="spellEnd"/>
            <w:r w:rsidR="00CA4A87" w:rsidRPr="004238E4">
              <w:rPr>
                <w:rFonts w:ascii="Calibri" w:hAnsi="Calibri"/>
                <w:i/>
              </w:rPr>
              <w:t xml:space="preserve"> de 10 caracteres de formato [I]</w:t>
            </w:r>
            <w:r w:rsidR="001E528D" w:rsidRPr="004238E4">
              <w:rPr>
                <w:rFonts w:ascii="Calibri" w:hAnsi="Calibri" w:cs="Calibri"/>
                <w:i/>
                <w:szCs w:val="36"/>
              </w:rPr>
              <w:t>Confirmación de compra</w:t>
            </w:r>
            <w:r w:rsidR="00B00101" w:rsidRPr="004238E4">
              <w:rPr>
                <w:rFonts w:ascii="Calibri" w:hAnsi="Calibri" w:cs="Calibri"/>
                <w:i/>
                <w:szCs w:val="36"/>
              </w:rPr>
              <w:t xml:space="preserve"> del cliente </w:t>
            </w:r>
          </w:p>
          <w:p w14:paraId="1A01B641" w14:textId="77777777" w:rsidR="0002138D" w:rsidRPr="004238E4" w:rsidRDefault="0002138D" w:rsidP="0002138D">
            <w:pPr>
              <w:keepLines/>
              <w:numPr>
                <w:ilvl w:val="0"/>
                <w:numId w:val="9"/>
              </w:numPr>
              <w:ind w:left="720" w:hanging="360"/>
              <w:contextualSpacing/>
              <w:rPr>
                <w:rFonts w:ascii="Calibri" w:hAnsi="Calibri"/>
                <w:i/>
              </w:rPr>
            </w:pPr>
            <w:r w:rsidRPr="004238E4">
              <w:rPr>
                <w:rFonts w:ascii="Calibri" w:hAnsi="Calibri"/>
                <w:i/>
              </w:rPr>
              <w:t xml:space="preserve">Confirmación de compra de cliente </w:t>
            </w:r>
          </w:p>
        </w:tc>
      </w:tr>
      <w:tr w:rsidR="00535B9D" w:rsidRPr="004238E4" w14:paraId="297929E0"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64EC7B"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D0F6F7"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189F11C3"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43F63EFE"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484D85"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D2A44E"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58DB7D73" w14:textId="77777777" w:rsidR="00535B9D" w:rsidRPr="004238E4" w:rsidRDefault="00535B9D" w:rsidP="00587293">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1103D856"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768832F"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7D9D2E" w14:textId="77777777" w:rsidR="00535B9D" w:rsidRPr="004238E4" w:rsidRDefault="00535B9D" w:rsidP="00E65825">
            <w:pPr>
              <w:keepLines/>
              <w:contextualSpacing/>
              <w:rPr>
                <w:rFonts w:ascii="Calibri" w:hAnsi="Calibri" w:cs="Calibri"/>
                <w:i/>
              </w:rPr>
            </w:pPr>
            <w:r w:rsidRPr="004238E4">
              <w:rPr>
                <w:rFonts w:ascii="Calibri" w:hAnsi="Calibri" w:cs="Calibri"/>
                <w:b/>
                <w:i/>
              </w:rPr>
              <w:t>RF-</w:t>
            </w:r>
            <w:r w:rsidR="00356B47" w:rsidRPr="004238E4">
              <w:rPr>
                <w:rFonts w:ascii="Calibri" w:hAnsi="Calibri" w:cs="Calibri"/>
                <w:b/>
                <w:i/>
              </w:rPr>
              <w:t>6</w:t>
            </w:r>
          </w:p>
        </w:tc>
      </w:tr>
      <w:tr w:rsidR="00535B9D" w:rsidRPr="004238E4" w14:paraId="0569E0AB"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8F2100"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F1DAF6" w14:textId="77777777" w:rsidR="00535B9D" w:rsidRPr="004238E4" w:rsidRDefault="003F1147" w:rsidP="00E65825">
            <w:pPr>
              <w:keepLines/>
              <w:contextualSpacing/>
              <w:rPr>
                <w:rFonts w:ascii="Calibri" w:hAnsi="Calibri" w:cs="Calibri"/>
                <w:i/>
                <w:color w:val="0000FF"/>
                <w:sz w:val="36"/>
                <w:szCs w:val="36"/>
              </w:rPr>
            </w:pPr>
            <w:r w:rsidRPr="004238E4">
              <w:rPr>
                <w:rFonts w:ascii="Calibri" w:hAnsi="Calibri"/>
                <w:i/>
              </w:rPr>
              <w:t xml:space="preserve">Añadir quejas </w:t>
            </w:r>
            <w:r w:rsidR="0007068D" w:rsidRPr="004238E4">
              <w:rPr>
                <w:rFonts w:ascii="Calibri" w:hAnsi="Calibri"/>
                <w:i/>
              </w:rPr>
              <w:t>de actualización del catálogo.</w:t>
            </w:r>
          </w:p>
        </w:tc>
      </w:tr>
      <w:tr w:rsidR="00535B9D" w:rsidRPr="004238E4" w14:paraId="6E201DE6"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DCB6AB"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58A0F4" w14:textId="77777777" w:rsidR="003F1147" w:rsidRPr="004238E4" w:rsidRDefault="003F1147" w:rsidP="003F1147">
            <w:pPr>
              <w:jc w:val="both"/>
              <w:rPr>
                <w:rFonts w:ascii="Calibri" w:hAnsi="Calibri"/>
                <w:i/>
              </w:rPr>
            </w:pPr>
            <w:r w:rsidRPr="004238E4">
              <w:rPr>
                <w:rFonts w:ascii="Calibri" w:hAnsi="Calibri"/>
                <w:i/>
              </w:rPr>
              <w:t xml:space="preserve">El sistema habilitara la capacidad de presentar quejas o reclamos en caso </w:t>
            </w:r>
            <w:r w:rsidR="0007068D" w:rsidRPr="004238E4">
              <w:rPr>
                <w:rFonts w:ascii="Calibri" w:hAnsi="Calibri"/>
                <w:i/>
              </w:rPr>
              <w:t>de mostrar productos que estén agotado en stock.</w:t>
            </w:r>
          </w:p>
          <w:p w14:paraId="6A237A85"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251CA886"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27FBBC"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F14CD0"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3CB078AD" w14:textId="77777777" w:rsidTr="00A931C9">
        <w:trPr>
          <w:trHeight w:val="278"/>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779D1CE"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729D5B"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 xml:space="preserve">El sistema debe </w:t>
            </w:r>
            <w:r w:rsidR="003F1147" w:rsidRPr="004238E4">
              <w:rPr>
                <w:rFonts w:ascii="Calibri" w:hAnsi="Calibri" w:cs="Calibri"/>
                <w:i/>
                <w:kern w:val="24"/>
              </w:rPr>
              <w:t>presentar</w:t>
            </w:r>
            <w:r w:rsidRPr="004238E4">
              <w:rPr>
                <w:rFonts w:ascii="Calibri" w:hAnsi="Calibri" w:cs="Calibri"/>
                <w:i/>
                <w:kern w:val="24"/>
              </w:rPr>
              <w:t xml:space="preserve"> siguiente información sobre l</w:t>
            </w:r>
            <w:r w:rsidR="003F1147" w:rsidRPr="004238E4">
              <w:rPr>
                <w:rFonts w:ascii="Calibri" w:hAnsi="Calibri" w:cs="Calibri"/>
                <w:i/>
                <w:kern w:val="24"/>
              </w:rPr>
              <w:t>as quejas y reclamos</w:t>
            </w:r>
            <w:r w:rsidRPr="004238E4">
              <w:rPr>
                <w:rFonts w:ascii="Calibri" w:hAnsi="Calibri" w:cs="Calibri"/>
                <w:i/>
                <w:kern w:val="24"/>
              </w:rPr>
              <w:t>:</w:t>
            </w:r>
          </w:p>
          <w:p w14:paraId="030B9DE1" w14:textId="77777777" w:rsidR="00535B9D" w:rsidRPr="004238E4" w:rsidRDefault="003F1147">
            <w:pPr>
              <w:keepLines/>
              <w:numPr>
                <w:ilvl w:val="0"/>
                <w:numId w:val="10"/>
              </w:numPr>
              <w:ind w:left="720" w:hanging="360"/>
              <w:contextualSpacing/>
              <w:rPr>
                <w:rFonts w:ascii="Calibri" w:hAnsi="Calibri" w:cs="Calibri"/>
                <w:i/>
                <w:szCs w:val="36"/>
              </w:rPr>
            </w:pPr>
            <w:r w:rsidRPr="004238E4">
              <w:rPr>
                <w:rFonts w:ascii="Calibri" w:hAnsi="Calibri" w:cs="Calibri"/>
                <w:i/>
                <w:kern w:val="24"/>
              </w:rPr>
              <w:t>Las quejas recibidas deben ser derivadas automáticamente al gerente de relaciones con la comunidad.</w:t>
            </w:r>
          </w:p>
          <w:p w14:paraId="6FB470EA" w14:textId="77777777" w:rsidR="00FD7243" w:rsidRPr="004238E4" w:rsidRDefault="00FA4909" w:rsidP="00FD7243">
            <w:pPr>
              <w:keepLines/>
              <w:numPr>
                <w:ilvl w:val="0"/>
                <w:numId w:val="10"/>
              </w:numPr>
              <w:ind w:left="720" w:hanging="360"/>
              <w:contextualSpacing/>
              <w:rPr>
                <w:rFonts w:ascii="Calibri" w:hAnsi="Calibri" w:cs="Calibri"/>
                <w:i/>
                <w:szCs w:val="36"/>
              </w:rPr>
            </w:pPr>
            <w:r w:rsidRPr="004238E4">
              <w:rPr>
                <w:rFonts w:ascii="Calibri" w:hAnsi="Calibri" w:cs="Calibri"/>
                <w:i/>
                <w:kern w:val="24"/>
              </w:rPr>
              <w:t>Cliente tendrá la opción de calificar luego de la queja el sistema</w:t>
            </w:r>
            <w:r w:rsidR="00FD7243" w:rsidRPr="004238E4">
              <w:rPr>
                <w:rFonts w:ascii="Calibri" w:hAnsi="Calibri" w:cs="Calibri"/>
                <w:i/>
                <w:kern w:val="24"/>
              </w:rPr>
              <w:t xml:space="preserve"> con un rango de estrellas de 0 a 5 estrellas.</w:t>
            </w:r>
          </w:p>
          <w:p w14:paraId="785CB958" w14:textId="77777777" w:rsidR="00FA4909" w:rsidRPr="004238E4" w:rsidRDefault="00FA4909">
            <w:pPr>
              <w:keepLines/>
              <w:numPr>
                <w:ilvl w:val="0"/>
                <w:numId w:val="10"/>
              </w:numPr>
              <w:ind w:left="720" w:hanging="360"/>
              <w:contextualSpacing/>
              <w:rPr>
                <w:rFonts w:ascii="Calibri" w:hAnsi="Calibri" w:cs="Calibri"/>
                <w:i/>
                <w:szCs w:val="36"/>
              </w:rPr>
            </w:pPr>
            <w:r w:rsidRPr="004238E4">
              <w:rPr>
                <w:rFonts w:ascii="Calibri" w:hAnsi="Calibri" w:cs="Calibri"/>
                <w:i/>
              </w:rPr>
              <w:t>El gerente de relaciones se comunicará de manera directa con el cliente que presentó la queja.</w:t>
            </w:r>
          </w:p>
          <w:p w14:paraId="183F4AF3" w14:textId="77777777" w:rsidR="00FD7243" w:rsidRPr="004238E4" w:rsidRDefault="003A4D60" w:rsidP="00FD7243">
            <w:pPr>
              <w:keepLines/>
              <w:numPr>
                <w:ilvl w:val="0"/>
                <w:numId w:val="10"/>
              </w:numPr>
              <w:ind w:left="720" w:hanging="360"/>
              <w:contextualSpacing/>
              <w:rPr>
                <w:rFonts w:ascii="Calibri" w:hAnsi="Calibri" w:cs="Calibri"/>
                <w:i/>
                <w:szCs w:val="36"/>
              </w:rPr>
            </w:pPr>
            <w:proofErr w:type="spellStart"/>
            <w:r w:rsidRPr="004238E4">
              <w:rPr>
                <w:rFonts w:ascii="Calibri" w:hAnsi="Calibri" w:cs="Calibri"/>
                <w:b/>
                <w:bCs/>
                <w:i/>
                <w:szCs w:val="36"/>
              </w:rPr>
              <w:t>Descripcion_</w:t>
            </w:r>
            <w:r w:rsidR="00FD7243" w:rsidRPr="004238E4">
              <w:rPr>
                <w:rFonts w:ascii="Calibri" w:hAnsi="Calibri" w:cs="Calibri"/>
                <w:b/>
                <w:bCs/>
                <w:i/>
                <w:szCs w:val="36"/>
              </w:rPr>
              <w:t>Motivo</w:t>
            </w:r>
            <w:proofErr w:type="spellEnd"/>
            <w:r w:rsidRPr="004238E4">
              <w:rPr>
                <w:rFonts w:ascii="Calibri" w:hAnsi="Calibri" w:cs="Calibri"/>
                <w:b/>
                <w:bCs/>
                <w:i/>
                <w:szCs w:val="36"/>
              </w:rPr>
              <w:t>:</w:t>
            </w:r>
            <w:r w:rsidRPr="004238E4">
              <w:rPr>
                <w:rFonts w:ascii="Calibri" w:hAnsi="Calibri" w:cs="Calibri"/>
                <w:i/>
                <w:szCs w:val="36"/>
              </w:rPr>
              <w:t xml:space="preserve"> </w:t>
            </w:r>
            <w:r w:rsidRPr="004238E4">
              <w:rPr>
                <w:rFonts w:ascii="Calibri" w:hAnsi="Calibri"/>
                <w:i/>
              </w:rPr>
              <w:t>tipo Varchar 200 caracteres debe incluir un formato mayúsculas, minúsculas, caracteres especiales y números</w:t>
            </w:r>
          </w:p>
          <w:p w14:paraId="4F2B07FF" w14:textId="77777777" w:rsidR="00FD7243" w:rsidRPr="004238E4" w:rsidRDefault="00FD7243" w:rsidP="00FD7243">
            <w:pPr>
              <w:keepLines/>
              <w:numPr>
                <w:ilvl w:val="0"/>
                <w:numId w:val="10"/>
              </w:numPr>
              <w:ind w:left="720" w:hanging="360"/>
              <w:contextualSpacing/>
              <w:rPr>
                <w:rFonts w:ascii="Calibri" w:hAnsi="Calibri" w:cs="Calibri"/>
                <w:b/>
                <w:bCs/>
                <w:i/>
                <w:szCs w:val="36"/>
              </w:rPr>
            </w:pPr>
            <w:r w:rsidRPr="004238E4">
              <w:rPr>
                <w:rFonts w:ascii="Calibri" w:hAnsi="Calibri" w:cs="Calibri"/>
                <w:b/>
                <w:bCs/>
                <w:i/>
                <w:szCs w:val="36"/>
              </w:rPr>
              <w:t>Fecha</w:t>
            </w:r>
            <w:r w:rsidR="003A4D60" w:rsidRPr="004238E4">
              <w:rPr>
                <w:rFonts w:ascii="Calibri" w:hAnsi="Calibri" w:cs="Calibri"/>
                <w:b/>
                <w:bCs/>
                <w:i/>
                <w:szCs w:val="36"/>
              </w:rPr>
              <w:t xml:space="preserve">: </w:t>
            </w:r>
            <w:r w:rsidR="003A4D60" w:rsidRPr="004238E4">
              <w:rPr>
                <w:rFonts w:ascii="Calibri" w:hAnsi="Calibri" w:cs="Calibri"/>
                <w:i/>
                <w:szCs w:val="36"/>
              </w:rPr>
              <w:t>tipo Date</w:t>
            </w:r>
          </w:p>
          <w:p w14:paraId="40DE928F" w14:textId="77777777" w:rsidR="003A4D60" w:rsidRPr="004238E4" w:rsidRDefault="00FD7243" w:rsidP="003A4D60">
            <w:pPr>
              <w:keepLines/>
              <w:numPr>
                <w:ilvl w:val="0"/>
                <w:numId w:val="10"/>
              </w:numPr>
              <w:ind w:left="720" w:hanging="360"/>
              <w:contextualSpacing/>
              <w:rPr>
                <w:rFonts w:ascii="Calibri" w:hAnsi="Calibri" w:cs="Calibri"/>
                <w:b/>
                <w:bCs/>
                <w:i/>
                <w:szCs w:val="36"/>
              </w:rPr>
            </w:pPr>
            <w:proofErr w:type="spellStart"/>
            <w:r w:rsidRPr="004238E4">
              <w:rPr>
                <w:rFonts w:ascii="Calibri" w:hAnsi="Calibri" w:cs="Calibri"/>
                <w:b/>
                <w:bCs/>
                <w:i/>
                <w:szCs w:val="36"/>
              </w:rPr>
              <w:lastRenderedPageBreak/>
              <w:t>Nombre_cliente</w:t>
            </w:r>
            <w:proofErr w:type="spellEnd"/>
            <w:r w:rsidR="003A4D60" w:rsidRPr="004238E4">
              <w:rPr>
                <w:rFonts w:ascii="Calibri" w:hAnsi="Calibri" w:cs="Calibri"/>
                <w:b/>
                <w:bCs/>
                <w:i/>
                <w:szCs w:val="36"/>
              </w:rPr>
              <w:t xml:space="preserve">: </w:t>
            </w:r>
            <w:r w:rsidR="003A4D60" w:rsidRPr="004238E4">
              <w:rPr>
                <w:rFonts w:ascii="Calibri" w:hAnsi="Calibri"/>
                <w:i/>
              </w:rPr>
              <w:t>tipo Varchar 60 caracteres debe incluir mayúsculas y minúsculas</w:t>
            </w:r>
          </w:p>
          <w:p w14:paraId="35A95862" w14:textId="77777777" w:rsidR="00FD7243" w:rsidRPr="004238E4" w:rsidRDefault="00FD7243" w:rsidP="00A931C9">
            <w:pPr>
              <w:keepLines/>
              <w:numPr>
                <w:ilvl w:val="0"/>
                <w:numId w:val="10"/>
              </w:numPr>
              <w:ind w:left="720" w:hanging="360"/>
              <w:contextualSpacing/>
              <w:rPr>
                <w:rFonts w:ascii="Calibri" w:hAnsi="Calibri" w:cs="Calibri"/>
                <w:b/>
                <w:bCs/>
                <w:i/>
                <w:szCs w:val="36"/>
              </w:rPr>
            </w:pPr>
            <w:proofErr w:type="spellStart"/>
            <w:r w:rsidRPr="004238E4">
              <w:rPr>
                <w:rFonts w:ascii="Calibri" w:hAnsi="Calibri" w:cs="Calibri"/>
                <w:b/>
                <w:bCs/>
                <w:i/>
                <w:szCs w:val="36"/>
              </w:rPr>
              <w:t>Identificación_cliente</w:t>
            </w:r>
            <w:proofErr w:type="spellEnd"/>
            <w:r w:rsidR="003A4D60" w:rsidRPr="004238E4">
              <w:rPr>
                <w:rFonts w:ascii="Calibri" w:hAnsi="Calibri" w:cs="Calibri"/>
                <w:b/>
                <w:bCs/>
                <w:i/>
                <w:szCs w:val="36"/>
              </w:rPr>
              <w:t xml:space="preserve">: </w:t>
            </w:r>
            <w:r w:rsidR="003A4D60" w:rsidRPr="004238E4">
              <w:rPr>
                <w:rFonts w:ascii="Calibri" w:hAnsi="Calibri"/>
                <w:i/>
              </w:rPr>
              <w:t xml:space="preserve">tipo </w:t>
            </w:r>
            <w:proofErr w:type="spellStart"/>
            <w:r w:rsidR="003A4D60" w:rsidRPr="004238E4">
              <w:rPr>
                <w:rFonts w:ascii="Calibri" w:hAnsi="Calibri"/>
                <w:i/>
              </w:rPr>
              <w:t>Integer</w:t>
            </w:r>
            <w:proofErr w:type="spellEnd"/>
            <w:r w:rsidR="003A4D60" w:rsidRPr="004238E4">
              <w:rPr>
                <w:rFonts w:ascii="Calibri" w:hAnsi="Calibri"/>
                <w:i/>
              </w:rPr>
              <w:t xml:space="preserve"> de 10 caracteres de formato [I]</w:t>
            </w:r>
          </w:p>
        </w:tc>
      </w:tr>
      <w:tr w:rsidR="00535B9D" w:rsidRPr="004238E4" w14:paraId="27A004C8"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124CDA"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1B3664"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65026315"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4FB2A2AC"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0E43291"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74AA36" w14:textId="77777777" w:rsidR="00535B9D" w:rsidRPr="004238E4" w:rsidRDefault="003F1147" w:rsidP="00E65825">
            <w:pPr>
              <w:keepLines/>
              <w:contextualSpacing/>
              <w:rPr>
                <w:rFonts w:ascii="Calibri" w:hAnsi="Calibri" w:cs="Calibri"/>
                <w:i/>
                <w:sz w:val="36"/>
                <w:szCs w:val="36"/>
              </w:rPr>
            </w:pPr>
            <w:r w:rsidRPr="004238E4">
              <w:rPr>
                <w:rFonts w:ascii="Calibri" w:hAnsi="Calibri" w:cs="Calibri"/>
                <w:b/>
                <w:bCs/>
                <w:i/>
                <w:kern w:val="24"/>
              </w:rPr>
              <w:t>B</w:t>
            </w:r>
            <w:r w:rsidR="00535B9D" w:rsidRPr="004238E4">
              <w:rPr>
                <w:rFonts w:ascii="Calibri" w:hAnsi="Calibri" w:cs="Calibri"/>
                <w:b/>
                <w:bCs/>
                <w:i/>
                <w:kern w:val="24"/>
              </w:rPr>
              <w:t xml:space="preserve">aja </w:t>
            </w:r>
          </w:p>
        </w:tc>
      </w:tr>
    </w:tbl>
    <w:p w14:paraId="13177E26" w14:textId="77777777" w:rsidR="00535B9D" w:rsidRPr="004238E4" w:rsidRDefault="00535B9D" w:rsidP="008620A9">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6BD0718F"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74F2D3B"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86F778" w14:textId="77777777" w:rsidR="00535B9D" w:rsidRPr="004238E4" w:rsidRDefault="00535B9D" w:rsidP="00E65825">
            <w:pPr>
              <w:keepLines/>
              <w:contextualSpacing/>
              <w:rPr>
                <w:rFonts w:ascii="Calibri" w:hAnsi="Calibri" w:cs="Calibri"/>
                <w:i/>
              </w:rPr>
            </w:pPr>
            <w:r w:rsidRPr="004238E4">
              <w:rPr>
                <w:rFonts w:ascii="Calibri" w:hAnsi="Calibri" w:cs="Calibri"/>
                <w:b/>
                <w:i/>
              </w:rPr>
              <w:t>RF-</w:t>
            </w:r>
            <w:r w:rsidR="00356B47" w:rsidRPr="004238E4">
              <w:rPr>
                <w:rFonts w:ascii="Calibri" w:hAnsi="Calibri" w:cs="Calibri"/>
                <w:b/>
                <w:i/>
              </w:rPr>
              <w:t>7</w:t>
            </w:r>
          </w:p>
        </w:tc>
      </w:tr>
      <w:tr w:rsidR="00535B9D" w:rsidRPr="004238E4" w14:paraId="52C871F8"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A17947"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B67C38" w14:textId="77777777" w:rsidR="00FA4909" w:rsidRPr="004238E4" w:rsidRDefault="003F1147" w:rsidP="00E65825">
            <w:pPr>
              <w:keepLines/>
              <w:contextualSpacing/>
              <w:rPr>
                <w:rFonts w:ascii="Calibri" w:hAnsi="Calibri" w:cs="Calibri"/>
                <w:i/>
                <w:kern w:val="24"/>
              </w:rPr>
            </w:pPr>
            <w:r w:rsidRPr="004238E4">
              <w:rPr>
                <w:rFonts w:ascii="Calibri" w:hAnsi="Calibri" w:cs="Calibri"/>
                <w:i/>
                <w:kern w:val="24"/>
              </w:rPr>
              <w:t>Eliminar orden de compra</w:t>
            </w:r>
            <w:r w:rsidR="00FA4909" w:rsidRPr="004238E4">
              <w:rPr>
                <w:rFonts w:ascii="Calibri" w:hAnsi="Calibri" w:cs="Calibri"/>
                <w:i/>
                <w:kern w:val="24"/>
              </w:rPr>
              <w:t xml:space="preserve"> del cliente</w:t>
            </w:r>
          </w:p>
        </w:tc>
      </w:tr>
      <w:tr w:rsidR="00535B9D" w:rsidRPr="004238E4" w14:paraId="574EE127"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C91A39"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FFE276" w14:textId="77777777" w:rsidR="003F1147" w:rsidRPr="004238E4" w:rsidRDefault="003F1147" w:rsidP="003F1147">
            <w:pPr>
              <w:jc w:val="both"/>
              <w:rPr>
                <w:rFonts w:ascii="Calibri" w:hAnsi="Calibri"/>
                <w:i/>
              </w:rPr>
            </w:pPr>
            <w:r w:rsidRPr="004238E4">
              <w:rPr>
                <w:rFonts w:ascii="Calibri" w:hAnsi="Calibri"/>
                <w:i/>
              </w:rPr>
              <w:t>El sistema permitirá eliminar una orden de compra antes de que sea entregada.</w:t>
            </w:r>
          </w:p>
          <w:p w14:paraId="7A9F961D"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233E7542"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207082"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88EECF"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6B9A5238"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253AB2"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4990B5"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El sistema debe</w:t>
            </w:r>
            <w:r w:rsidR="003F1147" w:rsidRPr="004238E4">
              <w:rPr>
                <w:rFonts w:ascii="Calibri" w:hAnsi="Calibri" w:cs="Calibri"/>
                <w:i/>
                <w:kern w:val="24"/>
              </w:rPr>
              <w:t xml:space="preserve"> tener</w:t>
            </w:r>
            <w:r w:rsidRPr="004238E4">
              <w:rPr>
                <w:rFonts w:ascii="Calibri" w:hAnsi="Calibri" w:cs="Calibri"/>
                <w:i/>
                <w:kern w:val="24"/>
              </w:rPr>
              <w:t xml:space="preserve"> la siguiente información </w:t>
            </w:r>
            <w:r w:rsidR="003F1147" w:rsidRPr="004238E4">
              <w:rPr>
                <w:rFonts w:ascii="Calibri" w:hAnsi="Calibri" w:cs="Calibri"/>
                <w:i/>
                <w:kern w:val="24"/>
              </w:rPr>
              <w:t xml:space="preserve">para eliminar una orden de </w:t>
            </w:r>
            <w:r w:rsidR="00587293" w:rsidRPr="004238E4">
              <w:rPr>
                <w:rFonts w:ascii="Calibri" w:hAnsi="Calibri" w:cs="Calibri"/>
                <w:i/>
                <w:kern w:val="24"/>
              </w:rPr>
              <w:t>compra</w:t>
            </w:r>
            <w:r w:rsidRPr="004238E4">
              <w:rPr>
                <w:rFonts w:ascii="Calibri" w:hAnsi="Calibri" w:cs="Calibri"/>
                <w:i/>
                <w:kern w:val="24"/>
              </w:rPr>
              <w:t>:</w:t>
            </w:r>
          </w:p>
          <w:p w14:paraId="52416BFC" w14:textId="77777777" w:rsidR="00535B9D" w:rsidRPr="004238E4" w:rsidRDefault="00FA4909" w:rsidP="003A4D60">
            <w:pPr>
              <w:keepLines/>
              <w:numPr>
                <w:ilvl w:val="0"/>
                <w:numId w:val="11"/>
              </w:numPr>
              <w:ind w:left="720" w:hanging="360"/>
              <w:contextualSpacing/>
              <w:rPr>
                <w:rFonts w:ascii="Calibri" w:hAnsi="Calibri" w:cs="Calibri"/>
                <w:i/>
                <w:szCs w:val="36"/>
              </w:rPr>
            </w:pPr>
            <w:r w:rsidRPr="004238E4">
              <w:rPr>
                <w:rFonts w:ascii="Calibri" w:hAnsi="Calibri" w:cs="Calibri"/>
                <w:i/>
                <w:szCs w:val="36"/>
              </w:rPr>
              <w:t>La orden de compra se podrá eliminar dentro de un tiempo establecido por el sistema de cuarenta y ocho horas.</w:t>
            </w:r>
          </w:p>
          <w:p w14:paraId="32D88288" w14:textId="77777777" w:rsidR="00FA4909" w:rsidRPr="004238E4" w:rsidRDefault="00FA4909" w:rsidP="003A4D60">
            <w:pPr>
              <w:keepLines/>
              <w:numPr>
                <w:ilvl w:val="0"/>
                <w:numId w:val="11"/>
              </w:numPr>
              <w:ind w:left="720" w:hanging="360"/>
              <w:contextualSpacing/>
              <w:rPr>
                <w:rFonts w:ascii="Calibri" w:hAnsi="Calibri" w:cs="Calibri"/>
                <w:i/>
                <w:szCs w:val="36"/>
              </w:rPr>
            </w:pPr>
            <w:r w:rsidRPr="004238E4">
              <w:rPr>
                <w:rFonts w:ascii="Calibri" w:hAnsi="Calibri" w:cs="Calibri"/>
                <w:i/>
                <w:szCs w:val="36"/>
              </w:rPr>
              <w:t>El sistema deberá admitir el ingreso del código de la compra.</w:t>
            </w:r>
          </w:p>
          <w:p w14:paraId="37146908" w14:textId="77777777" w:rsidR="00664201" w:rsidRPr="004238E4" w:rsidRDefault="00664201" w:rsidP="003A4D60">
            <w:pPr>
              <w:keepLines/>
              <w:numPr>
                <w:ilvl w:val="0"/>
                <w:numId w:val="11"/>
              </w:numPr>
              <w:ind w:left="720" w:hanging="360"/>
              <w:contextualSpacing/>
              <w:rPr>
                <w:rFonts w:ascii="Calibri" w:hAnsi="Calibri" w:cs="Calibri"/>
                <w:i/>
                <w:szCs w:val="36"/>
              </w:rPr>
            </w:pPr>
            <w:r w:rsidRPr="004238E4">
              <w:rPr>
                <w:rFonts w:ascii="Calibri" w:hAnsi="Calibri" w:cs="Calibri"/>
                <w:i/>
                <w:szCs w:val="36"/>
              </w:rPr>
              <w:t>La eliminación de la orden de compra se debe realizar antes del pago.</w:t>
            </w:r>
          </w:p>
          <w:p w14:paraId="250E38A4" w14:textId="77777777" w:rsidR="00FD7243" w:rsidRPr="004238E4" w:rsidRDefault="00FD7243" w:rsidP="003A4D60">
            <w:pPr>
              <w:keepLines/>
              <w:numPr>
                <w:ilvl w:val="0"/>
                <w:numId w:val="11"/>
              </w:numPr>
              <w:ind w:left="720" w:hanging="360"/>
              <w:contextualSpacing/>
              <w:rPr>
                <w:rFonts w:ascii="Calibri" w:hAnsi="Calibri" w:cs="Calibri"/>
                <w:i/>
                <w:szCs w:val="36"/>
              </w:rPr>
            </w:pPr>
            <w:r w:rsidRPr="004238E4">
              <w:rPr>
                <w:rFonts w:ascii="Calibri" w:hAnsi="Calibri" w:cs="Calibri"/>
                <w:i/>
                <w:szCs w:val="36"/>
              </w:rPr>
              <w:t>El sistema podrá realizar la eliminación de una compra con los siguientes datos</w:t>
            </w:r>
          </w:p>
          <w:p w14:paraId="2D9FB229" w14:textId="77777777" w:rsidR="00FD7243" w:rsidRPr="004238E4" w:rsidRDefault="00FD7243" w:rsidP="003A4D60">
            <w:pPr>
              <w:keepLines/>
              <w:numPr>
                <w:ilvl w:val="0"/>
                <w:numId w:val="11"/>
              </w:numPr>
              <w:ind w:left="720" w:hanging="360"/>
              <w:contextualSpacing/>
              <w:rPr>
                <w:rFonts w:ascii="Calibri" w:hAnsi="Calibri" w:cs="Calibri"/>
                <w:i/>
                <w:szCs w:val="36"/>
              </w:rPr>
            </w:pPr>
            <w:proofErr w:type="spellStart"/>
            <w:r w:rsidRPr="004238E4">
              <w:rPr>
                <w:rFonts w:ascii="Calibri" w:hAnsi="Calibri" w:cs="Calibri"/>
                <w:b/>
                <w:bCs/>
                <w:i/>
                <w:szCs w:val="36"/>
              </w:rPr>
              <w:t>Codigo_Orden_Compra</w:t>
            </w:r>
            <w:proofErr w:type="spellEnd"/>
            <w:r w:rsidR="003A4D60" w:rsidRPr="004238E4">
              <w:rPr>
                <w:rFonts w:ascii="Calibri" w:hAnsi="Calibri" w:cs="Calibri"/>
                <w:b/>
                <w:bCs/>
                <w:i/>
                <w:szCs w:val="36"/>
              </w:rPr>
              <w:t>:</w:t>
            </w:r>
            <w:r w:rsidR="003A4D60" w:rsidRPr="004238E4">
              <w:rPr>
                <w:rFonts w:ascii="Calibri" w:hAnsi="Calibri" w:cs="Calibri"/>
                <w:i/>
                <w:szCs w:val="36"/>
              </w:rPr>
              <w:t xml:space="preserve"> </w:t>
            </w:r>
            <w:r w:rsidR="003A4D60" w:rsidRPr="004238E4">
              <w:rPr>
                <w:rFonts w:ascii="Calibri" w:hAnsi="Calibri"/>
                <w:i/>
              </w:rPr>
              <w:t xml:space="preserve">tipo </w:t>
            </w:r>
            <w:proofErr w:type="spellStart"/>
            <w:r w:rsidR="003A4D60" w:rsidRPr="004238E4">
              <w:rPr>
                <w:rFonts w:ascii="Calibri" w:hAnsi="Calibri"/>
                <w:i/>
              </w:rPr>
              <w:t>Integer</w:t>
            </w:r>
            <w:proofErr w:type="spellEnd"/>
            <w:r w:rsidR="003A4D60" w:rsidRPr="004238E4">
              <w:rPr>
                <w:rFonts w:ascii="Calibri" w:hAnsi="Calibri"/>
                <w:i/>
              </w:rPr>
              <w:t xml:space="preserve"> de 10 caracteres de formato [I]</w:t>
            </w:r>
          </w:p>
          <w:p w14:paraId="6282ACC7" w14:textId="77777777" w:rsidR="003A4D60" w:rsidRPr="004238E4" w:rsidRDefault="003A4D60" w:rsidP="003A4D60">
            <w:pPr>
              <w:keepLines/>
              <w:numPr>
                <w:ilvl w:val="0"/>
                <w:numId w:val="11"/>
              </w:numPr>
              <w:ind w:left="720" w:hanging="360"/>
              <w:contextualSpacing/>
              <w:rPr>
                <w:rFonts w:ascii="Calibri" w:hAnsi="Calibri" w:cs="Calibri"/>
                <w:i/>
                <w:szCs w:val="36"/>
              </w:rPr>
            </w:pPr>
            <w:proofErr w:type="spellStart"/>
            <w:r w:rsidRPr="004238E4">
              <w:rPr>
                <w:rFonts w:ascii="Calibri" w:hAnsi="Calibri" w:cs="Calibri"/>
                <w:b/>
                <w:bCs/>
                <w:i/>
                <w:szCs w:val="36"/>
              </w:rPr>
              <w:t>Descripcion_Motivo</w:t>
            </w:r>
            <w:proofErr w:type="spellEnd"/>
            <w:r w:rsidRPr="004238E4">
              <w:rPr>
                <w:rFonts w:ascii="Calibri" w:hAnsi="Calibri" w:cs="Calibri"/>
                <w:b/>
                <w:bCs/>
                <w:i/>
                <w:szCs w:val="36"/>
              </w:rPr>
              <w:t>:</w:t>
            </w:r>
            <w:r w:rsidRPr="004238E4">
              <w:rPr>
                <w:rFonts w:ascii="Calibri" w:hAnsi="Calibri" w:cs="Calibri"/>
                <w:i/>
                <w:szCs w:val="36"/>
              </w:rPr>
              <w:t xml:space="preserve"> </w:t>
            </w:r>
            <w:r w:rsidRPr="004238E4">
              <w:rPr>
                <w:rFonts w:ascii="Calibri" w:hAnsi="Calibri"/>
                <w:i/>
              </w:rPr>
              <w:t>tipo Varchar 200 caracteres debe incluir un formato mayúsculas, minúsculas, caracteres especiales y números</w:t>
            </w:r>
          </w:p>
          <w:p w14:paraId="4A2B3EFC" w14:textId="77777777" w:rsidR="003A4D60" w:rsidRPr="004238E4" w:rsidRDefault="003A4D60" w:rsidP="003A4D60">
            <w:pPr>
              <w:keepLines/>
              <w:numPr>
                <w:ilvl w:val="0"/>
                <w:numId w:val="11"/>
              </w:numPr>
              <w:ind w:left="720" w:hanging="360"/>
              <w:contextualSpacing/>
              <w:rPr>
                <w:rFonts w:ascii="Calibri" w:hAnsi="Calibri" w:cs="Calibri"/>
                <w:b/>
                <w:bCs/>
                <w:i/>
                <w:szCs w:val="36"/>
              </w:rPr>
            </w:pPr>
            <w:r w:rsidRPr="004238E4">
              <w:rPr>
                <w:rFonts w:ascii="Calibri" w:hAnsi="Calibri" w:cs="Calibri"/>
                <w:b/>
                <w:bCs/>
                <w:i/>
                <w:szCs w:val="36"/>
              </w:rPr>
              <w:t xml:space="preserve">Fecha: </w:t>
            </w:r>
            <w:r w:rsidRPr="004238E4">
              <w:rPr>
                <w:rFonts w:ascii="Calibri" w:hAnsi="Calibri" w:cs="Calibri"/>
                <w:i/>
                <w:szCs w:val="36"/>
              </w:rPr>
              <w:t>tipo Date</w:t>
            </w:r>
          </w:p>
          <w:p w14:paraId="781C2A93" w14:textId="77777777" w:rsidR="00FD7243" w:rsidRPr="004238E4" w:rsidRDefault="003A4D60" w:rsidP="003A4D60">
            <w:pPr>
              <w:keepLines/>
              <w:numPr>
                <w:ilvl w:val="0"/>
                <w:numId w:val="11"/>
              </w:numPr>
              <w:ind w:left="720" w:hanging="360"/>
              <w:contextualSpacing/>
              <w:rPr>
                <w:rFonts w:ascii="Calibri" w:hAnsi="Calibri" w:cs="Calibri"/>
                <w:b/>
                <w:bCs/>
                <w:i/>
                <w:szCs w:val="36"/>
              </w:rPr>
            </w:pPr>
            <w:proofErr w:type="spellStart"/>
            <w:r w:rsidRPr="004238E4">
              <w:rPr>
                <w:rFonts w:ascii="Calibri" w:hAnsi="Calibri" w:cs="Calibri"/>
                <w:b/>
                <w:bCs/>
                <w:i/>
                <w:szCs w:val="36"/>
              </w:rPr>
              <w:t>Nombre_cliente</w:t>
            </w:r>
            <w:proofErr w:type="spellEnd"/>
            <w:r w:rsidRPr="004238E4">
              <w:rPr>
                <w:rFonts w:ascii="Calibri" w:hAnsi="Calibri" w:cs="Calibri"/>
                <w:b/>
                <w:bCs/>
                <w:i/>
                <w:szCs w:val="36"/>
              </w:rPr>
              <w:t xml:space="preserve">: </w:t>
            </w:r>
            <w:r w:rsidRPr="004238E4">
              <w:rPr>
                <w:rFonts w:ascii="Calibri" w:hAnsi="Calibri"/>
                <w:i/>
              </w:rPr>
              <w:t>tipo Varchar 60 caracteres debe incluir mayúsculas y minúsculas</w:t>
            </w:r>
          </w:p>
        </w:tc>
      </w:tr>
      <w:tr w:rsidR="00535B9D" w:rsidRPr="004238E4" w14:paraId="04E78CFA"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512243"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9C17D1"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404A7E99"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61697D7E"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17FAAF"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F8D754"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media </w:t>
            </w:r>
          </w:p>
        </w:tc>
      </w:tr>
    </w:tbl>
    <w:p w14:paraId="27002BA8" w14:textId="77777777" w:rsidR="00535B9D" w:rsidRPr="004238E4" w:rsidRDefault="00535B9D" w:rsidP="008620A9">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75350DB9"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97A08D"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F716DD"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8</w:t>
            </w:r>
          </w:p>
        </w:tc>
      </w:tr>
      <w:tr w:rsidR="00535B9D" w:rsidRPr="004238E4" w14:paraId="48556DC0"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5C72B6"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A9775F" w14:textId="77777777" w:rsidR="00535B9D" w:rsidRPr="004238E4" w:rsidRDefault="00587293" w:rsidP="00E65825">
            <w:pPr>
              <w:keepLines/>
              <w:contextualSpacing/>
              <w:rPr>
                <w:rFonts w:ascii="Calibri" w:hAnsi="Calibri" w:cs="Calibri"/>
                <w:i/>
                <w:sz w:val="36"/>
                <w:szCs w:val="36"/>
              </w:rPr>
            </w:pPr>
            <w:r w:rsidRPr="004238E4">
              <w:rPr>
                <w:rFonts w:ascii="Calibri" w:hAnsi="Calibri" w:cs="Calibri"/>
                <w:i/>
              </w:rPr>
              <w:t>Generar código único</w:t>
            </w:r>
            <w:r w:rsidR="00664201" w:rsidRPr="004238E4">
              <w:rPr>
                <w:rFonts w:ascii="Calibri" w:hAnsi="Calibri" w:cs="Calibri"/>
                <w:i/>
              </w:rPr>
              <w:t xml:space="preserve"> de la orden de compra del cliente.</w:t>
            </w:r>
          </w:p>
        </w:tc>
      </w:tr>
      <w:tr w:rsidR="00535B9D" w:rsidRPr="004238E4" w14:paraId="1A15C807"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0602A5B"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45A319" w14:textId="77777777" w:rsidR="00587293" w:rsidRPr="004238E4" w:rsidRDefault="00587293" w:rsidP="00587293">
            <w:pPr>
              <w:jc w:val="both"/>
              <w:rPr>
                <w:rFonts w:ascii="Calibri" w:hAnsi="Calibri"/>
                <w:i/>
              </w:rPr>
            </w:pPr>
            <w:r w:rsidRPr="004238E4">
              <w:rPr>
                <w:rFonts w:ascii="Calibri" w:hAnsi="Calibri"/>
                <w:i/>
              </w:rPr>
              <w:t>El sistema debe generar código único para identificar cada orden de compra realizada</w:t>
            </w:r>
            <w:r w:rsidR="00664201" w:rsidRPr="004238E4">
              <w:rPr>
                <w:rFonts w:ascii="Calibri" w:hAnsi="Calibri"/>
                <w:i/>
              </w:rPr>
              <w:t xml:space="preserve"> dentro del sistema.</w:t>
            </w:r>
          </w:p>
          <w:p w14:paraId="0E8EDF36"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543FA1A5"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A76ADE"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BB9493"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1B2E3B8D"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291368"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DA35CD" w14:textId="77777777" w:rsidR="00587293" w:rsidRPr="004238E4" w:rsidRDefault="00587293" w:rsidP="00587293">
            <w:pPr>
              <w:keepLines/>
              <w:contextualSpacing/>
              <w:rPr>
                <w:rFonts w:ascii="Calibri" w:hAnsi="Calibri" w:cs="Calibri"/>
                <w:i/>
                <w:kern w:val="24"/>
              </w:rPr>
            </w:pPr>
            <w:r w:rsidRPr="004238E4">
              <w:rPr>
                <w:rFonts w:ascii="Calibri" w:hAnsi="Calibri" w:cs="Calibri"/>
                <w:i/>
                <w:kern w:val="24"/>
              </w:rPr>
              <w:t>El sistema debe mantener la siguiente información para poder generar código único:</w:t>
            </w:r>
          </w:p>
          <w:p w14:paraId="304EDC14" w14:textId="77777777" w:rsidR="00587293" w:rsidRPr="004238E4" w:rsidRDefault="00587293" w:rsidP="00A931C9">
            <w:pPr>
              <w:keepLines/>
              <w:numPr>
                <w:ilvl w:val="0"/>
                <w:numId w:val="11"/>
              </w:numPr>
              <w:ind w:left="720" w:hanging="360"/>
              <w:contextualSpacing/>
              <w:rPr>
                <w:rFonts w:ascii="Calibri" w:hAnsi="Calibri" w:cs="Calibri"/>
                <w:i/>
                <w:kern w:val="24"/>
              </w:rPr>
            </w:pPr>
            <w:r w:rsidRPr="004238E4">
              <w:rPr>
                <w:rFonts w:ascii="Calibri" w:hAnsi="Calibri" w:cs="Calibri"/>
                <w:i/>
                <w:kern w:val="24"/>
              </w:rPr>
              <w:t>Escoger un producto del catálogo.</w:t>
            </w:r>
          </w:p>
          <w:p w14:paraId="5C5DC69A" w14:textId="77777777" w:rsidR="00535B9D" w:rsidRPr="004238E4" w:rsidRDefault="00664201" w:rsidP="00A931C9">
            <w:pPr>
              <w:keepLines/>
              <w:numPr>
                <w:ilvl w:val="0"/>
                <w:numId w:val="11"/>
              </w:numPr>
              <w:ind w:left="720" w:hanging="360"/>
              <w:contextualSpacing/>
              <w:rPr>
                <w:rFonts w:ascii="Calibri" w:hAnsi="Calibri" w:cs="Calibri"/>
                <w:i/>
                <w:color w:val="0000FF"/>
                <w:szCs w:val="36"/>
              </w:rPr>
            </w:pPr>
            <w:r w:rsidRPr="004238E4">
              <w:rPr>
                <w:rFonts w:ascii="Calibri" w:hAnsi="Calibri" w:cs="Calibri"/>
                <w:i/>
                <w:kern w:val="24"/>
              </w:rPr>
              <w:t>Añadirlo al carrito de compra</w:t>
            </w:r>
          </w:p>
          <w:p w14:paraId="1498EBE6" w14:textId="77777777" w:rsidR="00664201" w:rsidRPr="004238E4" w:rsidRDefault="00664201" w:rsidP="00A931C9">
            <w:pPr>
              <w:keepLines/>
              <w:numPr>
                <w:ilvl w:val="0"/>
                <w:numId w:val="11"/>
              </w:numPr>
              <w:ind w:left="720" w:hanging="360"/>
              <w:contextualSpacing/>
              <w:rPr>
                <w:rFonts w:ascii="Calibri" w:hAnsi="Calibri" w:cs="Calibri"/>
                <w:i/>
                <w:szCs w:val="36"/>
              </w:rPr>
            </w:pPr>
            <w:r w:rsidRPr="004238E4">
              <w:rPr>
                <w:rFonts w:ascii="Calibri" w:hAnsi="Calibri" w:cs="Calibri"/>
                <w:i/>
              </w:rPr>
              <w:t>Generar orden de compra</w:t>
            </w:r>
          </w:p>
          <w:p w14:paraId="499E83E3" w14:textId="77777777" w:rsidR="00FD7243" w:rsidRPr="004238E4" w:rsidRDefault="004752FD" w:rsidP="00A931C9">
            <w:pPr>
              <w:keepLines/>
              <w:numPr>
                <w:ilvl w:val="0"/>
                <w:numId w:val="11"/>
              </w:numPr>
              <w:ind w:left="720" w:hanging="360"/>
              <w:contextualSpacing/>
              <w:rPr>
                <w:rFonts w:ascii="Calibri" w:hAnsi="Calibri" w:cs="Calibri"/>
                <w:i/>
                <w:color w:val="0000FF"/>
                <w:szCs w:val="36"/>
              </w:rPr>
            </w:pPr>
            <w:r w:rsidRPr="004238E4">
              <w:rPr>
                <w:rFonts w:ascii="Calibri" w:hAnsi="Calibri" w:cs="Calibri"/>
                <w:i/>
              </w:rPr>
              <w:t>Se genera el código único de la orden de compra</w:t>
            </w:r>
            <w:r w:rsidR="00FD7243" w:rsidRPr="004238E4">
              <w:rPr>
                <w:rFonts w:ascii="Calibri" w:hAnsi="Calibri" w:cs="Calibri"/>
                <w:i/>
              </w:rPr>
              <w:t xml:space="preserve"> </w:t>
            </w:r>
            <w:r w:rsidR="00A931C9" w:rsidRPr="004238E4">
              <w:rPr>
                <w:rFonts w:ascii="Calibri" w:hAnsi="Calibri" w:cs="Calibri"/>
                <w:i/>
              </w:rPr>
              <w:t>con la siguiente información:</w:t>
            </w:r>
          </w:p>
          <w:p w14:paraId="6136712E" w14:textId="77777777" w:rsidR="00A931C9" w:rsidRPr="004238E4" w:rsidRDefault="00A931C9" w:rsidP="00A931C9">
            <w:pPr>
              <w:keepLines/>
              <w:numPr>
                <w:ilvl w:val="1"/>
                <w:numId w:val="11"/>
              </w:numPr>
              <w:contextualSpacing/>
              <w:rPr>
                <w:rFonts w:ascii="Calibri" w:hAnsi="Calibri" w:cs="Calibri"/>
                <w:i/>
                <w:szCs w:val="36"/>
              </w:rPr>
            </w:pPr>
            <w:proofErr w:type="spellStart"/>
            <w:r w:rsidRPr="004238E4">
              <w:rPr>
                <w:rFonts w:ascii="Calibri" w:hAnsi="Calibri" w:cs="Calibri"/>
                <w:b/>
                <w:bCs/>
                <w:i/>
                <w:szCs w:val="36"/>
              </w:rPr>
              <w:t>Codigo_unico</w:t>
            </w:r>
            <w:proofErr w:type="spellEnd"/>
            <w:r w:rsidRPr="004238E4">
              <w:rPr>
                <w:rFonts w:ascii="Calibri" w:hAnsi="Calibri" w:cs="Calibri"/>
                <w:b/>
                <w:bCs/>
                <w:i/>
                <w:szCs w:val="36"/>
              </w:rPr>
              <w:t>:</w:t>
            </w:r>
            <w:r w:rsidRPr="004238E4">
              <w:rPr>
                <w:rFonts w:ascii="Calibri" w:hAnsi="Calibri" w:cs="Calibri"/>
                <w:i/>
                <w:szCs w:val="36"/>
              </w:rPr>
              <w:t xml:space="preserve"> </w:t>
            </w:r>
            <w:r w:rsidRPr="004238E4">
              <w:rPr>
                <w:rFonts w:ascii="Calibri" w:hAnsi="Calibri"/>
                <w:i/>
              </w:rPr>
              <w:t xml:space="preserve">tipo </w:t>
            </w:r>
            <w:proofErr w:type="spellStart"/>
            <w:r w:rsidRPr="004238E4">
              <w:rPr>
                <w:rFonts w:ascii="Calibri" w:hAnsi="Calibri"/>
                <w:i/>
              </w:rPr>
              <w:t>Integer</w:t>
            </w:r>
            <w:proofErr w:type="spellEnd"/>
            <w:r w:rsidRPr="004238E4">
              <w:rPr>
                <w:rFonts w:ascii="Calibri" w:hAnsi="Calibri"/>
                <w:i/>
              </w:rPr>
              <w:t xml:space="preserve"> de 10 caracteres de formato [I]</w:t>
            </w:r>
          </w:p>
          <w:p w14:paraId="00A0EA20" w14:textId="77777777" w:rsidR="00A931C9" w:rsidRPr="004238E4" w:rsidRDefault="00A931C9" w:rsidP="00A931C9">
            <w:pPr>
              <w:keepLines/>
              <w:numPr>
                <w:ilvl w:val="1"/>
                <w:numId w:val="11"/>
              </w:numPr>
              <w:contextualSpacing/>
              <w:rPr>
                <w:rFonts w:ascii="Calibri" w:hAnsi="Calibri" w:cs="Calibri"/>
                <w:i/>
                <w:szCs w:val="36"/>
              </w:rPr>
            </w:pPr>
            <w:r w:rsidRPr="004238E4">
              <w:rPr>
                <w:rFonts w:ascii="Calibri" w:hAnsi="Calibri" w:cs="Calibri"/>
                <w:b/>
                <w:bCs/>
                <w:i/>
                <w:szCs w:val="36"/>
              </w:rPr>
              <w:t>Id_producto:</w:t>
            </w:r>
            <w:r w:rsidRPr="004238E4">
              <w:rPr>
                <w:rFonts w:ascii="Calibri" w:hAnsi="Calibri" w:cs="Calibri"/>
                <w:i/>
                <w:szCs w:val="36"/>
              </w:rPr>
              <w:t xml:space="preserve"> </w:t>
            </w:r>
            <w:r w:rsidRPr="004238E4">
              <w:rPr>
                <w:rFonts w:ascii="Calibri" w:hAnsi="Calibri"/>
                <w:i/>
              </w:rPr>
              <w:t xml:space="preserve">tipo </w:t>
            </w:r>
            <w:proofErr w:type="spellStart"/>
            <w:r w:rsidRPr="004238E4">
              <w:rPr>
                <w:rFonts w:ascii="Calibri" w:hAnsi="Calibri"/>
                <w:i/>
              </w:rPr>
              <w:t>Integer</w:t>
            </w:r>
            <w:proofErr w:type="spellEnd"/>
            <w:r w:rsidRPr="004238E4">
              <w:rPr>
                <w:rFonts w:ascii="Calibri" w:hAnsi="Calibri"/>
                <w:i/>
              </w:rPr>
              <w:t xml:space="preserve"> de 5 caracteres de formato [I]</w:t>
            </w:r>
          </w:p>
          <w:p w14:paraId="38427D21" w14:textId="77777777" w:rsidR="00A931C9" w:rsidRPr="004238E4" w:rsidRDefault="00A931C9" w:rsidP="00A931C9">
            <w:pPr>
              <w:keepLines/>
              <w:numPr>
                <w:ilvl w:val="1"/>
                <w:numId w:val="11"/>
              </w:numPr>
              <w:contextualSpacing/>
              <w:rPr>
                <w:rFonts w:ascii="Calibri" w:hAnsi="Calibri" w:cs="Calibri"/>
                <w:b/>
                <w:bCs/>
                <w:i/>
                <w:szCs w:val="36"/>
              </w:rPr>
            </w:pPr>
            <w:proofErr w:type="spellStart"/>
            <w:r w:rsidRPr="004238E4">
              <w:rPr>
                <w:rFonts w:ascii="Calibri" w:hAnsi="Calibri" w:cs="Calibri"/>
                <w:b/>
                <w:bCs/>
                <w:i/>
                <w:szCs w:val="36"/>
              </w:rPr>
              <w:t>Detalle_Productos</w:t>
            </w:r>
            <w:proofErr w:type="spellEnd"/>
            <w:r w:rsidRPr="004238E4">
              <w:rPr>
                <w:rFonts w:ascii="Calibri" w:hAnsi="Calibri" w:cs="Calibri"/>
                <w:b/>
                <w:bCs/>
                <w:i/>
                <w:szCs w:val="36"/>
              </w:rPr>
              <w:t xml:space="preserve">: </w:t>
            </w:r>
            <w:r w:rsidRPr="004238E4">
              <w:rPr>
                <w:rFonts w:ascii="Calibri" w:hAnsi="Calibri"/>
                <w:i/>
              </w:rPr>
              <w:t>tipo Varchar 200 caracteres debe incluir un formato mayúsculas, minúsculas, caracteres especiales y números</w:t>
            </w:r>
          </w:p>
          <w:p w14:paraId="69C73AF8" w14:textId="77777777" w:rsidR="00A931C9" w:rsidRPr="004238E4" w:rsidRDefault="00A931C9" w:rsidP="00A931C9">
            <w:pPr>
              <w:keepLines/>
              <w:numPr>
                <w:ilvl w:val="1"/>
                <w:numId w:val="11"/>
              </w:numPr>
              <w:contextualSpacing/>
              <w:rPr>
                <w:rFonts w:ascii="Calibri" w:hAnsi="Calibri" w:cs="Calibri"/>
                <w:b/>
                <w:bCs/>
                <w:i/>
                <w:szCs w:val="36"/>
              </w:rPr>
            </w:pPr>
            <w:r w:rsidRPr="004238E4">
              <w:rPr>
                <w:rFonts w:ascii="Calibri" w:hAnsi="Calibri" w:cs="Calibri"/>
                <w:b/>
                <w:bCs/>
                <w:i/>
                <w:kern w:val="24"/>
              </w:rPr>
              <w:t>Precio:</w:t>
            </w:r>
            <w:r w:rsidRPr="004238E4">
              <w:rPr>
                <w:rFonts w:ascii="Calibri" w:hAnsi="Calibri" w:cs="Calibri"/>
                <w:i/>
                <w:kern w:val="24"/>
              </w:rPr>
              <w:t xml:space="preserve"> </w:t>
            </w:r>
            <w:r w:rsidRPr="004238E4">
              <w:rPr>
                <w:rFonts w:ascii="Calibri" w:hAnsi="Calibri"/>
                <w:i/>
              </w:rPr>
              <w:t>tipo Double de 8,2 caracteres de formato [ D]</w:t>
            </w:r>
          </w:p>
        </w:tc>
      </w:tr>
      <w:tr w:rsidR="00535B9D" w:rsidRPr="004238E4" w14:paraId="788DB334"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7AF4293"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99DDA3"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1ED8A70F"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435832A2"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F20BA0A"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8DFE0E"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299B38A2" w14:textId="77777777" w:rsidR="00535B9D" w:rsidRPr="004238E4" w:rsidRDefault="00535B9D" w:rsidP="008620A9">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399B7831"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D87924"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AC2F33" w14:textId="77777777" w:rsidR="00535B9D" w:rsidRPr="004238E4" w:rsidRDefault="00535B9D" w:rsidP="00E65825">
            <w:pPr>
              <w:keepLines/>
              <w:contextualSpacing/>
              <w:rPr>
                <w:rFonts w:ascii="Calibri" w:hAnsi="Calibri" w:cs="Calibri"/>
                <w:i/>
              </w:rPr>
            </w:pPr>
            <w:r w:rsidRPr="004238E4">
              <w:rPr>
                <w:rFonts w:ascii="Calibri" w:hAnsi="Calibri" w:cs="Calibri"/>
                <w:b/>
                <w:i/>
              </w:rPr>
              <w:t>RF-</w:t>
            </w:r>
            <w:r w:rsidR="00356B47" w:rsidRPr="004238E4">
              <w:rPr>
                <w:rFonts w:ascii="Calibri" w:hAnsi="Calibri" w:cs="Calibri"/>
                <w:b/>
                <w:i/>
              </w:rPr>
              <w:t>9</w:t>
            </w:r>
          </w:p>
        </w:tc>
      </w:tr>
      <w:tr w:rsidR="00535B9D" w:rsidRPr="004238E4" w14:paraId="64193E4E"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5EC047"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031A6A" w14:textId="5A18B0EC" w:rsidR="00535B9D" w:rsidRPr="004238E4" w:rsidRDefault="008620A9" w:rsidP="00E65825">
            <w:pPr>
              <w:keepLines/>
              <w:contextualSpacing/>
              <w:rPr>
                <w:rFonts w:ascii="Calibri" w:hAnsi="Calibri" w:cs="Calibri"/>
                <w:i/>
                <w:color w:val="0000FF"/>
                <w:sz w:val="36"/>
                <w:szCs w:val="36"/>
              </w:rPr>
            </w:pPr>
            <w:r w:rsidRPr="004238E4">
              <w:rPr>
                <w:rFonts w:ascii="Calibri" w:hAnsi="Calibri"/>
                <w:i/>
              </w:rPr>
              <w:t>Registrar productos</w:t>
            </w:r>
            <w:r w:rsidR="00A35172">
              <w:rPr>
                <w:rFonts w:ascii="Calibri" w:hAnsi="Calibri"/>
                <w:i/>
              </w:rPr>
              <w:t>.</w:t>
            </w:r>
          </w:p>
        </w:tc>
      </w:tr>
      <w:tr w:rsidR="00535B9D" w:rsidRPr="004238E4" w14:paraId="4DFC25F4"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782275"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CEC078" w14:textId="77777777" w:rsidR="00587293" w:rsidRPr="004238E4" w:rsidRDefault="008620A9" w:rsidP="00587293">
            <w:pPr>
              <w:jc w:val="both"/>
              <w:rPr>
                <w:rFonts w:ascii="Calibri" w:hAnsi="Calibri"/>
                <w:i/>
              </w:rPr>
            </w:pPr>
            <w:r w:rsidRPr="004238E4">
              <w:rPr>
                <w:rFonts w:ascii="Calibri" w:hAnsi="Calibri"/>
                <w:i/>
              </w:rPr>
              <w:t>El sistema permitirá</w:t>
            </w:r>
            <w:r w:rsidR="00587293" w:rsidRPr="004238E4">
              <w:rPr>
                <w:rFonts w:ascii="Calibri" w:hAnsi="Calibri"/>
                <w:i/>
              </w:rPr>
              <w:t xml:space="preserve"> </w:t>
            </w:r>
            <w:r w:rsidRPr="004238E4">
              <w:rPr>
                <w:rFonts w:ascii="Calibri" w:hAnsi="Calibri"/>
                <w:i/>
              </w:rPr>
              <w:t>registrar</w:t>
            </w:r>
            <w:r w:rsidR="004752FD" w:rsidRPr="004238E4">
              <w:rPr>
                <w:rFonts w:ascii="Calibri" w:hAnsi="Calibri"/>
                <w:i/>
              </w:rPr>
              <w:t xml:space="preserve"> los</w:t>
            </w:r>
            <w:r w:rsidR="00587293" w:rsidRPr="004238E4">
              <w:rPr>
                <w:rFonts w:ascii="Calibri" w:hAnsi="Calibri"/>
                <w:i/>
              </w:rPr>
              <w:t xml:space="preserve"> productos</w:t>
            </w:r>
            <w:r w:rsidR="004752FD" w:rsidRPr="004238E4">
              <w:rPr>
                <w:rFonts w:ascii="Calibri" w:hAnsi="Calibri"/>
                <w:i/>
              </w:rPr>
              <w:t xml:space="preserve"> dentro de la base de datos</w:t>
            </w:r>
            <w:r w:rsidR="00587293" w:rsidRPr="004238E4">
              <w:rPr>
                <w:rFonts w:ascii="Calibri" w:hAnsi="Calibri"/>
                <w:i/>
              </w:rPr>
              <w:t xml:space="preserve"> incluyendo su cantidad y el valor total.</w:t>
            </w:r>
          </w:p>
          <w:p w14:paraId="14BA6688"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36D95254"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48E478"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71BFD6"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399360C9"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383556"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62EF65" w14:textId="77777777" w:rsidR="00535B9D" w:rsidRPr="004238E4" w:rsidRDefault="00535B9D" w:rsidP="008620A9">
            <w:pPr>
              <w:keepLines/>
              <w:contextualSpacing/>
              <w:rPr>
                <w:rFonts w:ascii="Calibri" w:hAnsi="Calibri" w:cs="Calibri"/>
                <w:i/>
                <w:kern w:val="24"/>
              </w:rPr>
            </w:pPr>
            <w:r w:rsidRPr="004238E4">
              <w:rPr>
                <w:rFonts w:ascii="Calibri" w:hAnsi="Calibri" w:cs="Calibri"/>
                <w:i/>
                <w:kern w:val="24"/>
              </w:rPr>
              <w:t>El sistema debe</w:t>
            </w:r>
            <w:r w:rsidR="008620A9" w:rsidRPr="004238E4">
              <w:rPr>
                <w:rFonts w:ascii="Calibri" w:hAnsi="Calibri" w:cs="Calibri"/>
                <w:i/>
                <w:kern w:val="24"/>
              </w:rPr>
              <w:t xml:space="preserve"> registrar la</w:t>
            </w:r>
            <w:r w:rsidRPr="004238E4">
              <w:rPr>
                <w:rFonts w:ascii="Calibri" w:hAnsi="Calibri" w:cs="Calibri"/>
                <w:i/>
                <w:kern w:val="24"/>
              </w:rPr>
              <w:t xml:space="preserve"> siguiente información sobre los</w:t>
            </w:r>
            <w:r w:rsidR="008620A9" w:rsidRPr="004238E4">
              <w:rPr>
                <w:rFonts w:ascii="Calibri" w:hAnsi="Calibri" w:cs="Calibri"/>
                <w:i/>
                <w:kern w:val="24"/>
              </w:rPr>
              <w:t xml:space="preserve"> productos</w:t>
            </w:r>
            <w:r w:rsidR="004752FD" w:rsidRPr="004238E4">
              <w:rPr>
                <w:rFonts w:ascii="Calibri" w:hAnsi="Calibri" w:cs="Calibri"/>
                <w:i/>
                <w:kern w:val="24"/>
              </w:rPr>
              <w:t xml:space="preserve"> registrados</w:t>
            </w:r>
            <w:r w:rsidRPr="004238E4">
              <w:rPr>
                <w:rFonts w:ascii="Calibri" w:hAnsi="Calibri" w:cs="Calibri"/>
                <w:i/>
                <w:kern w:val="24"/>
              </w:rPr>
              <w:t>:</w:t>
            </w:r>
          </w:p>
          <w:p w14:paraId="1386D6A7" w14:textId="77777777" w:rsidR="00F569BC" w:rsidRPr="004238E4" w:rsidRDefault="00F569BC" w:rsidP="00F569BC">
            <w:pPr>
              <w:keepLines/>
              <w:numPr>
                <w:ilvl w:val="0"/>
                <w:numId w:val="12"/>
              </w:numPr>
              <w:ind w:left="720" w:hanging="360"/>
              <w:contextualSpacing/>
              <w:rPr>
                <w:rFonts w:ascii="Calibri" w:hAnsi="Calibri" w:cs="Calibri"/>
                <w:i/>
                <w:szCs w:val="36"/>
              </w:rPr>
            </w:pPr>
            <w:proofErr w:type="spellStart"/>
            <w:r w:rsidRPr="004238E4">
              <w:rPr>
                <w:rFonts w:ascii="Calibri" w:hAnsi="Calibri" w:cs="Calibri"/>
                <w:b/>
                <w:bCs/>
                <w:i/>
                <w:szCs w:val="36"/>
              </w:rPr>
              <w:t>codigo_producto</w:t>
            </w:r>
            <w:proofErr w:type="spellEnd"/>
            <w:r w:rsidRPr="004238E4">
              <w:rPr>
                <w:rFonts w:ascii="Calibri" w:hAnsi="Calibri" w:cs="Calibri"/>
                <w:b/>
                <w:bCs/>
                <w:i/>
                <w:szCs w:val="36"/>
              </w:rPr>
              <w:t>:</w:t>
            </w:r>
            <w:r w:rsidRPr="004238E4">
              <w:rPr>
                <w:rFonts w:ascii="Calibri" w:hAnsi="Calibri" w:cs="Calibri"/>
                <w:i/>
                <w:szCs w:val="36"/>
              </w:rPr>
              <w:t xml:space="preserve"> </w:t>
            </w:r>
            <w:r w:rsidRPr="004238E4">
              <w:rPr>
                <w:rFonts w:ascii="Calibri" w:hAnsi="Calibri"/>
                <w:i/>
              </w:rPr>
              <w:t xml:space="preserve">tipo </w:t>
            </w:r>
            <w:proofErr w:type="spellStart"/>
            <w:r w:rsidRPr="004238E4">
              <w:rPr>
                <w:rFonts w:ascii="Calibri" w:hAnsi="Calibri"/>
                <w:i/>
              </w:rPr>
              <w:t>Integer</w:t>
            </w:r>
            <w:proofErr w:type="spellEnd"/>
            <w:r w:rsidRPr="004238E4">
              <w:rPr>
                <w:rFonts w:ascii="Calibri" w:hAnsi="Calibri"/>
                <w:i/>
              </w:rPr>
              <w:t xml:space="preserve"> de 5 caracteres de formato [I]</w:t>
            </w:r>
          </w:p>
          <w:p w14:paraId="36E579CB" w14:textId="77777777" w:rsidR="00F569BC" w:rsidRPr="004238E4" w:rsidRDefault="00F569BC" w:rsidP="00F569BC">
            <w:pPr>
              <w:keepLines/>
              <w:numPr>
                <w:ilvl w:val="0"/>
                <w:numId w:val="12"/>
              </w:numPr>
              <w:ind w:left="720" w:hanging="360"/>
              <w:contextualSpacing/>
              <w:rPr>
                <w:rFonts w:ascii="Calibri" w:hAnsi="Calibri" w:cs="Calibri"/>
                <w:i/>
                <w:szCs w:val="36"/>
              </w:rPr>
            </w:pPr>
            <w:proofErr w:type="spellStart"/>
            <w:r w:rsidRPr="004238E4">
              <w:rPr>
                <w:rFonts w:ascii="Calibri" w:hAnsi="Calibri" w:cs="Calibri"/>
                <w:b/>
                <w:bCs/>
                <w:i/>
                <w:szCs w:val="36"/>
              </w:rPr>
              <w:t>Descripcion_Productos</w:t>
            </w:r>
            <w:proofErr w:type="spellEnd"/>
            <w:r w:rsidRPr="004238E4">
              <w:rPr>
                <w:rFonts w:ascii="Calibri" w:hAnsi="Calibri" w:cs="Calibri"/>
                <w:b/>
                <w:bCs/>
                <w:i/>
                <w:szCs w:val="36"/>
              </w:rPr>
              <w:t xml:space="preserve">: </w:t>
            </w:r>
            <w:r w:rsidRPr="004238E4">
              <w:rPr>
                <w:rFonts w:ascii="Calibri" w:hAnsi="Calibri"/>
                <w:i/>
              </w:rPr>
              <w:t>tipo Varchar 200 caracteres debe incluir un formato mayúsculas, minúsculas, caracteres especiales y números</w:t>
            </w:r>
          </w:p>
          <w:p w14:paraId="1C7E3245" w14:textId="77777777" w:rsidR="00F569BC" w:rsidRPr="004238E4" w:rsidRDefault="00F569BC" w:rsidP="00F569BC">
            <w:pPr>
              <w:keepLines/>
              <w:numPr>
                <w:ilvl w:val="0"/>
                <w:numId w:val="12"/>
              </w:numPr>
              <w:ind w:left="720" w:hanging="360"/>
              <w:contextualSpacing/>
              <w:rPr>
                <w:rFonts w:ascii="Calibri" w:hAnsi="Calibri" w:cs="Calibri"/>
                <w:i/>
                <w:szCs w:val="36"/>
              </w:rPr>
            </w:pPr>
            <w:proofErr w:type="spellStart"/>
            <w:r w:rsidRPr="004238E4">
              <w:rPr>
                <w:rFonts w:ascii="Calibri" w:hAnsi="Calibri" w:cs="Calibri"/>
                <w:b/>
                <w:bCs/>
                <w:i/>
                <w:szCs w:val="36"/>
              </w:rPr>
              <w:t>cantidad_producto_ingresado_lote</w:t>
            </w:r>
            <w:proofErr w:type="spellEnd"/>
            <w:r w:rsidRPr="004238E4">
              <w:rPr>
                <w:rFonts w:ascii="Calibri" w:hAnsi="Calibri" w:cs="Calibri"/>
                <w:b/>
                <w:bCs/>
                <w:i/>
                <w:szCs w:val="36"/>
              </w:rPr>
              <w:t>:</w:t>
            </w:r>
            <w:r w:rsidRPr="004238E4">
              <w:rPr>
                <w:rFonts w:ascii="Calibri" w:hAnsi="Calibri" w:cs="Calibri"/>
                <w:i/>
                <w:szCs w:val="36"/>
              </w:rPr>
              <w:t xml:space="preserve"> </w:t>
            </w:r>
            <w:r w:rsidRPr="004238E4">
              <w:rPr>
                <w:rFonts w:ascii="Calibri" w:hAnsi="Calibri"/>
                <w:i/>
              </w:rPr>
              <w:t xml:space="preserve">tipo </w:t>
            </w:r>
            <w:proofErr w:type="spellStart"/>
            <w:r w:rsidRPr="004238E4">
              <w:rPr>
                <w:rFonts w:ascii="Calibri" w:hAnsi="Calibri"/>
                <w:i/>
              </w:rPr>
              <w:t>Integer</w:t>
            </w:r>
            <w:proofErr w:type="spellEnd"/>
            <w:r w:rsidRPr="004238E4">
              <w:rPr>
                <w:rFonts w:ascii="Calibri" w:hAnsi="Calibri"/>
                <w:i/>
              </w:rPr>
              <w:t xml:space="preserve"> de 10 caracteres de formato [I]</w:t>
            </w:r>
          </w:p>
          <w:p w14:paraId="305B4C85" w14:textId="77777777" w:rsidR="004752FD" w:rsidRPr="004238E4" w:rsidRDefault="00F569BC" w:rsidP="00F569BC">
            <w:pPr>
              <w:keepLines/>
              <w:numPr>
                <w:ilvl w:val="0"/>
                <w:numId w:val="12"/>
              </w:numPr>
              <w:ind w:left="720" w:hanging="360"/>
              <w:contextualSpacing/>
              <w:rPr>
                <w:rFonts w:ascii="Calibri" w:hAnsi="Calibri" w:cs="Calibri"/>
                <w:i/>
                <w:szCs w:val="36"/>
              </w:rPr>
            </w:pPr>
            <w:r w:rsidRPr="004238E4">
              <w:rPr>
                <w:rFonts w:ascii="Calibri" w:hAnsi="Calibri" w:cs="Calibri"/>
                <w:b/>
                <w:bCs/>
                <w:i/>
                <w:kern w:val="24"/>
              </w:rPr>
              <w:t>Precio:</w:t>
            </w:r>
            <w:r w:rsidRPr="004238E4">
              <w:rPr>
                <w:rFonts w:ascii="Calibri" w:hAnsi="Calibri" w:cs="Calibri"/>
                <w:i/>
                <w:kern w:val="24"/>
              </w:rPr>
              <w:t xml:space="preserve"> </w:t>
            </w:r>
            <w:r w:rsidRPr="004238E4">
              <w:rPr>
                <w:rFonts w:ascii="Calibri" w:hAnsi="Calibri"/>
                <w:i/>
              </w:rPr>
              <w:t>tipo Double de 8,2 caracteres de formato [ D]</w:t>
            </w:r>
          </w:p>
        </w:tc>
      </w:tr>
      <w:tr w:rsidR="00535B9D" w:rsidRPr="004238E4" w14:paraId="1DAF4FD4"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F4CA05"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F71B32"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74DB5741"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4AC1113E"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962B30"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03D2F6"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media</w:t>
            </w:r>
          </w:p>
        </w:tc>
      </w:tr>
    </w:tbl>
    <w:p w14:paraId="6BBF443F" w14:textId="77777777" w:rsidR="00535B9D" w:rsidRPr="004238E4" w:rsidRDefault="00535B9D" w:rsidP="008620A9">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12F986CE"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AA2517"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5DB51A"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10</w:t>
            </w:r>
          </w:p>
        </w:tc>
      </w:tr>
      <w:tr w:rsidR="00535B9D" w:rsidRPr="004238E4" w14:paraId="686006AA"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9B556F2"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D527AE" w14:textId="77777777" w:rsidR="00535B9D" w:rsidRPr="004238E4" w:rsidRDefault="00845A36" w:rsidP="00E65825">
            <w:pPr>
              <w:keepLines/>
              <w:contextualSpacing/>
              <w:rPr>
                <w:rFonts w:ascii="Calibri" w:hAnsi="Calibri" w:cs="Calibri"/>
                <w:i/>
                <w:sz w:val="36"/>
                <w:szCs w:val="36"/>
              </w:rPr>
            </w:pPr>
            <w:r w:rsidRPr="004238E4">
              <w:rPr>
                <w:rFonts w:ascii="Calibri" w:hAnsi="Calibri" w:cs="Calibri"/>
                <w:i/>
              </w:rPr>
              <w:t xml:space="preserve">Actualizar el catálogo de productos del sistema </w:t>
            </w:r>
          </w:p>
        </w:tc>
      </w:tr>
      <w:tr w:rsidR="00535B9D" w:rsidRPr="004238E4" w14:paraId="3ED1FEB4"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6EC9A66"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EC1172" w14:textId="77777777" w:rsidR="00B474CE" w:rsidRPr="004238E4" w:rsidRDefault="00B474CE" w:rsidP="00B474CE">
            <w:pPr>
              <w:jc w:val="both"/>
              <w:rPr>
                <w:rFonts w:ascii="Calibri" w:hAnsi="Calibri"/>
                <w:i/>
              </w:rPr>
            </w:pPr>
            <w:r w:rsidRPr="004238E4">
              <w:rPr>
                <w:rFonts w:ascii="Calibri" w:hAnsi="Calibri"/>
                <w:i/>
              </w:rPr>
              <w:t xml:space="preserve">El sistema </w:t>
            </w:r>
            <w:r w:rsidR="00845A36" w:rsidRPr="004238E4">
              <w:rPr>
                <w:rFonts w:ascii="Calibri" w:hAnsi="Calibri"/>
                <w:i/>
              </w:rPr>
              <w:t>mostrará un catálogo actualizado para el cliente de los productos en venta.</w:t>
            </w:r>
          </w:p>
          <w:p w14:paraId="64662CCF"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26897350"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2522C0"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B2CDAE"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4DD796DF"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199B82"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6F7CBB" w14:textId="77777777" w:rsidR="00535B9D" w:rsidRPr="004238E4" w:rsidRDefault="00535B9D" w:rsidP="00B474CE">
            <w:pPr>
              <w:keepLines/>
              <w:contextualSpacing/>
              <w:rPr>
                <w:rFonts w:ascii="Calibri" w:hAnsi="Calibri" w:cs="Calibri"/>
                <w:i/>
                <w:kern w:val="24"/>
              </w:rPr>
            </w:pPr>
            <w:r w:rsidRPr="004238E4">
              <w:rPr>
                <w:rFonts w:ascii="Calibri" w:hAnsi="Calibri" w:cs="Calibri"/>
                <w:i/>
                <w:kern w:val="24"/>
              </w:rPr>
              <w:t xml:space="preserve">El sistema </w:t>
            </w:r>
            <w:r w:rsidR="00845A36" w:rsidRPr="004238E4">
              <w:rPr>
                <w:rFonts w:ascii="Calibri" w:hAnsi="Calibri" w:cs="Calibri"/>
                <w:i/>
                <w:kern w:val="24"/>
              </w:rPr>
              <w:t>debe actualizar el catálogo de productos que mantiene la siguiente información:</w:t>
            </w:r>
          </w:p>
          <w:p w14:paraId="6F10D5BE" w14:textId="0B00F1CE" w:rsidR="00845A36" w:rsidRDefault="00490B6D" w:rsidP="00845A36">
            <w:pPr>
              <w:keepLines/>
              <w:numPr>
                <w:ilvl w:val="0"/>
                <w:numId w:val="134"/>
              </w:numPr>
              <w:contextualSpacing/>
              <w:rPr>
                <w:rFonts w:ascii="Calibri" w:hAnsi="Calibri" w:cs="Calibri"/>
                <w:i/>
                <w:kern w:val="24"/>
              </w:rPr>
            </w:pPr>
            <w:r w:rsidRPr="004238E4">
              <w:rPr>
                <w:rFonts w:ascii="Calibri" w:hAnsi="Calibri" w:cs="Calibri"/>
                <w:i/>
                <w:kern w:val="24"/>
              </w:rPr>
              <w:t>El sistema actualiza la cantidad de productos del catálogo</w:t>
            </w:r>
            <w:r w:rsidR="00F449D3">
              <w:rPr>
                <w:rFonts w:ascii="Calibri" w:hAnsi="Calibri" w:cs="Calibri"/>
                <w:i/>
                <w:kern w:val="24"/>
              </w:rPr>
              <w:t xml:space="preserve">: </w:t>
            </w:r>
          </w:p>
          <w:p w14:paraId="6123DFA0" w14:textId="77777777" w:rsidR="00F449D3" w:rsidRPr="004238E4" w:rsidRDefault="00F449D3" w:rsidP="00F449D3">
            <w:pPr>
              <w:numPr>
                <w:ilvl w:val="1"/>
                <w:numId w:val="6"/>
              </w:numPr>
              <w:rPr>
                <w:rFonts w:ascii="Calibri" w:hAnsi="Calibri"/>
                <w:i/>
              </w:rPr>
            </w:pPr>
            <w:r w:rsidRPr="004238E4">
              <w:rPr>
                <w:rFonts w:ascii="Calibri" w:hAnsi="Calibri"/>
                <w:b/>
                <w:bCs/>
                <w:i/>
              </w:rPr>
              <w:t>Código:</w:t>
            </w:r>
            <w:r w:rsidRPr="004238E4">
              <w:rPr>
                <w:rFonts w:ascii="Calibri" w:hAnsi="Calibri"/>
                <w:i/>
              </w:rPr>
              <w:t xml:space="preserve"> tipo </w:t>
            </w:r>
            <w:proofErr w:type="spellStart"/>
            <w:r w:rsidRPr="004238E4">
              <w:rPr>
                <w:rFonts w:ascii="Calibri" w:hAnsi="Calibri"/>
                <w:i/>
              </w:rPr>
              <w:t>Integer</w:t>
            </w:r>
            <w:proofErr w:type="spellEnd"/>
            <w:r w:rsidRPr="004238E4">
              <w:rPr>
                <w:rFonts w:ascii="Calibri" w:hAnsi="Calibri"/>
                <w:i/>
              </w:rPr>
              <w:t xml:space="preserve"> de 5 caracteres de formato [ I]</w:t>
            </w:r>
          </w:p>
          <w:p w14:paraId="3846EB1F" w14:textId="77777777" w:rsidR="00F449D3" w:rsidRPr="004238E4" w:rsidRDefault="00F449D3" w:rsidP="00F449D3">
            <w:pPr>
              <w:numPr>
                <w:ilvl w:val="1"/>
                <w:numId w:val="7"/>
              </w:numPr>
              <w:rPr>
                <w:rFonts w:ascii="Calibri" w:hAnsi="Calibri"/>
                <w:i/>
              </w:rPr>
            </w:pPr>
            <w:r w:rsidRPr="004238E4">
              <w:rPr>
                <w:rFonts w:ascii="Calibri" w:hAnsi="Calibri"/>
                <w:b/>
                <w:bCs/>
                <w:i/>
              </w:rPr>
              <w:t>Descripción:</w:t>
            </w:r>
            <w:r w:rsidRPr="004238E4">
              <w:rPr>
                <w:rFonts w:ascii="Calibri" w:hAnsi="Calibri"/>
                <w:i/>
              </w:rPr>
              <w:t xml:space="preserve"> tipo Varchar 150 caracteres debe incluir mayúsculas, minúsculas, caracteres especiales y números.</w:t>
            </w:r>
          </w:p>
          <w:p w14:paraId="13B6D09E" w14:textId="77777777" w:rsidR="00F449D3" w:rsidRPr="004238E4" w:rsidRDefault="00F449D3" w:rsidP="00F449D3">
            <w:pPr>
              <w:numPr>
                <w:ilvl w:val="1"/>
                <w:numId w:val="6"/>
              </w:numPr>
              <w:rPr>
                <w:rFonts w:ascii="Calibri" w:hAnsi="Calibri"/>
                <w:i/>
              </w:rPr>
            </w:pPr>
            <w:r w:rsidRPr="004238E4">
              <w:rPr>
                <w:rFonts w:ascii="Calibri" w:hAnsi="Calibri"/>
                <w:b/>
                <w:bCs/>
                <w:i/>
              </w:rPr>
              <w:t>Precio:</w:t>
            </w:r>
            <w:r w:rsidRPr="004238E4">
              <w:rPr>
                <w:rFonts w:ascii="Calibri" w:hAnsi="Calibri"/>
                <w:i/>
              </w:rPr>
              <w:t xml:space="preserve"> tipo Double de 8,2 caracteres de formato [ D] </w:t>
            </w:r>
          </w:p>
          <w:p w14:paraId="15125F72" w14:textId="7D7A5F32" w:rsidR="00F449D3" w:rsidRPr="00F449D3" w:rsidRDefault="00F449D3" w:rsidP="00F449D3">
            <w:pPr>
              <w:numPr>
                <w:ilvl w:val="1"/>
                <w:numId w:val="7"/>
              </w:numPr>
              <w:rPr>
                <w:rFonts w:ascii="Calibri" w:hAnsi="Calibri"/>
                <w:i/>
              </w:rPr>
            </w:pPr>
            <w:r w:rsidRPr="004238E4">
              <w:rPr>
                <w:rFonts w:ascii="Calibri" w:hAnsi="Calibri"/>
                <w:b/>
                <w:bCs/>
                <w:i/>
              </w:rPr>
              <w:t>cantidad disponible:</w:t>
            </w:r>
            <w:r w:rsidRPr="004238E4">
              <w:rPr>
                <w:rFonts w:ascii="Calibri" w:hAnsi="Calibri"/>
                <w:i/>
              </w:rPr>
              <w:t xml:space="preserve"> tipo </w:t>
            </w:r>
            <w:proofErr w:type="spellStart"/>
            <w:r w:rsidRPr="004238E4">
              <w:rPr>
                <w:rFonts w:ascii="Calibri" w:hAnsi="Calibri"/>
                <w:i/>
              </w:rPr>
              <w:t>Integer</w:t>
            </w:r>
            <w:proofErr w:type="spellEnd"/>
            <w:r w:rsidRPr="004238E4">
              <w:rPr>
                <w:rFonts w:ascii="Calibri" w:hAnsi="Calibri"/>
                <w:i/>
              </w:rPr>
              <w:t xml:space="preserve"> de 10 caracteres de formato [ I]</w:t>
            </w:r>
          </w:p>
          <w:p w14:paraId="73E4D9A0" w14:textId="77777777" w:rsidR="00490B6D" w:rsidRPr="004238E4" w:rsidRDefault="00490B6D" w:rsidP="00490B6D">
            <w:pPr>
              <w:keepLines/>
              <w:numPr>
                <w:ilvl w:val="0"/>
                <w:numId w:val="134"/>
              </w:numPr>
              <w:contextualSpacing/>
              <w:rPr>
                <w:rFonts w:ascii="Calibri" w:hAnsi="Calibri" w:cs="Calibri"/>
                <w:i/>
                <w:kern w:val="24"/>
              </w:rPr>
            </w:pPr>
            <w:r w:rsidRPr="004238E4">
              <w:rPr>
                <w:rFonts w:ascii="Calibri" w:hAnsi="Calibri" w:cs="Calibri"/>
                <w:i/>
                <w:kern w:val="24"/>
              </w:rPr>
              <w:t>El sistema muestra los nuevos productos del catálogo</w:t>
            </w:r>
          </w:p>
          <w:p w14:paraId="2D7DB5DA" w14:textId="77777777" w:rsidR="00490B6D" w:rsidRPr="004238E4" w:rsidRDefault="00490B6D" w:rsidP="00490B6D">
            <w:pPr>
              <w:keepLines/>
              <w:numPr>
                <w:ilvl w:val="0"/>
                <w:numId w:val="134"/>
              </w:numPr>
              <w:contextualSpacing/>
              <w:rPr>
                <w:rFonts w:ascii="Calibri" w:hAnsi="Calibri" w:cs="Calibri"/>
                <w:i/>
                <w:kern w:val="24"/>
              </w:rPr>
            </w:pPr>
            <w:r w:rsidRPr="004238E4">
              <w:rPr>
                <w:rFonts w:ascii="Calibri" w:hAnsi="Calibri" w:cs="Calibri"/>
                <w:i/>
                <w:kern w:val="24"/>
              </w:rPr>
              <w:t>El sistema mostrará las ofertas de los productos del catálogo</w:t>
            </w:r>
          </w:p>
          <w:p w14:paraId="4AB6473C" w14:textId="77777777" w:rsidR="00535B9D" w:rsidRPr="004238E4" w:rsidRDefault="00535B9D" w:rsidP="00845A36">
            <w:pPr>
              <w:keepLines/>
              <w:ind w:left="720"/>
              <w:contextualSpacing/>
              <w:rPr>
                <w:rFonts w:ascii="Calibri" w:hAnsi="Calibri" w:cs="Calibri"/>
                <w:i/>
                <w:szCs w:val="36"/>
              </w:rPr>
            </w:pPr>
          </w:p>
        </w:tc>
      </w:tr>
      <w:tr w:rsidR="00535B9D" w:rsidRPr="004238E4" w14:paraId="4D0B95D7"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C3CD30"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A3A506"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7CFE90F2"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084098A2"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8031BF"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0141A7"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312C4715" w14:textId="77777777" w:rsidR="00535B9D" w:rsidRPr="004238E4" w:rsidRDefault="00535B9D" w:rsidP="008620A9">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502A9F68"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AFCE5E"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8CA88B"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11</w:t>
            </w:r>
          </w:p>
        </w:tc>
      </w:tr>
      <w:tr w:rsidR="00535B9D" w:rsidRPr="004238E4" w14:paraId="25201D3C"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E323A7E"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FAA1DB" w14:textId="0A6C88DC" w:rsidR="00535B9D" w:rsidRPr="004238E4" w:rsidRDefault="00490B6D" w:rsidP="00E65825">
            <w:pPr>
              <w:keepLines/>
              <w:contextualSpacing/>
              <w:rPr>
                <w:rFonts w:ascii="Calibri" w:hAnsi="Calibri" w:cs="Calibri"/>
                <w:i/>
                <w:sz w:val="36"/>
                <w:szCs w:val="36"/>
              </w:rPr>
            </w:pPr>
            <w:r w:rsidRPr="004238E4">
              <w:rPr>
                <w:rFonts w:ascii="Calibri" w:hAnsi="Calibri" w:cs="Calibri"/>
                <w:i/>
                <w:kern w:val="24"/>
              </w:rPr>
              <w:t xml:space="preserve">Actualizar cliente </w:t>
            </w:r>
          </w:p>
        </w:tc>
      </w:tr>
      <w:tr w:rsidR="00535B9D" w:rsidRPr="004238E4" w14:paraId="53F8F9FD"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0E55FF"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05F141" w14:textId="77777777" w:rsidR="00B474CE" w:rsidRPr="004238E4" w:rsidRDefault="00B474CE" w:rsidP="00B474CE">
            <w:pPr>
              <w:jc w:val="both"/>
              <w:rPr>
                <w:rFonts w:ascii="Calibri" w:hAnsi="Calibri"/>
                <w:i/>
              </w:rPr>
            </w:pPr>
            <w:r w:rsidRPr="004238E4">
              <w:rPr>
                <w:rFonts w:ascii="Calibri" w:hAnsi="Calibri"/>
                <w:i/>
              </w:rPr>
              <w:t xml:space="preserve">El sistema </w:t>
            </w:r>
            <w:r w:rsidR="00EA63A5" w:rsidRPr="004238E4">
              <w:rPr>
                <w:rFonts w:ascii="Calibri" w:hAnsi="Calibri"/>
                <w:i/>
              </w:rPr>
              <w:t>permitirá</w:t>
            </w:r>
            <w:r w:rsidRPr="004238E4">
              <w:rPr>
                <w:rFonts w:ascii="Calibri" w:hAnsi="Calibri"/>
                <w:i/>
              </w:rPr>
              <w:t xml:space="preserve"> </w:t>
            </w:r>
            <w:r w:rsidR="00490B6D" w:rsidRPr="004238E4">
              <w:rPr>
                <w:rFonts w:ascii="Calibri" w:hAnsi="Calibri"/>
                <w:i/>
              </w:rPr>
              <w:t>actualizar los datos personales del cliente en caso de que lo requiera.</w:t>
            </w:r>
          </w:p>
          <w:p w14:paraId="58050761"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2AEB523B"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9B5261"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B40332"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68B2C9C0" w14:textId="77777777" w:rsidTr="00E92052">
        <w:trPr>
          <w:trHeight w:val="561"/>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BE7CB3"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C29BA5" w14:textId="77777777" w:rsidR="00535B9D"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w:t>
            </w:r>
            <w:r w:rsidR="00490B6D" w:rsidRPr="004238E4">
              <w:rPr>
                <w:rFonts w:ascii="Calibri" w:hAnsi="Calibri" w:cs="Calibri"/>
                <w:i/>
                <w:kern w:val="24"/>
              </w:rPr>
              <w:t>debe permitir actualizar los datos del cliente con la siguiente información:</w:t>
            </w:r>
          </w:p>
          <w:p w14:paraId="32D9E0C2" w14:textId="77777777" w:rsidR="003A4D60" w:rsidRPr="004238E4" w:rsidRDefault="003A4D60" w:rsidP="00D12CD7">
            <w:pPr>
              <w:numPr>
                <w:ilvl w:val="0"/>
                <w:numId w:val="13"/>
              </w:numPr>
              <w:ind w:left="720" w:hanging="360"/>
              <w:rPr>
                <w:rFonts w:ascii="Calibri" w:hAnsi="Calibri"/>
                <w:i/>
              </w:rPr>
            </w:pPr>
            <w:r w:rsidRPr="004238E4">
              <w:rPr>
                <w:rFonts w:ascii="Calibri" w:hAnsi="Calibri"/>
                <w:b/>
                <w:bCs/>
                <w:i/>
              </w:rPr>
              <w:t>Identificación:</w:t>
            </w:r>
            <w:r w:rsidRPr="004238E4">
              <w:rPr>
                <w:rFonts w:ascii="Calibri" w:hAnsi="Calibri"/>
                <w:i/>
              </w:rPr>
              <w:t xml:space="preserve"> tipo </w:t>
            </w:r>
            <w:proofErr w:type="spellStart"/>
            <w:r w:rsidRPr="004238E4">
              <w:rPr>
                <w:rFonts w:ascii="Calibri" w:hAnsi="Calibri"/>
                <w:i/>
              </w:rPr>
              <w:t>Integer</w:t>
            </w:r>
            <w:proofErr w:type="spellEnd"/>
            <w:r w:rsidRPr="004238E4">
              <w:rPr>
                <w:rFonts w:ascii="Calibri" w:hAnsi="Calibri"/>
                <w:i/>
              </w:rPr>
              <w:t xml:space="preserve"> de 10 caracteres de formato [ I] </w:t>
            </w:r>
          </w:p>
          <w:p w14:paraId="6B9047D1" w14:textId="77777777" w:rsidR="003A4D60" w:rsidRPr="004238E4" w:rsidRDefault="003A4D60" w:rsidP="00D12CD7">
            <w:pPr>
              <w:numPr>
                <w:ilvl w:val="0"/>
                <w:numId w:val="13"/>
              </w:numPr>
              <w:ind w:left="720" w:hanging="360"/>
              <w:rPr>
                <w:rFonts w:ascii="Calibri" w:hAnsi="Calibri"/>
                <w:i/>
              </w:rPr>
            </w:pPr>
            <w:r w:rsidRPr="004238E4">
              <w:rPr>
                <w:rFonts w:ascii="Calibri" w:hAnsi="Calibri"/>
                <w:b/>
                <w:bCs/>
                <w:i/>
              </w:rPr>
              <w:t>Nombres:</w:t>
            </w:r>
            <w:r w:rsidRPr="004238E4">
              <w:rPr>
                <w:rFonts w:ascii="Calibri" w:hAnsi="Calibri"/>
                <w:i/>
              </w:rPr>
              <w:t xml:space="preserve"> tipo Varchar 30 caracteres debe incluir un formato mayúsculas y minúsculas </w:t>
            </w:r>
          </w:p>
          <w:p w14:paraId="192018DC" w14:textId="77777777" w:rsidR="003A4D60" w:rsidRPr="004238E4" w:rsidRDefault="003A4D60" w:rsidP="00D12CD7">
            <w:pPr>
              <w:numPr>
                <w:ilvl w:val="0"/>
                <w:numId w:val="13"/>
              </w:numPr>
              <w:ind w:left="720" w:hanging="360"/>
              <w:rPr>
                <w:rFonts w:ascii="Calibri" w:hAnsi="Calibri"/>
                <w:i/>
              </w:rPr>
            </w:pPr>
            <w:r w:rsidRPr="004238E4">
              <w:rPr>
                <w:rFonts w:ascii="Calibri" w:hAnsi="Calibri"/>
                <w:b/>
                <w:bCs/>
                <w:i/>
              </w:rPr>
              <w:t>Apellidos:</w:t>
            </w:r>
            <w:r w:rsidRPr="004238E4">
              <w:rPr>
                <w:rFonts w:ascii="Calibri" w:hAnsi="Calibri"/>
                <w:i/>
              </w:rPr>
              <w:t xml:space="preserve"> tipo Varchar 30 caracteres debe incluir un formato mayúsculas y minúsculas</w:t>
            </w:r>
          </w:p>
          <w:p w14:paraId="7F66742E" w14:textId="77777777" w:rsidR="003A4D60" w:rsidRPr="004238E4" w:rsidRDefault="003A4D60" w:rsidP="003A4D60">
            <w:pPr>
              <w:numPr>
                <w:ilvl w:val="0"/>
                <w:numId w:val="13"/>
              </w:numPr>
              <w:ind w:left="720" w:hanging="360"/>
              <w:rPr>
                <w:rFonts w:ascii="Calibri" w:hAnsi="Calibri"/>
                <w:i/>
              </w:rPr>
            </w:pPr>
            <w:r w:rsidRPr="004238E4">
              <w:rPr>
                <w:rFonts w:ascii="Calibri" w:hAnsi="Calibri"/>
                <w:b/>
                <w:bCs/>
                <w:i/>
              </w:rPr>
              <w:t xml:space="preserve">Dirección: </w:t>
            </w:r>
            <w:r w:rsidRPr="004238E4">
              <w:rPr>
                <w:rFonts w:ascii="Calibri" w:hAnsi="Calibri"/>
                <w:i/>
              </w:rPr>
              <w:t>tipo Varchar 60 caracteres debe incluir un formato mayúsculas, minúsculas, caracteres especiales y números</w:t>
            </w:r>
          </w:p>
          <w:p w14:paraId="1883F4C3" w14:textId="77777777" w:rsidR="003A4D60" w:rsidRPr="004238E4" w:rsidRDefault="003A4D60" w:rsidP="003A4D60">
            <w:pPr>
              <w:numPr>
                <w:ilvl w:val="0"/>
                <w:numId w:val="13"/>
              </w:numPr>
              <w:ind w:left="720" w:hanging="360"/>
              <w:rPr>
                <w:rFonts w:ascii="Calibri" w:hAnsi="Calibri"/>
                <w:i/>
              </w:rPr>
            </w:pPr>
            <w:r w:rsidRPr="004238E4">
              <w:rPr>
                <w:rFonts w:ascii="Calibri" w:hAnsi="Calibri"/>
                <w:b/>
                <w:bCs/>
                <w:i/>
              </w:rPr>
              <w:lastRenderedPageBreak/>
              <w:t>Número de teléfono:</w:t>
            </w:r>
            <w:r w:rsidRPr="004238E4">
              <w:rPr>
                <w:rFonts w:ascii="Calibri" w:hAnsi="Calibri"/>
                <w:i/>
              </w:rPr>
              <w:t xml:space="preserve"> tipo Varchar 10 caracteres debe incluir un formato de números</w:t>
            </w:r>
          </w:p>
          <w:p w14:paraId="19518D9F" w14:textId="77777777" w:rsidR="00535B9D" w:rsidRPr="004238E4" w:rsidRDefault="00535B9D" w:rsidP="003A4D60">
            <w:pPr>
              <w:jc w:val="both"/>
              <w:rPr>
                <w:rFonts w:ascii="Calibri" w:hAnsi="Calibri"/>
                <w:i/>
              </w:rPr>
            </w:pPr>
          </w:p>
        </w:tc>
      </w:tr>
      <w:tr w:rsidR="00535B9D" w:rsidRPr="004238E4" w14:paraId="2D86A35D"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F2C569"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8C0DE2"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78FD6E8A"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16C0626E"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35EABF"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7B7190"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6D8CC384" w14:textId="77777777" w:rsidR="00535B9D" w:rsidRPr="004238E4" w:rsidRDefault="00535B9D" w:rsidP="008620A9">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3A12CAA4"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358993"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EBB886"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12</w:t>
            </w:r>
          </w:p>
        </w:tc>
      </w:tr>
      <w:tr w:rsidR="00535B9D" w:rsidRPr="004238E4" w14:paraId="34A73F5A"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F4C6DF"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7E5C4A" w14:textId="77777777" w:rsidR="00535B9D" w:rsidRPr="004238E4" w:rsidRDefault="00490B6D" w:rsidP="00E65825">
            <w:pPr>
              <w:keepLines/>
              <w:contextualSpacing/>
              <w:rPr>
                <w:rFonts w:ascii="Calibri" w:hAnsi="Calibri" w:cs="Calibri"/>
                <w:i/>
                <w:sz w:val="36"/>
                <w:szCs w:val="36"/>
              </w:rPr>
            </w:pPr>
            <w:r w:rsidRPr="004238E4">
              <w:rPr>
                <w:rFonts w:ascii="Calibri" w:hAnsi="Calibri" w:cs="Calibri"/>
                <w:i/>
              </w:rPr>
              <w:t xml:space="preserve">Consultar </w:t>
            </w:r>
            <w:r w:rsidR="008D7891" w:rsidRPr="004238E4">
              <w:rPr>
                <w:rFonts w:ascii="Calibri" w:hAnsi="Calibri" w:cs="Calibri"/>
                <w:i/>
              </w:rPr>
              <w:t>el total de órdenes de compra del cliente.</w:t>
            </w:r>
          </w:p>
        </w:tc>
      </w:tr>
      <w:tr w:rsidR="00535B9D" w:rsidRPr="004238E4" w14:paraId="189BA817"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362994"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5C9FD" w14:textId="77777777" w:rsidR="00E92052" w:rsidRPr="004238E4" w:rsidRDefault="00E92052" w:rsidP="00E92052">
            <w:pPr>
              <w:jc w:val="both"/>
              <w:rPr>
                <w:rFonts w:ascii="Calibri" w:hAnsi="Calibri"/>
                <w:i/>
              </w:rPr>
            </w:pPr>
            <w:r w:rsidRPr="004238E4">
              <w:rPr>
                <w:rFonts w:ascii="Calibri" w:hAnsi="Calibri"/>
                <w:i/>
              </w:rPr>
              <w:t xml:space="preserve">El sistema debe </w:t>
            </w:r>
            <w:r w:rsidR="008D7891" w:rsidRPr="004238E4">
              <w:rPr>
                <w:rFonts w:ascii="Calibri" w:hAnsi="Calibri"/>
                <w:i/>
              </w:rPr>
              <w:t>permitir consultar las ordenes de compras de las clientes realizadas para llevar la contabilidad.</w:t>
            </w:r>
          </w:p>
          <w:p w14:paraId="2982C3BB"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5EC715B9"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8C34F4"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D829C3"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41294DC9"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6994C07"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0658A6" w14:textId="77777777" w:rsidR="00E92052"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w:t>
            </w:r>
            <w:r w:rsidR="005252B0" w:rsidRPr="004238E4">
              <w:rPr>
                <w:rFonts w:ascii="Calibri" w:hAnsi="Calibri" w:cs="Calibri"/>
                <w:i/>
                <w:kern w:val="24"/>
              </w:rPr>
              <w:t>permitirá</w:t>
            </w:r>
            <w:r w:rsidR="00E92052" w:rsidRPr="004238E4">
              <w:rPr>
                <w:rFonts w:ascii="Calibri" w:hAnsi="Calibri" w:cs="Calibri"/>
                <w:i/>
                <w:kern w:val="24"/>
              </w:rPr>
              <w:t xml:space="preserve"> </w:t>
            </w:r>
            <w:r w:rsidR="008D7891" w:rsidRPr="004238E4">
              <w:rPr>
                <w:rFonts w:ascii="Calibri" w:hAnsi="Calibri" w:cs="Calibri"/>
                <w:i/>
                <w:kern w:val="24"/>
              </w:rPr>
              <w:t>realizar consultas de las ordenes de compras para llevar la contabilidad con la siguiente información:</w:t>
            </w:r>
          </w:p>
          <w:p w14:paraId="1883A350" w14:textId="77777777" w:rsidR="005252B0" w:rsidRPr="004238E4" w:rsidRDefault="005252B0">
            <w:pPr>
              <w:keepLines/>
              <w:numPr>
                <w:ilvl w:val="0"/>
                <w:numId w:val="14"/>
              </w:numPr>
              <w:ind w:left="720" w:hanging="360"/>
              <w:contextualSpacing/>
              <w:rPr>
                <w:rFonts w:ascii="Calibri" w:hAnsi="Calibri" w:cs="Calibri"/>
                <w:i/>
                <w:kern w:val="24"/>
              </w:rPr>
            </w:pPr>
            <w:r w:rsidRPr="004238E4">
              <w:rPr>
                <w:rFonts w:ascii="Calibri" w:hAnsi="Calibri" w:cs="Calibri"/>
                <w:i/>
                <w:kern w:val="24"/>
              </w:rPr>
              <w:t>Cálculo del valor total de la orden de compra</w:t>
            </w:r>
          </w:p>
          <w:p w14:paraId="0D1CE0B9" w14:textId="77777777" w:rsidR="005252B0" w:rsidRPr="004238E4" w:rsidRDefault="005252B0">
            <w:pPr>
              <w:keepLines/>
              <w:numPr>
                <w:ilvl w:val="0"/>
                <w:numId w:val="14"/>
              </w:numPr>
              <w:ind w:left="720" w:hanging="360"/>
              <w:contextualSpacing/>
              <w:rPr>
                <w:rFonts w:ascii="Calibri" w:hAnsi="Calibri" w:cs="Calibri"/>
                <w:i/>
                <w:kern w:val="24"/>
              </w:rPr>
            </w:pPr>
            <w:r w:rsidRPr="004238E4">
              <w:rPr>
                <w:rFonts w:ascii="Calibri" w:hAnsi="Calibri" w:cs="Calibri"/>
                <w:i/>
                <w:kern w:val="24"/>
              </w:rPr>
              <w:t>Registro del valor total en la orden de compra</w:t>
            </w:r>
          </w:p>
          <w:p w14:paraId="27E5D693" w14:textId="77777777" w:rsidR="005252B0" w:rsidRPr="004238E4" w:rsidRDefault="005252B0">
            <w:pPr>
              <w:keepLines/>
              <w:numPr>
                <w:ilvl w:val="0"/>
                <w:numId w:val="14"/>
              </w:numPr>
              <w:ind w:left="720" w:hanging="360"/>
              <w:contextualSpacing/>
              <w:rPr>
                <w:rFonts w:ascii="Calibri" w:hAnsi="Calibri" w:cs="Calibri"/>
                <w:i/>
                <w:kern w:val="24"/>
              </w:rPr>
            </w:pPr>
            <w:r w:rsidRPr="004238E4">
              <w:rPr>
                <w:rFonts w:ascii="Calibri" w:hAnsi="Calibri" w:cs="Calibri"/>
                <w:i/>
                <w:kern w:val="24"/>
              </w:rPr>
              <w:t>Visualización del valor total en la interfaz</w:t>
            </w:r>
          </w:p>
          <w:p w14:paraId="3765962D" w14:textId="77777777" w:rsidR="00F569BC" w:rsidRPr="004238E4" w:rsidRDefault="005252B0" w:rsidP="00F569BC">
            <w:pPr>
              <w:keepLines/>
              <w:numPr>
                <w:ilvl w:val="0"/>
                <w:numId w:val="14"/>
              </w:numPr>
              <w:ind w:left="720" w:hanging="360"/>
              <w:contextualSpacing/>
              <w:rPr>
                <w:rFonts w:ascii="Calibri" w:hAnsi="Calibri" w:cs="Calibri"/>
                <w:i/>
                <w:kern w:val="24"/>
              </w:rPr>
            </w:pPr>
            <w:r w:rsidRPr="004238E4">
              <w:rPr>
                <w:rFonts w:ascii="Calibri" w:hAnsi="Calibri" w:cs="Calibri"/>
                <w:i/>
                <w:kern w:val="24"/>
              </w:rPr>
              <w:t>Cálculos precisos y actualizados</w:t>
            </w:r>
          </w:p>
          <w:p w14:paraId="4F3F0ED8" w14:textId="77777777" w:rsidR="00F569BC" w:rsidRPr="004238E4" w:rsidRDefault="00F569BC" w:rsidP="00F569BC">
            <w:pPr>
              <w:keepLines/>
              <w:numPr>
                <w:ilvl w:val="0"/>
                <w:numId w:val="14"/>
              </w:numPr>
              <w:ind w:left="720" w:hanging="360"/>
              <w:contextualSpacing/>
              <w:rPr>
                <w:rFonts w:ascii="Calibri" w:hAnsi="Calibri" w:cs="Calibri"/>
                <w:i/>
                <w:kern w:val="24"/>
              </w:rPr>
            </w:pPr>
            <w:r w:rsidRPr="004238E4">
              <w:rPr>
                <w:rFonts w:ascii="Calibri" w:hAnsi="Calibri" w:cs="Calibri"/>
                <w:i/>
                <w:kern w:val="24"/>
              </w:rPr>
              <w:t>Búsqueda por mes de las ordenes de compras</w:t>
            </w:r>
          </w:p>
        </w:tc>
      </w:tr>
      <w:tr w:rsidR="00535B9D" w:rsidRPr="004238E4" w14:paraId="1C8922B0"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99DF46"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1776AA"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093049BA"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35DC90A1"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0483AB"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3C06C5"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Alta</w:t>
            </w:r>
          </w:p>
        </w:tc>
      </w:tr>
    </w:tbl>
    <w:p w14:paraId="69A53AE4" w14:textId="77777777" w:rsidR="00535B9D" w:rsidRPr="004238E4" w:rsidRDefault="00535B9D" w:rsidP="008620A9">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144CC57A"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D124D5"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7EB75A"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13</w:t>
            </w:r>
          </w:p>
        </w:tc>
      </w:tr>
      <w:tr w:rsidR="00535B9D" w:rsidRPr="004238E4" w14:paraId="0ABDE711"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409244"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381658" w14:textId="77777777" w:rsidR="00535B9D" w:rsidRPr="004238E4" w:rsidRDefault="005252B0" w:rsidP="00E65825">
            <w:pPr>
              <w:keepLines/>
              <w:contextualSpacing/>
              <w:rPr>
                <w:rFonts w:ascii="Calibri" w:hAnsi="Calibri" w:cs="Calibri"/>
                <w:i/>
                <w:color w:val="0000FF"/>
                <w:sz w:val="36"/>
                <w:szCs w:val="36"/>
              </w:rPr>
            </w:pPr>
            <w:r w:rsidRPr="004238E4">
              <w:rPr>
                <w:rFonts w:ascii="Calibri" w:hAnsi="Calibri"/>
                <w:i/>
              </w:rPr>
              <w:t xml:space="preserve">Consultar </w:t>
            </w:r>
            <w:r w:rsidR="00293B70" w:rsidRPr="004238E4">
              <w:rPr>
                <w:rFonts w:ascii="Calibri" w:hAnsi="Calibri"/>
                <w:i/>
              </w:rPr>
              <w:t>orden</w:t>
            </w:r>
            <w:r w:rsidRPr="004238E4">
              <w:rPr>
                <w:rFonts w:ascii="Calibri" w:hAnsi="Calibri"/>
                <w:i/>
              </w:rPr>
              <w:t xml:space="preserve"> de compra</w:t>
            </w:r>
            <w:r w:rsidR="008D7891" w:rsidRPr="004238E4">
              <w:rPr>
                <w:rFonts w:ascii="Calibri" w:hAnsi="Calibri"/>
                <w:i/>
              </w:rPr>
              <w:t xml:space="preserve"> de los productos en el departamento de</w:t>
            </w:r>
            <w:r w:rsidRPr="004238E4">
              <w:rPr>
                <w:rFonts w:ascii="Calibri" w:hAnsi="Calibri"/>
                <w:i/>
              </w:rPr>
              <w:t xml:space="preserve"> bodega</w:t>
            </w:r>
            <w:r w:rsidR="008D7891" w:rsidRPr="004238E4">
              <w:rPr>
                <w:rFonts w:ascii="Calibri" w:hAnsi="Calibri"/>
                <w:i/>
              </w:rPr>
              <w:t xml:space="preserve"> </w:t>
            </w:r>
          </w:p>
        </w:tc>
      </w:tr>
      <w:tr w:rsidR="00535B9D" w:rsidRPr="004238E4" w14:paraId="536D5371"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563A63"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0ABF2F" w14:textId="77777777" w:rsidR="005252B0" w:rsidRPr="004238E4" w:rsidRDefault="005252B0" w:rsidP="005252B0">
            <w:pPr>
              <w:jc w:val="both"/>
              <w:rPr>
                <w:rFonts w:ascii="Calibri" w:hAnsi="Calibri"/>
                <w:i/>
              </w:rPr>
            </w:pPr>
            <w:r w:rsidRPr="004238E4">
              <w:rPr>
                <w:rFonts w:ascii="Calibri" w:hAnsi="Calibri"/>
                <w:i/>
              </w:rPr>
              <w:t>El sistema permitirá que los agentes de bodega deben poder consultar las órdenes de compra confirmadas para armar y empaquetar los productos solicitados.</w:t>
            </w:r>
          </w:p>
          <w:p w14:paraId="0455320A"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4CAD82FD"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26FD87"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D8F7F7"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70326278" w14:textId="77777777" w:rsidTr="005252B0">
        <w:trPr>
          <w:trHeight w:val="9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870FF5"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7C00FF" w14:textId="77777777" w:rsidR="005252B0"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w:t>
            </w:r>
            <w:r w:rsidR="005252B0" w:rsidRPr="004238E4">
              <w:rPr>
                <w:rFonts w:ascii="Calibri" w:hAnsi="Calibri" w:cs="Calibri"/>
                <w:i/>
                <w:kern w:val="24"/>
              </w:rPr>
              <w:t>permitirá acceder a la información necesaria para armar y empaquetar los productos solicitados en dichas órdenes con la siguiente información:</w:t>
            </w:r>
          </w:p>
          <w:p w14:paraId="573F0C0E" w14:textId="77777777" w:rsidR="005252B0" w:rsidRPr="004238E4" w:rsidRDefault="005252B0">
            <w:pPr>
              <w:keepLines/>
              <w:numPr>
                <w:ilvl w:val="0"/>
                <w:numId w:val="15"/>
              </w:numPr>
              <w:ind w:left="720" w:hanging="360"/>
              <w:contextualSpacing/>
              <w:rPr>
                <w:rFonts w:ascii="Calibri" w:hAnsi="Calibri" w:cs="Calibri"/>
                <w:i/>
                <w:kern w:val="24"/>
              </w:rPr>
            </w:pPr>
            <w:r w:rsidRPr="004238E4">
              <w:rPr>
                <w:rFonts w:ascii="Calibri" w:hAnsi="Calibri" w:cs="Calibri"/>
                <w:i/>
                <w:kern w:val="24"/>
              </w:rPr>
              <w:t>Acceso a las órdenes de compra confirmadas</w:t>
            </w:r>
          </w:p>
          <w:p w14:paraId="28BE51A0" w14:textId="77777777" w:rsidR="005252B0" w:rsidRPr="004238E4" w:rsidRDefault="005252B0">
            <w:pPr>
              <w:keepLines/>
              <w:numPr>
                <w:ilvl w:val="0"/>
                <w:numId w:val="15"/>
              </w:numPr>
              <w:ind w:left="720" w:hanging="360"/>
              <w:contextualSpacing/>
              <w:rPr>
                <w:rFonts w:ascii="Calibri" w:hAnsi="Calibri" w:cs="Calibri"/>
                <w:i/>
                <w:kern w:val="24"/>
              </w:rPr>
            </w:pPr>
            <w:r w:rsidRPr="004238E4">
              <w:rPr>
                <w:rFonts w:ascii="Calibri" w:hAnsi="Calibri" w:cs="Calibri"/>
                <w:i/>
                <w:kern w:val="24"/>
              </w:rPr>
              <w:t>Visualización de la información de las órdenes de compra</w:t>
            </w:r>
          </w:p>
          <w:p w14:paraId="284E271E" w14:textId="77777777" w:rsidR="005252B0" w:rsidRPr="004238E4" w:rsidRDefault="005252B0">
            <w:pPr>
              <w:keepLines/>
              <w:numPr>
                <w:ilvl w:val="0"/>
                <w:numId w:val="15"/>
              </w:numPr>
              <w:ind w:left="720" w:hanging="360"/>
              <w:contextualSpacing/>
              <w:rPr>
                <w:rFonts w:ascii="Calibri" w:hAnsi="Calibri" w:cs="Calibri"/>
                <w:i/>
                <w:kern w:val="24"/>
              </w:rPr>
            </w:pPr>
            <w:r w:rsidRPr="004238E4">
              <w:rPr>
                <w:rFonts w:ascii="Calibri" w:hAnsi="Calibri" w:cs="Calibri"/>
                <w:i/>
                <w:kern w:val="24"/>
              </w:rPr>
              <w:lastRenderedPageBreak/>
              <w:t>Detalles de productos solicitados</w:t>
            </w:r>
          </w:p>
          <w:p w14:paraId="593F6205" w14:textId="77777777" w:rsidR="005252B0" w:rsidRPr="004238E4" w:rsidRDefault="005252B0">
            <w:pPr>
              <w:keepLines/>
              <w:numPr>
                <w:ilvl w:val="0"/>
                <w:numId w:val="15"/>
              </w:numPr>
              <w:ind w:left="720" w:hanging="360"/>
              <w:contextualSpacing/>
              <w:rPr>
                <w:rFonts w:ascii="Calibri" w:hAnsi="Calibri" w:cs="Calibri"/>
                <w:i/>
                <w:kern w:val="24"/>
              </w:rPr>
            </w:pPr>
            <w:r w:rsidRPr="004238E4">
              <w:rPr>
                <w:rFonts w:ascii="Calibri" w:hAnsi="Calibri" w:cs="Calibri"/>
                <w:i/>
                <w:kern w:val="24"/>
              </w:rPr>
              <w:t>Información adicional del cliente</w:t>
            </w:r>
          </w:p>
          <w:p w14:paraId="6FA03587" w14:textId="77777777" w:rsidR="00535B9D" w:rsidRPr="004238E4" w:rsidRDefault="005252B0" w:rsidP="008D7891">
            <w:pPr>
              <w:keepLines/>
              <w:numPr>
                <w:ilvl w:val="0"/>
                <w:numId w:val="15"/>
              </w:numPr>
              <w:ind w:left="720" w:hanging="360"/>
              <w:contextualSpacing/>
              <w:rPr>
                <w:rFonts w:ascii="Calibri" w:hAnsi="Calibri" w:cs="Calibri"/>
                <w:i/>
                <w:kern w:val="24"/>
              </w:rPr>
            </w:pPr>
            <w:r w:rsidRPr="004238E4">
              <w:rPr>
                <w:rFonts w:ascii="Calibri" w:hAnsi="Calibri" w:cs="Calibri"/>
                <w:i/>
                <w:kern w:val="24"/>
              </w:rPr>
              <w:t>Estado de la orden de compra</w:t>
            </w:r>
          </w:p>
        </w:tc>
      </w:tr>
      <w:tr w:rsidR="00535B9D" w:rsidRPr="004238E4" w14:paraId="225A6A71"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7F87B1F"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9832E5"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53E564D7"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45EF157F"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B23ED5"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211353"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0018786A" w14:textId="77777777" w:rsidR="00535B9D" w:rsidRPr="004238E4" w:rsidRDefault="00535B9D" w:rsidP="008620A9">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5800FB87"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D034BA" w14:textId="77777777" w:rsidR="00535B9D" w:rsidRPr="002A4117" w:rsidRDefault="00535B9D" w:rsidP="00E65825">
            <w:pPr>
              <w:keepLines/>
              <w:contextualSpacing/>
              <w:rPr>
                <w:rFonts w:ascii="Calibri" w:hAnsi="Calibri" w:cs="Calibri"/>
                <w:i/>
              </w:rPr>
            </w:pPr>
            <w:r w:rsidRPr="002A4117">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83A294" w14:textId="77777777" w:rsidR="00535B9D" w:rsidRPr="002A4117" w:rsidRDefault="00535B9D" w:rsidP="00E65825">
            <w:pPr>
              <w:keepLines/>
              <w:contextualSpacing/>
              <w:rPr>
                <w:rFonts w:ascii="Calibri" w:hAnsi="Calibri" w:cs="Calibri"/>
                <w:i/>
                <w:color w:val="0000FF"/>
              </w:rPr>
            </w:pPr>
            <w:r w:rsidRPr="002A4117">
              <w:rPr>
                <w:rFonts w:ascii="Calibri" w:hAnsi="Calibri" w:cs="Calibri"/>
                <w:b/>
                <w:i/>
              </w:rPr>
              <w:t>RF-</w:t>
            </w:r>
            <w:r w:rsidR="00356B47" w:rsidRPr="002A4117">
              <w:rPr>
                <w:rFonts w:ascii="Calibri" w:hAnsi="Calibri" w:cs="Calibri"/>
                <w:b/>
                <w:i/>
              </w:rPr>
              <w:t>14</w:t>
            </w:r>
          </w:p>
        </w:tc>
      </w:tr>
      <w:tr w:rsidR="00535B9D" w:rsidRPr="004238E4" w14:paraId="6A5821C8"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8BE5C3C"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E53CBD" w14:textId="77777777" w:rsidR="00535B9D" w:rsidRPr="004238E4" w:rsidRDefault="00774427" w:rsidP="00E65825">
            <w:pPr>
              <w:keepLines/>
              <w:contextualSpacing/>
              <w:rPr>
                <w:rFonts w:ascii="Calibri" w:hAnsi="Calibri" w:cs="Calibri"/>
                <w:i/>
                <w:sz w:val="36"/>
                <w:szCs w:val="36"/>
              </w:rPr>
            </w:pPr>
            <w:r w:rsidRPr="004238E4">
              <w:rPr>
                <w:rFonts w:ascii="Calibri" w:hAnsi="Calibri" w:cs="Calibri"/>
                <w:i/>
              </w:rPr>
              <w:t>Actualizar stock de los productos en la bodega</w:t>
            </w:r>
          </w:p>
        </w:tc>
      </w:tr>
      <w:tr w:rsidR="00535B9D" w:rsidRPr="004238E4" w14:paraId="71E9DBEB"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14F110"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70D2E0" w14:textId="77777777" w:rsidR="00992346" w:rsidRPr="004238E4" w:rsidRDefault="00774427" w:rsidP="00992346">
            <w:pPr>
              <w:jc w:val="both"/>
              <w:rPr>
                <w:rFonts w:ascii="Calibri" w:hAnsi="Calibri"/>
                <w:i/>
              </w:rPr>
            </w:pPr>
            <w:r w:rsidRPr="004238E4">
              <w:rPr>
                <w:rFonts w:ascii="Calibri" w:hAnsi="Calibri"/>
                <w:i/>
              </w:rPr>
              <w:t>E</w:t>
            </w:r>
            <w:r w:rsidR="00992346" w:rsidRPr="004238E4">
              <w:rPr>
                <w:rFonts w:ascii="Calibri" w:hAnsi="Calibri"/>
                <w:i/>
              </w:rPr>
              <w:t>l sistema debe actualizar la disponibilidad de los productos en el inventario.</w:t>
            </w:r>
          </w:p>
          <w:p w14:paraId="6B56899A"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7DC0A0B6"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A6B3B1"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4867BE"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25C4E818"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E26B43"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39E100" w14:textId="77777777" w:rsidR="00F569BC" w:rsidRPr="004238E4" w:rsidRDefault="00535B9D" w:rsidP="00F569BC">
            <w:pPr>
              <w:keepLines/>
              <w:contextualSpacing/>
              <w:rPr>
                <w:rFonts w:ascii="Calibri" w:hAnsi="Calibri" w:cs="Calibri"/>
                <w:i/>
                <w:kern w:val="24"/>
              </w:rPr>
            </w:pPr>
            <w:r w:rsidRPr="004238E4">
              <w:rPr>
                <w:rFonts w:ascii="Calibri" w:hAnsi="Calibri" w:cs="Calibri"/>
                <w:i/>
                <w:kern w:val="24"/>
              </w:rPr>
              <w:t xml:space="preserve">El sistema debe </w:t>
            </w:r>
            <w:r w:rsidR="00992346" w:rsidRPr="004238E4">
              <w:rPr>
                <w:rFonts w:ascii="Calibri" w:hAnsi="Calibri" w:cs="Calibri"/>
                <w:i/>
                <w:kern w:val="24"/>
              </w:rPr>
              <w:t>tener la capacidad de actualizar automáticamente la disponibilidad de los productos en el inventario. Esto asegurará que la información sobre el stock de productos esté siempre actualizada y precisa teniendo la siguiente información:</w:t>
            </w:r>
          </w:p>
          <w:p w14:paraId="357999E9" w14:textId="77777777" w:rsidR="00F569BC" w:rsidRPr="004238E4" w:rsidRDefault="00F569BC" w:rsidP="00F569BC">
            <w:pPr>
              <w:keepLines/>
              <w:numPr>
                <w:ilvl w:val="0"/>
                <w:numId w:val="153"/>
              </w:numPr>
              <w:ind w:left="798" w:hanging="425"/>
              <w:contextualSpacing/>
              <w:rPr>
                <w:rFonts w:ascii="Calibri" w:hAnsi="Calibri" w:cs="Calibri"/>
                <w:i/>
                <w:kern w:val="24"/>
              </w:rPr>
            </w:pPr>
            <w:r w:rsidRPr="004238E4">
              <w:rPr>
                <w:rFonts w:ascii="Calibri" w:hAnsi="Calibri" w:cs="Calibri"/>
                <w:i/>
                <w:kern w:val="24"/>
              </w:rPr>
              <w:t>Actualización de disponibilidad en el inventario</w:t>
            </w:r>
          </w:p>
          <w:p w14:paraId="1512627A" w14:textId="77777777" w:rsidR="00F569BC" w:rsidRPr="004238E4" w:rsidRDefault="00F569BC" w:rsidP="00F569BC">
            <w:pPr>
              <w:keepLines/>
              <w:numPr>
                <w:ilvl w:val="0"/>
                <w:numId w:val="153"/>
              </w:numPr>
              <w:ind w:left="798" w:hanging="425"/>
              <w:contextualSpacing/>
              <w:rPr>
                <w:rFonts w:ascii="Calibri" w:hAnsi="Calibri" w:cs="Calibri"/>
                <w:i/>
                <w:kern w:val="24"/>
              </w:rPr>
            </w:pPr>
            <w:r w:rsidRPr="004238E4">
              <w:rPr>
                <w:rFonts w:ascii="Calibri" w:hAnsi="Calibri" w:cs="Calibri"/>
                <w:i/>
                <w:kern w:val="24"/>
              </w:rPr>
              <w:t>Verificación de disponibilidad suficiente de los productos</w:t>
            </w:r>
          </w:p>
          <w:p w14:paraId="7D58AC32" w14:textId="77777777" w:rsidR="00F569BC" w:rsidRPr="004238E4" w:rsidRDefault="00F569BC" w:rsidP="00F569BC">
            <w:pPr>
              <w:keepLines/>
              <w:numPr>
                <w:ilvl w:val="0"/>
                <w:numId w:val="153"/>
              </w:numPr>
              <w:ind w:left="798" w:hanging="425"/>
              <w:contextualSpacing/>
              <w:rPr>
                <w:rFonts w:ascii="Calibri" w:hAnsi="Calibri" w:cs="Calibri"/>
                <w:i/>
                <w:kern w:val="24"/>
              </w:rPr>
            </w:pPr>
            <w:r w:rsidRPr="004238E4">
              <w:rPr>
                <w:rFonts w:ascii="Calibri" w:hAnsi="Calibri" w:cs="Calibri"/>
                <w:i/>
                <w:kern w:val="24"/>
              </w:rPr>
              <w:t>Código del producto</w:t>
            </w:r>
          </w:p>
          <w:p w14:paraId="4DD2FE1D" w14:textId="77777777" w:rsidR="00F569BC" w:rsidRPr="004238E4" w:rsidRDefault="00F569BC" w:rsidP="00F569BC">
            <w:pPr>
              <w:keepLines/>
              <w:numPr>
                <w:ilvl w:val="0"/>
                <w:numId w:val="153"/>
              </w:numPr>
              <w:ind w:left="798" w:hanging="425"/>
              <w:contextualSpacing/>
              <w:rPr>
                <w:rFonts w:ascii="Calibri" w:hAnsi="Calibri" w:cs="Calibri"/>
                <w:i/>
                <w:kern w:val="24"/>
              </w:rPr>
            </w:pPr>
            <w:r w:rsidRPr="004238E4">
              <w:rPr>
                <w:rFonts w:ascii="Calibri" w:hAnsi="Calibri" w:cs="Calibri"/>
                <w:i/>
                <w:kern w:val="24"/>
              </w:rPr>
              <w:t>Precio del producto</w:t>
            </w:r>
          </w:p>
          <w:p w14:paraId="326B736E" w14:textId="77777777" w:rsidR="00F569BC" w:rsidRPr="004238E4" w:rsidRDefault="00F569BC" w:rsidP="00F569BC">
            <w:pPr>
              <w:keepLines/>
              <w:numPr>
                <w:ilvl w:val="0"/>
                <w:numId w:val="153"/>
              </w:numPr>
              <w:ind w:left="798" w:hanging="425"/>
              <w:contextualSpacing/>
              <w:rPr>
                <w:rFonts w:ascii="Calibri" w:hAnsi="Calibri" w:cs="Calibri"/>
                <w:i/>
                <w:kern w:val="24"/>
              </w:rPr>
            </w:pPr>
            <w:r w:rsidRPr="004238E4">
              <w:rPr>
                <w:rFonts w:ascii="Calibri" w:hAnsi="Calibri" w:cs="Calibri"/>
                <w:i/>
                <w:kern w:val="24"/>
              </w:rPr>
              <w:t>Descripción del producto</w:t>
            </w:r>
          </w:p>
          <w:p w14:paraId="5F381515" w14:textId="77777777" w:rsidR="00F569BC" w:rsidRPr="004238E4" w:rsidRDefault="00F569BC" w:rsidP="00F569BC">
            <w:pPr>
              <w:keepLines/>
              <w:numPr>
                <w:ilvl w:val="0"/>
                <w:numId w:val="153"/>
              </w:numPr>
              <w:ind w:left="798" w:hanging="425"/>
              <w:contextualSpacing/>
              <w:rPr>
                <w:rFonts w:ascii="Calibri" w:hAnsi="Calibri" w:cs="Calibri"/>
                <w:i/>
                <w:kern w:val="24"/>
              </w:rPr>
            </w:pPr>
            <w:r w:rsidRPr="004238E4">
              <w:rPr>
                <w:rFonts w:ascii="Calibri" w:hAnsi="Calibri" w:cs="Calibri"/>
                <w:i/>
                <w:kern w:val="24"/>
              </w:rPr>
              <w:t>Número por lote del producto</w:t>
            </w:r>
          </w:p>
          <w:p w14:paraId="058DA378" w14:textId="77777777" w:rsidR="00535B9D" w:rsidRPr="004238E4" w:rsidRDefault="00F569BC" w:rsidP="00F569BC">
            <w:pPr>
              <w:keepLines/>
              <w:numPr>
                <w:ilvl w:val="0"/>
                <w:numId w:val="153"/>
              </w:numPr>
              <w:ind w:left="798" w:hanging="425"/>
              <w:contextualSpacing/>
              <w:rPr>
                <w:rFonts w:ascii="Calibri" w:hAnsi="Calibri" w:cs="Calibri"/>
                <w:i/>
                <w:kern w:val="24"/>
              </w:rPr>
            </w:pPr>
            <w:r w:rsidRPr="004238E4">
              <w:rPr>
                <w:rFonts w:ascii="Calibri" w:hAnsi="Calibri" w:cs="Calibri"/>
                <w:i/>
                <w:kern w:val="24"/>
              </w:rPr>
              <w:t>Notificación de actualización de disponibilidad de los productos</w:t>
            </w:r>
          </w:p>
        </w:tc>
      </w:tr>
      <w:tr w:rsidR="00535B9D" w:rsidRPr="004238E4" w14:paraId="5CDC186E"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E08AEB9"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23A60D"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38A63F6D"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0F0A2804"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A21A04"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CCCE11"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13ADD0A9" w14:textId="77777777" w:rsidR="00535B9D" w:rsidRPr="004238E4" w:rsidRDefault="00535B9D" w:rsidP="008620A9">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731878B0"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E2AA782"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68DDFA" w14:textId="77777777" w:rsidR="00535B9D" w:rsidRPr="004238E4" w:rsidRDefault="00535B9D" w:rsidP="00E65825">
            <w:pPr>
              <w:keepLines/>
              <w:contextualSpacing/>
              <w:rPr>
                <w:rFonts w:ascii="Calibri" w:hAnsi="Calibri" w:cs="Calibri"/>
                <w:i/>
              </w:rPr>
            </w:pPr>
            <w:r w:rsidRPr="004238E4">
              <w:rPr>
                <w:rFonts w:ascii="Calibri" w:hAnsi="Calibri" w:cs="Calibri"/>
                <w:b/>
                <w:i/>
              </w:rPr>
              <w:t>RF-</w:t>
            </w:r>
            <w:r w:rsidR="00356B47" w:rsidRPr="004238E4">
              <w:rPr>
                <w:rFonts w:ascii="Calibri" w:hAnsi="Calibri" w:cs="Calibri"/>
                <w:b/>
                <w:i/>
              </w:rPr>
              <w:t>15</w:t>
            </w:r>
          </w:p>
        </w:tc>
      </w:tr>
      <w:tr w:rsidR="00535B9D" w:rsidRPr="004238E4" w14:paraId="34DB2A6D"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DAF2F9"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A7F7D3" w14:textId="77777777" w:rsidR="00535B9D" w:rsidRPr="004238E4" w:rsidRDefault="00774427" w:rsidP="00E65825">
            <w:pPr>
              <w:keepLines/>
              <w:contextualSpacing/>
              <w:rPr>
                <w:rFonts w:ascii="Calibri" w:hAnsi="Calibri" w:cs="Calibri"/>
                <w:i/>
                <w:color w:val="0000FF"/>
                <w:sz w:val="36"/>
                <w:szCs w:val="36"/>
              </w:rPr>
            </w:pPr>
            <w:r w:rsidRPr="004238E4">
              <w:rPr>
                <w:rFonts w:ascii="Calibri" w:hAnsi="Calibri" w:cs="Calibri"/>
                <w:i/>
                <w:kern w:val="24"/>
              </w:rPr>
              <w:t>Consultar</w:t>
            </w:r>
            <w:r w:rsidR="00992346" w:rsidRPr="004238E4">
              <w:rPr>
                <w:rFonts w:ascii="Calibri" w:hAnsi="Calibri" w:cs="Calibri"/>
                <w:i/>
                <w:kern w:val="24"/>
              </w:rPr>
              <w:t xml:space="preserve"> </w:t>
            </w:r>
            <w:r w:rsidR="00992346" w:rsidRPr="004238E4">
              <w:rPr>
                <w:rFonts w:ascii="Calibri" w:hAnsi="Calibri"/>
                <w:i/>
              </w:rPr>
              <w:t>empresa de transporte</w:t>
            </w:r>
            <w:r w:rsidR="009F0B82">
              <w:rPr>
                <w:rFonts w:ascii="Calibri" w:hAnsi="Calibri"/>
                <w:i/>
              </w:rPr>
              <w:t xml:space="preserve"> en el sistema </w:t>
            </w:r>
          </w:p>
        </w:tc>
      </w:tr>
      <w:tr w:rsidR="00535B9D" w:rsidRPr="004238E4" w14:paraId="55BB3EFE"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6F76A18"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ADF408" w14:textId="77777777" w:rsidR="00992346" w:rsidRPr="004238E4" w:rsidRDefault="00992346" w:rsidP="00992346">
            <w:pPr>
              <w:jc w:val="both"/>
              <w:rPr>
                <w:rFonts w:ascii="Calibri" w:hAnsi="Calibri"/>
                <w:i/>
              </w:rPr>
            </w:pPr>
            <w:r w:rsidRPr="004238E4">
              <w:rPr>
                <w:rFonts w:ascii="Calibri" w:hAnsi="Calibri"/>
                <w:i/>
              </w:rPr>
              <w:t xml:space="preserve">El sistema </w:t>
            </w:r>
            <w:r w:rsidR="00774427" w:rsidRPr="004238E4">
              <w:rPr>
                <w:rFonts w:ascii="Calibri" w:hAnsi="Calibri"/>
                <w:i/>
              </w:rPr>
              <w:t>permitirá consultar la</w:t>
            </w:r>
            <w:r w:rsidRPr="004238E4">
              <w:rPr>
                <w:rFonts w:ascii="Calibri" w:hAnsi="Calibri"/>
                <w:i/>
              </w:rPr>
              <w:t xml:space="preserve"> empresa de transporte apropiada para cada pedido armado.</w:t>
            </w:r>
          </w:p>
          <w:p w14:paraId="6877C486"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4AB2DD40"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6C68D9"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FF06C0"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411FC710"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DEB07F"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25E694" w14:textId="77777777" w:rsidR="00162CFB"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w:t>
            </w:r>
            <w:r w:rsidR="00774427" w:rsidRPr="004238E4">
              <w:rPr>
                <w:rFonts w:ascii="Calibri" w:hAnsi="Calibri" w:cs="Calibri"/>
                <w:i/>
                <w:kern w:val="24"/>
              </w:rPr>
              <w:t xml:space="preserve">debe </w:t>
            </w:r>
            <w:r w:rsidR="00162CFB" w:rsidRPr="004238E4">
              <w:rPr>
                <w:rFonts w:ascii="Calibri" w:hAnsi="Calibri" w:cs="Calibri"/>
                <w:i/>
                <w:kern w:val="24"/>
              </w:rPr>
              <w:t xml:space="preserve">permitir </w:t>
            </w:r>
            <w:r w:rsidR="00774427" w:rsidRPr="004238E4">
              <w:rPr>
                <w:rFonts w:ascii="Calibri" w:hAnsi="Calibri" w:cs="Calibri"/>
                <w:i/>
                <w:kern w:val="24"/>
              </w:rPr>
              <w:t>consultar la empresa de transporte</w:t>
            </w:r>
            <w:r w:rsidR="00162CFB" w:rsidRPr="004238E4">
              <w:rPr>
                <w:rFonts w:ascii="Calibri" w:hAnsi="Calibri" w:cs="Calibri"/>
                <w:i/>
                <w:kern w:val="24"/>
              </w:rPr>
              <w:t xml:space="preserve"> correspondiente </w:t>
            </w:r>
            <w:r w:rsidR="00774427" w:rsidRPr="004238E4">
              <w:rPr>
                <w:rFonts w:ascii="Calibri" w:hAnsi="Calibri" w:cs="Calibri"/>
                <w:i/>
                <w:kern w:val="24"/>
              </w:rPr>
              <w:t xml:space="preserve">y </w:t>
            </w:r>
            <w:r w:rsidR="00162CFB" w:rsidRPr="004238E4">
              <w:rPr>
                <w:rFonts w:ascii="Calibri" w:hAnsi="Calibri" w:cs="Calibri"/>
                <w:i/>
                <w:kern w:val="24"/>
              </w:rPr>
              <w:t>más adecuada según las características de los productos:</w:t>
            </w:r>
          </w:p>
          <w:p w14:paraId="350BB1EE" w14:textId="77777777" w:rsidR="00162CFB" w:rsidRPr="004238E4" w:rsidRDefault="00162CFB">
            <w:pPr>
              <w:keepLines/>
              <w:numPr>
                <w:ilvl w:val="0"/>
                <w:numId w:val="17"/>
              </w:numPr>
              <w:ind w:left="720" w:hanging="360"/>
              <w:contextualSpacing/>
              <w:rPr>
                <w:rFonts w:ascii="Calibri" w:hAnsi="Calibri" w:cs="Calibri"/>
                <w:i/>
                <w:kern w:val="24"/>
              </w:rPr>
            </w:pPr>
            <w:r w:rsidRPr="004238E4">
              <w:rPr>
                <w:rFonts w:ascii="Calibri" w:hAnsi="Calibri" w:cs="Calibri"/>
                <w:i/>
                <w:kern w:val="24"/>
              </w:rPr>
              <w:t>Evaluación de características del pedido</w:t>
            </w:r>
          </w:p>
          <w:p w14:paraId="1CB5BC19" w14:textId="77777777" w:rsidR="00162CFB" w:rsidRPr="004238E4" w:rsidRDefault="00162CFB">
            <w:pPr>
              <w:keepLines/>
              <w:numPr>
                <w:ilvl w:val="0"/>
                <w:numId w:val="17"/>
              </w:numPr>
              <w:ind w:left="720" w:hanging="360"/>
              <w:contextualSpacing/>
              <w:rPr>
                <w:rFonts w:ascii="Calibri" w:hAnsi="Calibri" w:cs="Calibri"/>
                <w:i/>
                <w:kern w:val="24"/>
              </w:rPr>
            </w:pPr>
            <w:r w:rsidRPr="004238E4">
              <w:rPr>
                <w:rFonts w:ascii="Calibri" w:hAnsi="Calibri" w:cs="Calibri"/>
                <w:i/>
                <w:kern w:val="24"/>
              </w:rPr>
              <w:t>Consulta de empresas de transporte disponibles</w:t>
            </w:r>
          </w:p>
          <w:p w14:paraId="02FDCD3F" w14:textId="77777777" w:rsidR="00162CFB" w:rsidRPr="004238E4" w:rsidRDefault="00162CFB">
            <w:pPr>
              <w:keepLines/>
              <w:numPr>
                <w:ilvl w:val="0"/>
                <w:numId w:val="17"/>
              </w:numPr>
              <w:ind w:left="720" w:hanging="360"/>
              <w:contextualSpacing/>
              <w:rPr>
                <w:rFonts w:ascii="Calibri" w:hAnsi="Calibri" w:cs="Calibri"/>
                <w:i/>
                <w:kern w:val="24"/>
              </w:rPr>
            </w:pPr>
            <w:r w:rsidRPr="004238E4">
              <w:rPr>
                <w:rFonts w:ascii="Calibri" w:hAnsi="Calibri" w:cs="Calibri"/>
                <w:i/>
                <w:kern w:val="24"/>
              </w:rPr>
              <w:t>Selección de la empresa de transporte adecuada</w:t>
            </w:r>
          </w:p>
          <w:p w14:paraId="5DB7AC46" w14:textId="77777777" w:rsidR="00162CFB" w:rsidRPr="004238E4" w:rsidRDefault="00162CFB">
            <w:pPr>
              <w:keepLines/>
              <w:numPr>
                <w:ilvl w:val="0"/>
                <w:numId w:val="17"/>
              </w:numPr>
              <w:ind w:left="720" w:hanging="360"/>
              <w:contextualSpacing/>
              <w:rPr>
                <w:rFonts w:ascii="Calibri" w:hAnsi="Calibri" w:cs="Calibri"/>
                <w:i/>
                <w:kern w:val="24"/>
              </w:rPr>
            </w:pPr>
            <w:r w:rsidRPr="004238E4">
              <w:rPr>
                <w:rFonts w:ascii="Calibri" w:hAnsi="Calibri" w:cs="Calibri"/>
                <w:i/>
                <w:kern w:val="24"/>
              </w:rPr>
              <w:t>Asignación de la empresa de transporte al pedido</w:t>
            </w:r>
          </w:p>
          <w:p w14:paraId="6A58D0B9" w14:textId="77777777" w:rsidR="00162CFB" w:rsidRPr="004238E4" w:rsidRDefault="00162CFB">
            <w:pPr>
              <w:keepLines/>
              <w:numPr>
                <w:ilvl w:val="0"/>
                <w:numId w:val="17"/>
              </w:numPr>
              <w:ind w:left="720" w:hanging="360"/>
              <w:contextualSpacing/>
              <w:rPr>
                <w:rFonts w:ascii="Calibri" w:hAnsi="Calibri" w:cs="Calibri"/>
                <w:i/>
                <w:kern w:val="24"/>
              </w:rPr>
            </w:pPr>
            <w:r w:rsidRPr="004238E4">
              <w:rPr>
                <w:rFonts w:ascii="Calibri" w:hAnsi="Calibri" w:cs="Calibri"/>
                <w:i/>
                <w:kern w:val="24"/>
              </w:rPr>
              <w:t>Notificación de la empresa de transporte seleccionada</w:t>
            </w:r>
          </w:p>
          <w:p w14:paraId="6C4C2B23" w14:textId="77777777" w:rsidR="00535B9D" w:rsidRPr="004238E4" w:rsidRDefault="00162CFB">
            <w:pPr>
              <w:keepLines/>
              <w:numPr>
                <w:ilvl w:val="0"/>
                <w:numId w:val="17"/>
              </w:numPr>
              <w:ind w:left="720" w:hanging="360"/>
              <w:contextualSpacing/>
              <w:rPr>
                <w:rFonts w:ascii="Calibri" w:hAnsi="Calibri" w:cs="Calibri"/>
                <w:i/>
                <w:color w:val="0000FF"/>
                <w:kern w:val="24"/>
              </w:rPr>
            </w:pPr>
            <w:r w:rsidRPr="004238E4">
              <w:rPr>
                <w:rFonts w:ascii="Calibri" w:hAnsi="Calibri" w:cs="Calibri"/>
                <w:i/>
                <w:kern w:val="24"/>
              </w:rPr>
              <w:t>Registro de la empresa de transporte en el pedido</w:t>
            </w:r>
          </w:p>
        </w:tc>
      </w:tr>
      <w:tr w:rsidR="00535B9D" w:rsidRPr="004238E4" w14:paraId="797FD127"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B2499A2"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26E079"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5C7E6F47"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3549F00E"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87C79E"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01DB60"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708B1E6D" w14:textId="77777777" w:rsidR="00535B9D" w:rsidRPr="004238E4" w:rsidRDefault="00535B9D" w:rsidP="008620A9">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5BA805CE"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1B3788"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2E20AB"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16</w:t>
            </w:r>
          </w:p>
        </w:tc>
      </w:tr>
      <w:tr w:rsidR="00535B9D" w:rsidRPr="004238E4" w14:paraId="6B4FA6DC"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7F386D4"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8486F" w14:textId="77777777" w:rsidR="00535B9D" w:rsidRPr="004238E4" w:rsidRDefault="00162CFB" w:rsidP="00E65825">
            <w:pPr>
              <w:keepLines/>
              <w:contextualSpacing/>
              <w:rPr>
                <w:rFonts w:ascii="Calibri" w:hAnsi="Calibri" w:cs="Calibri"/>
                <w:i/>
                <w:color w:val="0000FF"/>
                <w:sz w:val="36"/>
                <w:szCs w:val="36"/>
              </w:rPr>
            </w:pPr>
            <w:r w:rsidRPr="004238E4">
              <w:rPr>
                <w:rFonts w:ascii="Calibri" w:hAnsi="Calibri"/>
                <w:i/>
              </w:rPr>
              <w:t>Registrar empresas de transporte</w:t>
            </w:r>
            <w:r w:rsidR="001455EA" w:rsidRPr="004238E4">
              <w:rPr>
                <w:rFonts w:ascii="Calibri" w:hAnsi="Calibri"/>
                <w:i/>
              </w:rPr>
              <w:t xml:space="preserve"> en el sistema.</w:t>
            </w:r>
          </w:p>
        </w:tc>
      </w:tr>
      <w:tr w:rsidR="00535B9D" w:rsidRPr="004238E4" w14:paraId="1CD1580E"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C12C46"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C5811" w14:textId="77777777" w:rsidR="00162CFB" w:rsidRPr="004238E4" w:rsidRDefault="00162CFB" w:rsidP="00162CFB">
            <w:pPr>
              <w:jc w:val="both"/>
              <w:rPr>
                <w:rFonts w:ascii="Calibri" w:hAnsi="Calibri"/>
                <w:i/>
              </w:rPr>
            </w:pPr>
            <w:r w:rsidRPr="004238E4">
              <w:rPr>
                <w:rFonts w:ascii="Calibri" w:hAnsi="Calibri"/>
                <w:i/>
              </w:rPr>
              <w:t>El sistema debe mantener un registro de las empresas de transporte disponibles</w:t>
            </w:r>
            <w:r w:rsidR="00B266DA" w:rsidRPr="004238E4">
              <w:rPr>
                <w:rFonts w:ascii="Calibri" w:hAnsi="Calibri"/>
                <w:i/>
              </w:rPr>
              <w:t>.</w:t>
            </w:r>
          </w:p>
          <w:p w14:paraId="645B4776"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292271E6"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2BD0ED"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FAE4A4"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168DD759"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9784405"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D647E4" w14:textId="77777777" w:rsidR="00162CFB" w:rsidRPr="004238E4" w:rsidRDefault="00535B9D" w:rsidP="00162CFB">
            <w:pPr>
              <w:keepLines/>
              <w:contextualSpacing/>
              <w:rPr>
                <w:rFonts w:ascii="Calibri" w:hAnsi="Calibri" w:cs="Calibri"/>
                <w:i/>
                <w:kern w:val="24"/>
              </w:rPr>
            </w:pPr>
            <w:r w:rsidRPr="004238E4">
              <w:rPr>
                <w:rFonts w:ascii="Calibri" w:hAnsi="Calibri" w:cs="Calibri"/>
                <w:i/>
                <w:kern w:val="24"/>
              </w:rPr>
              <w:t xml:space="preserve">El sistema debe mantener la siguiente información sobre </w:t>
            </w:r>
            <w:r w:rsidR="00162CFB" w:rsidRPr="004238E4">
              <w:rPr>
                <w:rFonts w:ascii="Calibri" w:hAnsi="Calibri" w:cs="Calibri"/>
                <w:i/>
                <w:kern w:val="24"/>
              </w:rPr>
              <w:t>empresas de transporte</w:t>
            </w:r>
            <w:r w:rsidRPr="004238E4">
              <w:rPr>
                <w:rFonts w:ascii="Calibri" w:hAnsi="Calibri" w:cs="Calibri"/>
                <w:i/>
                <w:kern w:val="24"/>
              </w:rPr>
              <w:t>:</w:t>
            </w:r>
          </w:p>
          <w:p w14:paraId="0890A1AA" w14:textId="77777777" w:rsidR="00162CFB" w:rsidRPr="004238E4" w:rsidRDefault="00B266DA" w:rsidP="003A4D60">
            <w:pPr>
              <w:keepLines/>
              <w:numPr>
                <w:ilvl w:val="0"/>
                <w:numId w:val="18"/>
              </w:numPr>
              <w:ind w:left="720" w:hanging="360"/>
              <w:contextualSpacing/>
              <w:rPr>
                <w:rFonts w:ascii="Calibri" w:hAnsi="Calibri" w:cs="Calibri"/>
                <w:i/>
                <w:kern w:val="24"/>
              </w:rPr>
            </w:pPr>
            <w:r w:rsidRPr="004238E4">
              <w:rPr>
                <w:rFonts w:ascii="Calibri" w:hAnsi="Calibri" w:cs="Calibri"/>
                <w:b/>
                <w:bCs/>
                <w:i/>
                <w:kern w:val="24"/>
              </w:rPr>
              <w:t>Código:</w:t>
            </w:r>
            <w:r w:rsidRPr="004238E4">
              <w:rPr>
                <w:rFonts w:ascii="Calibri" w:hAnsi="Calibri" w:cs="Calibri"/>
                <w:i/>
                <w:kern w:val="24"/>
              </w:rPr>
              <w:t xml:space="preserve"> </w:t>
            </w:r>
            <w:r w:rsidR="003A4D60" w:rsidRPr="004238E4">
              <w:rPr>
                <w:rFonts w:ascii="Calibri" w:hAnsi="Calibri"/>
                <w:i/>
              </w:rPr>
              <w:t xml:space="preserve">tipo </w:t>
            </w:r>
            <w:proofErr w:type="spellStart"/>
            <w:r w:rsidR="003A4D60" w:rsidRPr="004238E4">
              <w:rPr>
                <w:rFonts w:ascii="Calibri" w:hAnsi="Calibri"/>
                <w:i/>
              </w:rPr>
              <w:t>Integer</w:t>
            </w:r>
            <w:proofErr w:type="spellEnd"/>
            <w:r w:rsidR="003A4D60" w:rsidRPr="004238E4">
              <w:rPr>
                <w:rFonts w:ascii="Calibri" w:hAnsi="Calibri"/>
                <w:i/>
              </w:rPr>
              <w:t xml:space="preserve"> de 5 caracteres de formato [ I]</w:t>
            </w:r>
          </w:p>
          <w:p w14:paraId="2F96B433" w14:textId="77777777" w:rsidR="003A4D60" w:rsidRPr="004238E4" w:rsidRDefault="003A4D60" w:rsidP="003A4D60">
            <w:pPr>
              <w:keepLines/>
              <w:numPr>
                <w:ilvl w:val="0"/>
                <w:numId w:val="18"/>
              </w:numPr>
              <w:ind w:left="720" w:hanging="360"/>
              <w:contextualSpacing/>
              <w:rPr>
                <w:rFonts w:ascii="Calibri" w:hAnsi="Calibri" w:cs="Calibri"/>
                <w:i/>
                <w:kern w:val="24"/>
              </w:rPr>
            </w:pPr>
            <w:r w:rsidRPr="004238E4">
              <w:rPr>
                <w:rFonts w:ascii="Calibri" w:hAnsi="Calibri" w:cs="Calibri"/>
                <w:b/>
                <w:bCs/>
                <w:i/>
                <w:kern w:val="24"/>
              </w:rPr>
              <w:t>Descripción:</w:t>
            </w:r>
            <w:r w:rsidRPr="004238E4">
              <w:rPr>
                <w:rFonts w:ascii="Calibri" w:hAnsi="Calibri" w:cs="Calibri"/>
                <w:i/>
                <w:kern w:val="24"/>
              </w:rPr>
              <w:t xml:space="preserve"> </w:t>
            </w:r>
            <w:r w:rsidRPr="004238E4">
              <w:rPr>
                <w:rFonts w:ascii="Calibri" w:hAnsi="Calibri"/>
                <w:i/>
              </w:rPr>
              <w:t>tipo Varchar 150 caracteres debe incluir mayúsculas, minúsculas, caracteres especiales y números.</w:t>
            </w:r>
          </w:p>
          <w:p w14:paraId="438BE045" w14:textId="77777777" w:rsidR="001455EA" w:rsidRPr="004238E4" w:rsidRDefault="001455EA" w:rsidP="003A4D60">
            <w:pPr>
              <w:keepLines/>
              <w:numPr>
                <w:ilvl w:val="0"/>
                <w:numId w:val="18"/>
              </w:numPr>
              <w:ind w:left="720" w:hanging="360"/>
              <w:contextualSpacing/>
              <w:rPr>
                <w:rFonts w:ascii="Calibri" w:hAnsi="Calibri" w:cs="Calibri"/>
                <w:i/>
                <w:kern w:val="24"/>
              </w:rPr>
            </w:pPr>
            <w:r w:rsidRPr="004238E4">
              <w:rPr>
                <w:rFonts w:ascii="Calibri" w:hAnsi="Calibri" w:cs="Calibri"/>
                <w:i/>
                <w:kern w:val="24"/>
              </w:rPr>
              <w:t>Tipos de transporte de la empresa</w:t>
            </w:r>
          </w:p>
          <w:p w14:paraId="68278570" w14:textId="77777777" w:rsidR="001455EA" w:rsidRPr="004238E4" w:rsidRDefault="001455EA" w:rsidP="003A4D60">
            <w:pPr>
              <w:keepLines/>
              <w:numPr>
                <w:ilvl w:val="0"/>
                <w:numId w:val="18"/>
              </w:numPr>
              <w:ind w:left="720" w:hanging="360"/>
              <w:contextualSpacing/>
              <w:rPr>
                <w:rFonts w:ascii="Calibri" w:hAnsi="Calibri" w:cs="Calibri"/>
                <w:i/>
                <w:kern w:val="24"/>
              </w:rPr>
            </w:pPr>
            <w:r w:rsidRPr="004238E4">
              <w:rPr>
                <w:rFonts w:ascii="Calibri" w:hAnsi="Calibri" w:cs="Calibri"/>
                <w:i/>
                <w:kern w:val="24"/>
              </w:rPr>
              <w:t>Vehículo en regla</w:t>
            </w:r>
          </w:p>
          <w:p w14:paraId="4F3719BD" w14:textId="77777777" w:rsidR="001455EA" w:rsidRPr="004238E4" w:rsidRDefault="001455EA" w:rsidP="003A4D60">
            <w:pPr>
              <w:keepLines/>
              <w:numPr>
                <w:ilvl w:val="1"/>
                <w:numId w:val="18"/>
              </w:numPr>
              <w:contextualSpacing/>
              <w:rPr>
                <w:rFonts w:ascii="Calibri" w:hAnsi="Calibri" w:cs="Calibri"/>
                <w:i/>
                <w:kern w:val="24"/>
              </w:rPr>
            </w:pPr>
            <w:r w:rsidRPr="004238E4">
              <w:rPr>
                <w:rFonts w:ascii="Calibri" w:hAnsi="Calibri" w:cs="Calibri"/>
                <w:b/>
                <w:bCs/>
                <w:i/>
                <w:kern w:val="24"/>
              </w:rPr>
              <w:t>Placa</w:t>
            </w:r>
            <w:r w:rsidR="003A4D60" w:rsidRPr="004238E4">
              <w:rPr>
                <w:rFonts w:ascii="Calibri" w:hAnsi="Calibri" w:cs="Calibri"/>
                <w:b/>
                <w:bCs/>
                <w:i/>
                <w:kern w:val="24"/>
              </w:rPr>
              <w:t>:</w:t>
            </w:r>
            <w:r w:rsidR="003A4D60" w:rsidRPr="004238E4">
              <w:rPr>
                <w:rFonts w:ascii="Calibri" w:hAnsi="Calibri" w:cs="Calibri"/>
                <w:i/>
                <w:kern w:val="24"/>
              </w:rPr>
              <w:t xml:space="preserve"> </w:t>
            </w:r>
            <w:r w:rsidR="003A4D60" w:rsidRPr="004238E4">
              <w:rPr>
                <w:rFonts w:ascii="Calibri" w:hAnsi="Calibri"/>
                <w:i/>
              </w:rPr>
              <w:t xml:space="preserve">tipo </w:t>
            </w:r>
            <w:proofErr w:type="spellStart"/>
            <w:r w:rsidR="003A4D60" w:rsidRPr="004238E4">
              <w:rPr>
                <w:rFonts w:ascii="Calibri" w:hAnsi="Calibri"/>
                <w:i/>
              </w:rPr>
              <w:t>Integer</w:t>
            </w:r>
            <w:proofErr w:type="spellEnd"/>
            <w:r w:rsidR="003A4D60" w:rsidRPr="004238E4">
              <w:rPr>
                <w:rFonts w:ascii="Calibri" w:hAnsi="Calibri"/>
                <w:i/>
              </w:rPr>
              <w:t xml:space="preserve"> de 5 caracteres de formato [ I]</w:t>
            </w:r>
          </w:p>
          <w:p w14:paraId="0FE351C3" w14:textId="77777777" w:rsidR="001455EA" w:rsidRPr="004238E4" w:rsidRDefault="001455EA" w:rsidP="003A4D60">
            <w:pPr>
              <w:keepLines/>
              <w:numPr>
                <w:ilvl w:val="1"/>
                <w:numId w:val="18"/>
              </w:numPr>
              <w:contextualSpacing/>
              <w:rPr>
                <w:rFonts w:ascii="Calibri" w:hAnsi="Calibri" w:cs="Calibri"/>
                <w:i/>
                <w:kern w:val="24"/>
              </w:rPr>
            </w:pPr>
            <w:r w:rsidRPr="004238E4">
              <w:rPr>
                <w:rFonts w:ascii="Calibri" w:hAnsi="Calibri" w:cs="Calibri"/>
                <w:b/>
                <w:bCs/>
                <w:i/>
                <w:kern w:val="24"/>
              </w:rPr>
              <w:t>Matricula</w:t>
            </w:r>
            <w:r w:rsidR="003A4D60" w:rsidRPr="004238E4">
              <w:rPr>
                <w:rFonts w:ascii="Calibri" w:hAnsi="Calibri" w:cs="Calibri"/>
                <w:b/>
                <w:bCs/>
                <w:i/>
                <w:kern w:val="24"/>
              </w:rPr>
              <w:t>:</w:t>
            </w:r>
            <w:r w:rsidR="003A4D60" w:rsidRPr="004238E4">
              <w:rPr>
                <w:rFonts w:ascii="Calibri" w:hAnsi="Calibri" w:cs="Calibri"/>
                <w:i/>
                <w:kern w:val="24"/>
              </w:rPr>
              <w:t xml:space="preserve"> </w:t>
            </w:r>
            <w:r w:rsidR="003A4D60" w:rsidRPr="004238E4">
              <w:rPr>
                <w:rFonts w:ascii="Calibri" w:hAnsi="Calibri"/>
                <w:i/>
              </w:rPr>
              <w:t xml:space="preserve">tipo Varchar </w:t>
            </w:r>
            <w:r w:rsidR="000F195C" w:rsidRPr="004238E4">
              <w:rPr>
                <w:rFonts w:ascii="Calibri" w:hAnsi="Calibri"/>
                <w:i/>
              </w:rPr>
              <w:t>1</w:t>
            </w:r>
            <w:r w:rsidR="003A4D60" w:rsidRPr="004238E4">
              <w:rPr>
                <w:rFonts w:ascii="Calibri" w:hAnsi="Calibri"/>
                <w:i/>
              </w:rPr>
              <w:t>0 caracteres debe incluir mayúsculas, minúsculas y números.</w:t>
            </w:r>
          </w:p>
          <w:p w14:paraId="1EC4611C" w14:textId="77777777" w:rsidR="001455EA" w:rsidRPr="004238E4" w:rsidRDefault="001455EA" w:rsidP="003A4D60">
            <w:pPr>
              <w:keepLines/>
              <w:numPr>
                <w:ilvl w:val="1"/>
                <w:numId w:val="18"/>
              </w:numPr>
              <w:contextualSpacing/>
              <w:rPr>
                <w:rFonts w:ascii="Calibri" w:hAnsi="Calibri" w:cs="Calibri"/>
                <w:i/>
                <w:kern w:val="24"/>
              </w:rPr>
            </w:pPr>
            <w:r w:rsidRPr="004238E4">
              <w:rPr>
                <w:rFonts w:ascii="Calibri" w:hAnsi="Calibri" w:cs="Calibri"/>
                <w:b/>
                <w:bCs/>
                <w:i/>
                <w:kern w:val="24"/>
              </w:rPr>
              <w:t>Permisos</w:t>
            </w:r>
            <w:r w:rsidR="003A4D60" w:rsidRPr="004238E4">
              <w:rPr>
                <w:rFonts w:ascii="Calibri" w:hAnsi="Calibri" w:cs="Calibri"/>
                <w:b/>
                <w:bCs/>
                <w:i/>
                <w:kern w:val="24"/>
              </w:rPr>
              <w:t>:</w:t>
            </w:r>
            <w:r w:rsidR="003A4D60" w:rsidRPr="004238E4">
              <w:rPr>
                <w:rFonts w:ascii="Calibri" w:hAnsi="Calibri" w:cs="Calibri"/>
                <w:i/>
                <w:kern w:val="24"/>
              </w:rPr>
              <w:t xml:space="preserve"> </w:t>
            </w:r>
            <w:r w:rsidR="003A4D60" w:rsidRPr="004238E4">
              <w:rPr>
                <w:rFonts w:ascii="Calibri" w:hAnsi="Calibri"/>
                <w:i/>
              </w:rPr>
              <w:t>tipo Varchar 150 caracteres debe incluir mayúsculas, minúsculas y números.</w:t>
            </w:r>
          </w:p>
          <w:p w14:paraId="6ECE3CA5" w14:textId="77777777" w:rsidR="001455EA" w:rsidRPr="004238E4" w:rsidRDefault="001455EA" w:rsidP="003A4D60">
            <w:pPr>
              <w:keepLines/>
              <w:numPr>
                <w:ilvl w:val="1"/>
                <w:numId w:val="18"/>
              </w:numPr>
              <w:contextualSpacing/>
              <w:rPr>
                <w:rFonts w:ascii="Calibri" w:hAnsi="Calibri" w:cs="Calibri"/>
                <w:i/>
                <w:kern w:val="24"/>
              </w:rPr>
            </w:pPr>
            <w:r w:rsidRPr="004238E4">
              <w:rPr>
                <w:rFonts w:ascii="Calibri" w:hAnsi="Calibri" w:cs="Calibri"/>
                <w:b/>
                <w:bCs/>
                <w:i/>
                <w:kern w:val="24"/>
              </w:rPr>
              <w:t>Licencia del chofer</w:t>
            </w:r>
            <w:r w:rsidR="003A4D60" w:rsidRPr="004238E4">
              <w:rPr>
                <w:rFonts w:ascii="Calibri" w:hAnsi="Calibri" w:cs="Calibri"/>
                <w:b/>
                <w:bCs/>
                <w:i/>
                <w:kern w:val="24"/>
              </w:rPr>
              <w:t>:</w:t>
            </w:r>
            <w:r w:rsidR="003A4D60" w:rsidRPr="004238E4">
              <w:rPr>
                <w:rFonts w:ascii="Calibri" w:hAnsi="Calibri" w:cs="Calibri"/>
                <w:i/>
                <w:kern w:val="24"/>
              </w:rPr>
              <w:t xml:space="preserve"> </w:t>
            </w:r>
            <w:r w:rsidR="003A4D60" w:rsidRPr="004238E4">
              <w:rPr>
                <w:rFonts w:ascii="Calibri" w:hAnsi="Calibri"/>
                <w:i/>
              </w:rPr>
              <w:t xml:space="preserve">tipo Varchar </w:t>
            </w:r>
            <w:r w:rsidR="000F195C" w:rsidRPr="004238E4">
              <w:rPr>
                <w:rFonts w:ascii="Calibri" w:hAnsi="Calibri"/>
                <w:i/>
              </w:rPr>
              <w:t>1</w:t>
            </w:r>
            <w:r w:rsidR="003A4D60" w:rsidRPr="004238E4">
              <w:rPr>
                <w:rFonts w:ascii="Calibri" w:hAnsi="Calibri"/>
                <w:i/>
              </w:rPr>
              <w:t>0 caracteres debe incluir mayúsculas, minúsculas y números.</w:t>
            </w:r>
          </w:p>
          <w:p w14:paraId="78F97F19" w14:textId="77777777" w:rsidR="00535B9D" w:rsidRPr="004238E4" w:rsidRDefault="00535B9D" w:rsidP="00E65825">
            <w:pPr>
              <w:keepLines/>
              <w:contextualSpacing/>
              <w:rPr>
                <w:rFonts w:ascii="Calibri" w:hAnsi="Calibri" w:cs="Calibri"/>
                <w:i/>
                <w:color w:val="0000FF"/>
                <w:szCs w:val="36"/>
              </w:rPr>
            </w:pPr>
          </w:p>
        </w:tc>
      </w:tr>
      <w:tr w:rsidR="00535B9D" w:rsidRPr="004238E4" w14:paraId="2166E7A1"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8B2F26"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9C9907"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1AA75B51"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7E0C65C6"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D0BD9F"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071DBA"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3CA94ADA" w14:textId="77777777" w:rsidR="00535B9D" w:rsidRPr="004238E4" w:rsidRDefault="00535B9D" w:rsidP="00DF3DD4">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7ACE95AD" w14:textId="77777777" w:rsidTr="00B266DA">
        <w:trPr>
          <w:trHeight w:val="233"/>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A952A7"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D4B91F"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17</w:t>
            </w:r>
          </w:p>
        </w:tc>
      </w:tr>
      <w:tr w:rsidR="00535B9D" w:rsidRPr="004238E4" w14:paraId="2751DDC9"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510F9F"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D137AD" w14:textId="77777777" w:rsidR="00535B9D" w:rsidRPr="004238E4" w:rsidRDefault="00B266DA" w:rsidP="00E65825">
            <w:pPr>
              <w:keepLines/>
              <w:contextualSpacing/>
              <w:rPr>
                <w:rFonts w:ascii="Calibri" w:hAnsi="Calibri" w:cs="Calibri"/>
                <w:i/>
                <w:color w:val="0000FF"/>
                <w:sz w:val="36"/>
                <w:szCs w:val="36"/>
              </w:rPr>
            </w:pPr>
            <w:r w:rsidRPr="004238E4">
              <w:rPr>
                <w:rFonts w:ascii="Calibri" w:hAnsi="Calibri"/>
                <w:i/>
              </w:rPr>
              <w:t>Consultar unidades de transporte</w:t>
            </w:r>
            <w:r w:rsidR="001455EA" w:rsidRPr="004238E4">
              <w:rPr>
                <w:rFonts w:ascii="Calibri" w:hAnsi="Calibri"/>
                <w:i/>
              </w:rPr>
              <w:t xml:space="preserve"> en el sistema</w:t>
            </w:r>
          </w:p>
        </w:tc>
      </w:tr>
      <w:tr w:rsidR="00535B9D" w:rsidRPr="004238E4" w14:paraId="629CBAC2"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B63E1E"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79AD10" w14:textId="77777777" w:rsidR="00B266DA" w:rsidRPr="004238E4" w:rsidRDefault="00B266DA" w:rsidP="00B266DA">
            <w:pPr>
              <w:jc w:val="both"/>
              <w:rPr>
                <w:rFonts w:ascii="Calibri" w:hAnsi="Calibri"/>
                <w:i/>
              </w:rPr>
            </w:pPr>
            <w:r w:rsidRPr="004238E4">
              <w:rPr>
                <w:rFonts w:ascii="Calibri" w:hAnsi="Calibri"/>
                <w:i/>
              </w:rPr>
              <w:t xml:space="preserve">El sistema permitirá </w:t>
            </w:r>
            <w:r w:rsidR="001455EA" w:rsidRPr="004238E4">
              <w:rPr>
                <w:rFonts w:ascii="Calibri" w:hAnsi="Calibri"/>
                <w:i/>
              </w:rPr>
              <w:t>consultar</w:t>
            </w:r>
            <w:r w:rsidRPr="004238E4">
              <w:rPr>
                <w:rFonts w:ascii="Calibri" w:hAnsi="Calibri"/>
                <w:i/>
              </w:rPr>
              <w:t xml:space="preserve"> la cantidad de unidades de transporte disponibles para cada empresa de transporte.</w:t>
            </w:r>
          </w:p>
          <w:p w14:paraId="32F10013"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4A60AF02"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1B586DC"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036C5B"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7EE462DA" w14:textId="77777777" w:rsidTr="006E7F57">
        <w:trPr>
          <w:trHeight w:val="703"/>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26B24B"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92EDE5" w14:textId="77777777" w:rsidR="00B266DA"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debe </w:t>
            </w:r>
            <w:r w:rsidR="00B266DA" w:rsidRPr="004238E4">
              <w:rPr>
                <w:rFonts w:ascii="Calibri" w:hAnsi="Calibri" w:cs="Calibri"/>
                <w:i/>
                <w:kern w:val="24"/>
              </w:rPr>
              <w:t>realizar una gestión eficiente de los recursos de transporte y seleccionar la empresa adecuada en función de la disponibilidad de unidades de la siguiente información:</w:t>
            </w:r>
          </w:p>
          <w:p w14:paraId="54BD2D67" w14:textId="77777777" w:rsidR="00B266DA" w:rsidRPr="004238E4" w:rsidRDefault="00B266DA">
            <w:pPr>
              <w:keepLines/>
              <w:numPr>
                <w:ilvl w:val="0"/>
                <w:numId w:val="19"/>
              </w:numPr>
              <w:ind w:left="770" w:hanging="360"/>
              <w:contextualSpacing/>
              <w:rPr>
                <w:rFonts w:ascii="Calibri" w:hAnsi="Calibri" w:cs="Calibri"/>
                <w:i/>
                <w:kern w:val="24"/>
              </w:rPr>
            </w:pPr>
            <w:r w:rsidRPr="004238E4">
              <w:rPr>
                <w:rFonts w:ascii="Calibri" w:hAnsi="Calibri" w:cs="Calibri"/>
                <w:i/>
                <w:kern w:val="24"/>
              </w:rPr>
              <w:t>Registro de cantidad de unidades de transporte</w:t>
            </w:r>
          </w:p>
          <w:p w14:paraId="78839FA2" w14:textId="77777777" w:rsidR="00B266DA" w:rsidRPr="004238E4" w:rsidRDefault="00B266DA">
            <w:pPr>
              <w:keepLines/>
              <w:numPr>
                <w:ilvl w:val="0"/>
                <w:numId w:val="19"/>
              </w:numPr>
              <w:ind w:left="770" w:hanging="360"/>
              <w:contextualSpacing/>
              <w:rPr>
                <w:rFonts w:ascii="Calibri" w:hAnsi="Calibri" w:cs="Calibri"/>
                <w:i/>
                <w:kern w:val="24"/>
              </w:rPr>
            </w:pPr>
            <w:r w:rsidRPr="004238E4">
              <w:rPr>
                <w:rFonts w:ascii="Calibri" w:hAnsi="Calibri" w:cs="Calibri"/>
                <w:i/>
                <w:kern w:val="24"/>
              </w:rPr>
              <w:t>Asociación entre unidades de transporte y empresa</w:t>
            </w:r>
          </w:p>
          <w:p w14:paraId="6C8FF42C" w14:textId="77777777" w:rsidR="00B266DA" w:rsidRPr="004238E4" w:rsidRDefault="00B266DA">
            <w:pPr>
              <w:keepLines/>
              <w:numPr>
                <w:ilvl w:val="0"/>
                <w:numId w:val="19"/>
              </w:numPr>
              <w:ind w:left="770" w:hanging="360"/>
              <w:contextualSpacing/>
              <w:rPr>
                <w:rFonts w:ascii="Calibri" w:hAnsi="Calibri" w:cs="Calibri"/>
                <w:i/>
                <w:kern w:val="24"/>
              </w:rPr>
            </w:pPr>
            <w:r w:rsidRPr="004238E4">
              <w:rPr>
                <w:rFonts w:ascii="Calibri" w:hAnsi="Calibri" w:cs="Calibri"/>
                <w:i/>
                <w:kern w:val="24"/>
              </w:rPr>
              <w:t>Actualización de cantidad de unidades</w:t>
            </w:r>
          </w:p>
          <w:p w14:paraId="69973298" w14:textId="77777777" w:rsidR="00B266DA" w:rsidRPr="004238E4" w:rsidRDefault="00B266DA">
            <w:pPr>
              <w:keepLines/>
              <w:numPr>
                <w:ilvl w:val="0"/>
                <w:numId w:val="19"/>
              </w:numPr>
              <w:ind w:left="770" w:hanging="360"/>
              <w:contextualSpacing/>
              <w:rPr>
                <w:rFonts w:ascii="Calibri" w:hAnsi="Calibri" w:cs="Calibri"/>
                <w:i/>
                <w:kern w:val="24"/>
              </w:rPr>
            </w:pPr>
            <w:r w:rsidRPr="004238E4">
              <w:rPr>
                <w:rFonts w:ascii="Calibri" w:hAnsi="Calibri" w:cs="Calibri"/>
                <w:i/>
                <w:kern w:val="24"/>
              </w:rPr>
              <w:t>Consulta de unidades de transporte</w:t>
            </w:r>
          </w:p>
          <w:p w14:paraId="687CDFBC" w14:textId="77777777" w:rsidR="00B266DA" w:rsidRPr="004238E4" w:rsidRDefault="00B266DA">
            <w:pPr>
              <w:keepLines/>
              <w:numPr>
                <w:ilvl w:val="0"/>
                <w:numId w:val="19"/>
              </w:numPr>
              <w:ind w:left="770" w:hanging="360"/>
              <w:contextualSpacing/>
              <w:rPr>
                <w:rFonts w:ascii="Calibri" w:hAnsi="Calibri" w:cs="Calibri"/>
                <w:i/>
                <w:kern w:val="24"/>
              </w:rPr>
            </w:pPr>
            <w:r w:rsidRPr="004238E4">
              <w:rPr>
                <w:rFonts w:ascii="Calibri" w:hAnsi="Calibri" w:cs="Calibri"/>
                <w:i/>
                <w:kern w:val="24"/>
              </w:rPr>
              <w:t>Consideración en la selección de empresa de transporte</w:t>
            </w:r>
          </w:p>
          <w:p w14:paraId="19A02C6E" w14:textId="77777777" w:rsidR="00B266DA" w:rsidRPr="004238E4" w:rsidRDefault="00B266DA">
            <w:pPr>
              <w:keepLines/>
              <w:numPr>
                <w:ilvl w:val="0"/>
                <w:numId w:val="19"/>
              </w:numPr>
              <w:ind w:left="770" w:hanging="360"/>
              <w:contextualSpacing/>
              <w:rPr>
                <w:rFonts w:ascii="Calibri" w:hAnsi="Calibri" w:cs="Calibri"/>
                <w:i/>
                <w:kern w:val="24"/>
              </w:rPr>
            </w:pPr>
            <w:r w:rsidRPr="004238E4">
              <w:rPr>
                <w:rFonts w:ascii="Calibri" w:hAnsi="Calibri" w:cs="Calibri"/>
                <w:i/>
                <w:kern w:val="24"/>
              </w:rPr>
              <w:t>Notificación de disponibilidad de unidades</w:t>
            </w:r>
          </w:p>
          <w:p w14:paraId="30D5387A" w14:textId="77777777" w:rsidR="00535B9D" w:rsidRPr="004238E4" w:rsidRDefault="00535B9D" w:rsidP="00E65825">
            <w:pPr>
              <w:keepLines/>
              <w:contextualSpacing/>
              <w:rPr>
                <w:rFonts w:ascii="Calibri" w:hAnsi="Calibri" w:cs="Calibri"/>
                <w:i/>
                <w:color w:val="0000FF"/>
                <w:szCs w:val="36"/>
              </w:rPr>
            </w:pPr>
          </w:p>
        </w:tc>
      </w:tr>
      <w:tr w:rsidR="00535B9D" w:rsidRPr="004238E4" w14:paraId="38834F4E"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B150CA"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751825"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6A2C1736"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023C0998" w14:textId="77777777" w:rsidTr="00544633">
        <w:trPr>
          <w:trHeight w:val="27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863143"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1CAD95" w14:textId="77777777" w:rsidR="00535B9D" w:rsidRPr="004238E4" w:rsidRDefault="00535B9D" w:rsidP="00E65825">
            <w:pPr>
              <w:keepLines/>
              <w:contextualSpacing/>
              <w:rPr>
                <w:rFonts w:ascii="Calibri" w:hAnsi="Calibri" w:cs="Calibri"/>
                <w:i/>
              </w:rPr>
            </w:pPr>
            <w:r w:rsidRPr="004238E4">
              <w:rPr>
                <w:rFonts w:ascii="Calibri" w:hAnsi="Calibri" w:cs="Calibri"/>
                <w:b/>
                <w:bCs/>
                <w:i/>
                <w:kern w:val="24"/>
              </w:rPr>
              <w:t xml:space="preserve">Alta </w:t>
            </w:r>
          </w:p>
        </w:tc>
      </w:tr>
    </w:tbl>
    <w:p w14:paraId="5448C53D" w14:textId="77777777" w:rsidR="00535B9D" w:rsidRPr="004238E4" w:rsidRDefault="00535B9D" w:rsidP="00544633">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2093B161"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6C397C6"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A22C8C" w14:textId="77777777" w:rsidR="00535B9D" w:rsidRPr="004238E4" w:rsidRDefault="00535B9D" w:rsidP="00E65825">
            <w:pPr>
              <w:keepLines/>
              <w:contextualSpacing/>
              <w:rPr>
                <w:rFonts w:ascii="Calibri" w:hAnsi="Calibri" w:cs="Calibri"/>
                <w:i/>
                <w:color w:val="0000FF"/>
              </w:rPr>
            </w:pPr>
            <w:r w:rsidRPr="00F449D3">
              <w:rPr>
                <w:rFonts w:ascii="Calibri" w:hAnsi="Calibri" w:cs="Calibri"/>
                <w:b/>
                <w:i/>
                <w:highlight w:val="yellow"/>
              </w:rPr>
              <w:t>RF-</w:t>
            </w:r>
            <w:r w:rsidR="00356B47" w:rsidRPr="00F449D3">
              <w:rPr>
                <w:rFonts w:ascii="Calibri" w:hAnsi="Calibri" w:cs="Calibri"/>
                <w:b/>
                <w:i/>
                <w:highlight w:val="yellow"/>
              </w:rPr>
              <w:t>18</w:t>
            </w:r>
          </w:p>
        </w:tc>
      </w:tr>
      <w:tr w:rsidR="00535B9D" w:rsidRPr="004238E4" w14:paraId="790A3256"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08AAC2"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8BAA1F" w14:textId="77777777" w:rsidR="00535B9D" w:rsidRPr="004238E4" w:rsidRDefault="001455EA" w:rsidP="00E65825">
            <w:pPr>
              <w:keepLines/>
              <w:contextualSpacing/>
              <w:rPr>
                <w:rFonts w:ascii="Calibri" w:hAnsi="Calibri" w:cs="Calibri"/>
                <w:i/>
                <w:sz w:val="36"/>
                <w:szCs w:val="36"/>
              </w:rPr>
            </w:pPr>
            <w:r w:rsidRPr="004238E4">
              <w:rPr>
                <w:rFonts w:ascii="Calibri" w:hAnsi="Calibri" w:cs="Calibri"/>
                <w:i/>
              </w:rPr>
              <w:t>Añadir registro de la capacidad por transporte.</w:t>
            </w:r>
          </w:p>
        </w:tc>
      </w:tr>
      <w:tr w:rsidR="00535B9D" w:rsidRPr="004238E4" w14:paraId="0CF3F909"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3A0D99"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285FE7" w14:textId="77777777" w:rsidR="00535B9D" w:rsidRPr="004238E4" w:rsidRDefault="00DF3DD4" w:rsidP="001455EA">
            <w:pPr>
              <w:jc w:val="both"/>
              <w:rPr>
                <w:rFonts w:ascii="Calibri" w:hAnsi="Calibri" w:cs="Calibri"/>
                <w:i/>
                <w:color w:val="0000FF"/>
                <w:sz w:val="36"/>
                <w:szCs w:val="36"/>
              </w:rPr>
            </w:pPr>
            <w:r w:rsidRPr="004238E4">
              <w:rPr>
                <w:rFonts w:ascii="Calibri" w:hAnsi="Calibri"/>
                <w:i/>
              </w:rPr>
              <w:t xml:space="preserve">El sistema </w:t>
            </w:r>
            <w:r w:rsidR="001455EA" w:rsidRPr="004238E4">
              <w:rPr>
                <w:rFonts w:ascii="Calibri" w:hAnsi="Calibri"/>
                <w:i/>
              </w:rPr>
              <w:t>permitirá</w:t>
            </w:r>
            <w:r w:rsidRPr="004238E4">
              <w:rPr>
                <w:rFonts w:ascii="Calibri" w:hAnsi="Calibri"/>
                <w:i/>
              </w:rPr>
              <w:t xml:space="preserve"> </w:t>
            </w:r>
            <w:r w:rsidR="001455EA" w:rsidRPr="004238E4">
              <w:rPr>
                <w:rFonts w:ascii="Calibri" w:hAnsi="Calibri"/>
                <w:i/>
              </w:rPr>
              <w:t>mostrar y registrar la capacidad del tonelaje de cada vehículo de transporte de las empresas registradas.</w:t>
            </w:r>
          </w:p>
        </w:tc>
      </w:tr>
      <w:tr w:rsidR="00535B9D" w:rsidRPr="004238E4" w14:paraId="2CE37CBA"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6A59920"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F025B6"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3D94B528"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34BB98"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0D8FC2" w14:textId="77777777" w:rsidR="00511EE8"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w:t>
            </w:r>
            <w:r w:rsidR="001455EA" w:rsidRPr="004238E4">
              <w:rPr>
                <w:rFonts w:ascii="Calibri" w:hAnsi="Calibri" w:cs="Calibri"/>
                <w:i/>
                <w:kern w:val="24"/>
              </w:rPr>
              <w:t xml:space="preserve">debe mostrar los registros ingresados de los vehículos </w:t>
            </w:r>
            <w:r w:rsidR="00511EE8" w:rsidRPr="004238E4">
              <w:rPr>
                <w:rFonts w:ascii="Calibri" w:hAnsi="Calibri" w:cs="Calibri"/>
                <w:i/>
                <w:kern w:val="24"/>
              </w:rPr>
              <w:t xml:space="preserve">con la siguiente información: </w:t>
            </w:r>
          </w:p>
          <w:p w14:paraId="7B50E1A3" w14:textId="1F0C2476" w:rsidR="00F569BC" w:rsidRPr="004238E4" w:rsidRDefault="00F569BC" w:rsidP="00F569BC">
            <w:pPr>
              <w:keepLines/>
              <w:numPr>
                <w:ilvl w:val="0"/>
                <w:numId w:val="20"/>
              </w:numPr>
              <w:ind w:left="720" w:hanging="360"/>
              <w:contextualSpacing/>
              <w:rPr>
                <w:rFonts w:ascii="Calibri" w:hAnsi="Calibri" w:cs="Calibri"/>
                <w:i/>
                <w:kern w:val="24"/>
              </w:rPr>
            </w:pPr>
            <w:r w:rsidRPr="002A4117">
              <w:rPr>
                <w:rFonts w:ascii="Calibri" w:hAnsi="Calibri" w:cs="Calibri"/>
                <w:b/>
                <w:bCs/>
                <w:i/>
                <w:kern w:val="24"/>
              </w:rPr>
              <w:t>Estado del transporte</w:t>
            </w:r>
            <w:r w:rsidR="002A4117" w:rsidRPr="002A4117">
              <w:rPr>
                <w:rFonts w:ascii="Calibri" w:hAnsi="Calibri" w:cs="Calibri"/>
                <w:b/>
                <w:bCs/>
                <w:i/>
                <w:kern w:val="24"/>
              </w:rPr>
              <w:t>:</w:t>
            </w:r>
            <w:r w:rsidR="002A4117">
              <w:rPr>
                <w:rFonts w:ascii="Calibri" w:hAnsi="Calibri" w:cs="Calibri"/>
                <w:i/>
                <w:kern w:val="24"/>
              </w:rPr>
              <w:t xml:space="preserve"> </w:t>
            </w:r>
            <w:r w:rsidR="002A4117" w:rsidRPr="004238E4">
              <w:rPr>
                <w:rFonts w:ascii="Calibri" w:hAnsi="Calibri"/>
                <w:i/>
              </w:rPr>
              <w:t>tipo Varchar 30 caracteres debe incluir un formato mayúsculas</w:t>
            </w:r>
            <w:r w:rsidR="002A4117">
              <w:rPr>
                <w:rFonts w:ascii="Calibri" w:hAnsi="Calibri"/>
                <w:i/>
              </w:rPr>
              <w:t>,</w:t>
            </w:r>
            <w:r w:rsidR="002A4117" w:rsidRPr="004238E4">
              <w:rPr>
                <w:rFonts w:ascii="Calibri" w:hAnsi="Calibri"/>
                <w:i/>
              </w:rPr>
              <w:t xml:space="preserve"> minúsculas</w:t>
            </w:r>
            <w:r w:rsidR="002A4117">
              <w:rPr>
                <w:rFonts w:ascii="Calibri" w:hAnsi="Calibri"/>
                <w:i/>
              </w:rPr>
              <w:t xml:space="preserve"> y numéricos.</w:t>
            </w:r>
          </w:p>
          <w:p w14:paraId="68ED1416" w14:textId="180698D1" w:rsidR="00F569BC" w:rsidRPr="002A4117" w:rsidRDefault="00F569BC" w:rsidP="002A4117">
            <w:pPr>
              <w:numPr>
                <w:ilvl w:val="0"/>
                <w:numId w:val="13"/>
              </w:numPr>
              <w:ind w:left="720" w:hanging="360"/>
              <w:rPr>
                <w:rFonts w:ascii="Calibri" w:hAnsi="Calibri"/>
                <w:i/>
              </w:rPr>
            </w:pPr>
            <w:r w:rsidRPr="002A4117">
              <w:rPr>
                <w:rFonts w:ascii="Calibri" w:hAnsi="Calibri" w:cs="Calibri"/>
                <w:b/>
                <w:bCs/>
                <w:i/>
                <w:kern w:val="24"/>
              </w:rPr>
              <w:t>Cantidad de los productos</w:t>
            </w:r>
            <w:r w:rsidR="002A4117" w:rsidRPr="002A4117">
              <w:rPr>
                <w:rFonts w:ascii="Calibri" w:hAnsi="Calibri" w:cs="Calibri"/>
                <w:b/>
                <w:bCs/>
                <w:i/>
                <w:kern w:val="24"/>
              </w:rPr>
              <w:t>:</w:t>
            </w:r>
            <w:r w:rsidR="002A4117">
              <w:rPr>
                <w:rFonts w:ascii="Calibri" w:hAnsi="Calibri" w:cs="Calibri"/>
                <w:i/>
                <w:kern w:val="24"/>
              </w:rPr>
              <w:t xml:space="preserve"> </w:t>
            </w:r>
            <w:r w:rsidR="002A4117" w:rsidRPr="004238E4">
              <w:rPr>
                <w:rFonts w:ascii="Calibri" w:hAnsi="Calibri"/>
                <w:i/>
              </w:rPr>
              <w:t xml:space="preserve">tipo </w:t>
            </w:r>
            <w:proofErr w:type="spellStart"/>
            <w:r w:rsidR="002A4117" w:rsidRPr="004238E4">
              <w:rPr>
                <w:rFonts w:ascii="Calibri" w:hAnsi="Calibri"/>
                <w:i/>
              </w:rPr>
              <w:t>Integer</w:t>
            </w:r>
            <w:proofErr w:type="spellEnd"/>
            <w:r w:rsidR="002A4117" w:rsidRPr="004238E4">
              <w:rPr>
                <w:rFonts w:ascii="Calibri" w:hAnsi="Calibri"/>
                <w:i/>
              </w:rPr>
              <w:t xml:space="preserve"> de </w:t>
            </w:r>
            <w:r w:rsidR="00704A12">
              <w:rPr>
                <w:rFonts w:ascii="Calibri" w:hAnsi="Calibri"/>
                <w:i/>
              </w:rPr>
              <w:t>5</w:t>
            </w:r>
            <w:r w:rsidR="002A4117" w:rsidRPr="004238E4">
              <w:rPr>
                <w:rFonts w:ascii="Calibri" w:hAnsi="Calibri"/>
                <w:i/>
              </w:rPr>
              <w:t xml:space="preserve">0 caracteres de formato [ I] </w:t>
            </w:r>
          </w:p>
          <w:p w14:paraId="6A288328" w14:textId="24AD8FB9" w:rsidR="00F569BC" w:rsidRPr="004238E4" w:rsidRDefault="00F569BC" w:rsidP="00F569BC">
            <w:pPr>
              <w:keepLines/>
              <w:numPr>
                <w:ilvl w:val="0"/>
                <w:numId w:val="20"/>
              </w:numPr>
              <w:ind w:left="720" w:hanging="360"/>
              <w:contextualSpacing/>
              <w:rPr>
                <w:rFonts w:ascii="Calibri" w:hAnsi="Calibri" w:cs="Calibri"/>
                <w:i/>
                <w:kern w:val="24"/>
              </w:rPr>
            </w:pPr>
            <w:r w:rsidRPr="002A4117">
              <w:rPr>
                <w:rFonts w:ascii="Calibri" w:hAnsi="Calibri" w:cs="Calibri"/>
                <w:b/>
                <w:bCs/>
                <w:i/>
                <w:kern w:val="24"/>
              </w:rPr>
              <w:t>Disponibilidad de los transportes</w:t>
            </w:r>
            <w:r w:rsidR="002A4117" w:rsidRPr="002A4117">
              <w:rPr>
                <w:rFonts w:ascii="Calibri" w:hAnsi="Calibri" w:cs="Calibri"/>
                <w:b/>
                <w:bCs/>
                <w:i/>
                <w:kern w:val="24"/>
              </w:rPr>
              <w:t xml:space="preserve">: </w:t>
            </w:r>
            <w:r w:rsidR="002A4117" w:rsidRPr="002A4117">
              <w:rPr>
                <w:rFonts w:ascii="Calibri" w:hAnsi="Calibri"/>
                <w:b/>
                <w:bCs/>
                <w:i/>
              </w:rPr>
              <w:t>tipo</w:t>
            </w:r>
            <w:r w:rsidR="002A4117" w:rsidRPr="004238E4">
              <w:rPr>
                <w:rFonts w:ascii="Calibri" w:hAnsi="Calibri"/>
                <w:i/>
              </w:rPr>
              <w:t xml:space="preserve"> Varchar 30 caracteres debe incluir un formato mayúsculas</w:t>
            </w:r>
            <w:r w:rsidR="002A4117">
              <w:rPr>
                <w:rFonts w:ascii="Calibri" w:hAnsi="Calibri"/>
                <w:i/>
              </w:rPr>
              <w:t>,</w:t>
            </w:r>
            <w:r w:rsidR="002A4117" w:rsidRPr="004238E4">
              <w:rPr>
                <w:rFonts w:ascii="Calibri" w:hAnsi="Calibri"/>
                <w:i/>
              </w:rPr>
              <w:t xml:space="preserve"> minúsculas</w:t>
            </w:r>
            <w:r w:rsidR="002A4117">
              <w:rPr>
                <w:rFonts w:ascii="Calibri" w:hAnsi="Calibri"/>
                <w:i/>
              </w:rPr>
              <w:t xml:space="preserve"> y numéricos.</w:t>
            </w:r>
          </w:p>
          <w:p w14:paraId="2F3C7657" w14:textId="7E97B24F" w:rsidR="001455EA" w:rsidRPr="004238E4" w:rsidRDefault="00F569BC" w:rsidP="00F569BC">
            <w:pPr>
              <w:keepLines/>
              <w:numPr>
                <w:ilvl w:val="0"/>
                <w:numId w:val="20"/>
              </w:numPr>
              <w:ind w:left="720" w:hanging="360"/>
              <w:contextualSpacing/>
              <w:rPr>
                <w:rFonts w:ascii="Calibri" w:hAnsi="Calibri" w:cs="Calibri"/>
                <w:i/>
                <w:kern w:val="24"/>
              </w:rPr>
            </w:pPr>
            <w:r w:rsidRPr="002A4117">
              <w:rPr>
                <w:rFonts w:ascii="Calibri" w:hAnsi="Calibri" w:cs="Calibri"/>
                <w:b/>
                <w:bCs/>
                <w:i/>
                <w:kern w:val="24"/>
              </w:rPr>
              <w:t>Tonelaje del vehículo</w:t>
            </w:r>
            <w:r w:rsidR="002A4117" w:rsidRPr="002A4117">
              <w:rPr>
                <w:rFonts w:ascii="Calibri" w:hAnsi="Calibri" w:cs="Calibri"/>
                <w:b/>
                <w:bCs/>
                <w:i/>
                <w:kern w:val="24"/>
              </w:rPr>
              <w:t>:</w:t>
            </w:r>
            <w:r w:rsidR="002A4117">
              <w:rPr>
                <w:rFonts w:ascii="Calibri" w:hAnsi="Calibri" w:cs="Calibri"/>
                <w:i/>
                <w:kern w:val="24"/>
              </w:rPr>
              <w:t xml:space="preserve"> </w:t>
            </w:r>
            <w:r w:rsidR="002A4117" w:rsidRPr="004238E4">
              <w:rPr>
                <w:rFonts w:ascii="Calibri" w:hAnsi="Calibri"/>
                <w:i/>
              </w:rPr>
              <w:t xml:space="preserve">tipo </w:t>
            </w:r>
            <w:r w:rsidR="002A4117">
              <w:rPr>
                <w:rFonts w:ascii="Calibri" w:hAnsi="Calibri"/>
                <w:i/>
              </w:rPr>
              <w:t>Double</w:t>
            </w:r>
            <w:r w:rsidR="002A4117" w:rsidRPr="004238E4">
              <w:rPr>
                <w:rFonts w:ascii="Calibri" w:hAnsi="Calibri"/>
                <w:i/>
              </w:rPr>
              <w:t xml:space="preserve"> de 1</w:t>
            </w:r>
            <w:r w:rsidR="002A4117">
              <w:rPr>
                <w:rFonts w:ascii="Calibri" w:hAnsi="Calibri"/>
                <w:i/>
              </w:rPr>
              <w:t>0</w:t>
            </w:r>
            <w:r w:rsidR="002A4117" w:rsidRPr="004238E4">
              <w:rPr>
                <w:rFonts w:ascii="Calibri" w:hAnsi="Calibri"/>
                <w:i/>
              </w:rPr>
              <w:t xml:space="preserve"> caracteres de formato [ </w:t>
            </w:r>
            <w:r w:rsidR="002A4117">
              <w:rPr>
                <w:rFonts w:ascii="Calibri" w:hAnsi="Calibri"/>
                <w:i/>
              </w:rPr>
              <w:t>D</w:t>
            </w:r>
            <w:r w:rsidR="002A4117" w:rsidRPr="004238E4">
              <w:rPr>
                <w:rFonts w:ascii="Calibri" w:hAnsi="Calibri"/>
                <w:i/>
              </w:rPr>
              <w:t>]</w:t>
            </w:r>
          </w:p>
        </w:tc>
      </w:tr>
      <w:tr w:rsidR="00535B9D" w:rsidRPr="004238E4" w14:paraId="18D12241"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6994C"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63C350"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6D48B192"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2211DC43"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1BE6F7"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7852EC"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223BB67B" w14:textId="77777777" w:rsidR="00535B9D" w:rsidRPr="004238E4" w:rsidRDefault="00535B9D" w:rsidP="00511EE8">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0EA6C6F4"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D452BD"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77167E"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19</w:t>
            </w:r>
          </w:p>
        </w:tc>
      </w:tr>
      <w:tr w:rsidR="00535B9D" w:rsidRPr="004238E4" w14:paraId="03E847C3"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2B36B0"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DDD2AF" w14:textId="77777777" w:rsidR="00535B9D" w:rsidRPr="004238E4" w:rsidRDefault="006449B4" w:rsidP="00E65825">
            <w:pPr>
              <w:keepLines/>
              <w:contextualSpacing/>
              <w:rPr>
                <w:rFonts w:ascii="Calibri" w:hAnsi="Calibri" w:cs="Calibri"/>
                <w:i/>
                <w:sz w:val="36"/>
                <w:szCs w:val="36"/>
              </w:rPr>
            </w:pPr>
            <w:r w:rsidRPr="004238E4">
              <w:rPr>
                <w:rFonts w:ascii="Calibri" w:hAnsi="Calibri" w:cs="Calibri"/>
                <w:i/>
              </w:rPr>
              <w:t>Consultar los pedidos entregados al cliente.</w:t>
            </w:r>
          </w:p>
        </w:tc>
      </w:tr>
      <w:tr w:rsidR="00535B9D" w:rsidRPr="004238E4" w14:paraId="254B2210"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15C28F"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D59CB3" w14:textId="77777777" w:rsidR="00511EE8" w:rsidRPr="004238E4" w:rsidRDefault="00511EE8" w:rsidP="00511EE8">
            <w:pPr>
              <w:jc w:val="both"/>
              <w:rPr>
                <w:rFonts w:ascii="Calibri" w:hAnsi="Calibri"/>
                <w:i/>
              </w:rPr>
            </w:pPr>
            <w:r w:rsidRPr="004238E4">
              <w:rPr>
                <w:rFonts w:ascii="Calibri" w:hAnsi="Calibri"/>
                <w:i/>
              </w:rPr>
              <w:t xml:space="preserve">El sistema </w:t>
            </w:r>
            <w:r w:rsidR="006449B4" w:rsidRPr="004238E4">
              <w:rPr>
                <w:rFonts w:ascii="Calibri" w:hAnsi="Calibri"/>
                <w:i/>
              </w:rPr>
              <w:t>permitirá</w:t>
            </w:r>
            <w:r w:rsidRPr="004238E4">
              <w:rPr>
                <w:rFonts w:ascii="Calibri" w:hAnsi="Calibri"/>
                <w:i/>
              </w:rPr>
              <w:t xml:space="preserve"> que las órdenes de compra sean marcadas como entregadas una vez que han sido enviadas.</w:t>
            </w:r>
          </w:p>
          <w:p w14:paraId="2FE95413"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4BBD4559"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668C63"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24A43B"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3654D489" w14:textId="77777777" w:rsidTr="006E7F57">
        <w:trPr>
          <w:trHeight w:val="9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1A3FF9"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1508BB" w14:textId="77777777" w:rsidR="00294AE8" w:rsidRPr="004238E4" w:rsidRDefault="00535B9D" w:rsidP="00294AE8">
            <w:pPr>
              <w:keepLines/>
              <w:contextualSpacing/>
              <w:rPr>
                <w:rFonts w:ascii="Calibri" w:hAnsi="Calibri" w:cs="Calibri"/>
                <w:i/>
                <w:kern w:val="24"/>
              </w:rPr>
            </w:pPr>
            <w:r w:rsidRPr="004238E4">
              <w:rPr>
                <w:rFonts w:ascii="Calibri" w:hAnsi="Calibri" w:cs="Calibri"/>
                <w:i/>
                <w:kern w:val="24"/>
              </w:rPr>
              <w:t xml:space="preserve">El sistema debe mantener la siguiente información sobre </w:t>
            </w:r>
            <w:r w:rsidR="00294AE8" w:rsidRPr="004238E4">
              <w:rPr>
                <w:rFonts w:ascii="Calibri" w:hAnsi="Calibri" w:cs="Calibri"/>
                <w:i/>
                <w:kern w:val="24"/>
              </w:rPr>
              <w:t>el estado de entrega de las órdenes de compra</w:t>
            </w:r>
            <w:r w:rsidRPr="004238E4">
              <w:rPr>
                <w:rFonts w:ascii="Calibri" w:hAnsi="Calibri" w:cs="Calibri"/>
                <w:i/>
                <w:kern w:val="24"/>
              </w:rPr>
              <w:t>:</w:t>
            </w:r>
          </w:p>
          <w:p w14:paraId="12FC962C" w14:textId="77777777" w:rsidR="00294AE8" w:rsidRPr="004238E4" w:rsidRDefault="00294AE8">
            <w:pPr>
              <w:keepLines/>
              <w:numPr>
                <w:ilvl w:val="0"/>
                <w:numId w:val="21"/>
              </w:numPr>
              <w:ind w:left="720" w:hanging="360"/>
              <w:contextualSpacing/>
              <w:rPr>
                <w:rFonts w:ascii="Calibri" w:hAnsi="Calibri" w:cs="Calibri"/>
                <w:i/>
                <w:kern w:val="24"/>
              </w:rPr>
            </w:pPr>
            <w:r w:rsidRPr="004238E4">
              <w:rPr>
                <w:rFonts w:ascii="Calibri" w:hAnsi="Calibri" w:cs="Calibri"/>
                <w:i/>
                <w:kern w:val="24"/>
              </w:rPr>
              <w:t>Campo de estado de entrega</w:t>
            </w:r>
            <w:r w:rsidR="009C5D1C" w:rsidRPr="004238E4">
              <w:rPr>
                <w:rFonts w:ascii="Calibri" w:hAnsi="Calibri" w:cs="Calibri"/>
                <w:i/>
                <w:kern w:val="24"/>
              </w:rPr>
              <w:t xml:space="preserve"> por pantalla </w:t>
            </w:r>
          </w:p>
          <w:p w14:paraId="7F19DE36" w14:textId="77777777" w:rsidR="00294AE8" w:rsidRPr="004238E4" w:rsidRDefault="00294AE8">
            <w:pPr>
              <w:keepLines/>
              <w:numPr>
                <w:ilvl w:val="0"/>
                <w:numId w:val="21"/>
              </w:numPr>
              <w:ind w:left="720" w:hanging="360"/>
              <w:contextualSpacing/>
              <w:rPr>
                <w:rFonts w:ascii="Calibri" w:hAnsi="Calibri" w:cs="Calibri"/>
                <w:i/>
                <w:kern w:val="24"/>
              </w:rPr>
            </w:pPr>
            <w:r w:rsidRPr="004238E4">
              <w:rPr>
                <w:rFonts w:ascii="Calibri" w:hAnsi="Calibri" w:cs="Calibri"/>
                <w:i/>
                <w:kern w:val="24"/>
              </w:rPr>
              <w:t>Actualización del estado de entrega</w:t>
            </w:r>
            <w:r w:rsidR="009C5D1C" w:rsidRPr="004238E4">
              <w:rPr>
                <w:rFonts w:ascii="Calibri" w:hAnsi="Calibri" w:cs="Calibri"/>
                <w:i/>
                <w:kern w:val="24"/>
              </w:rPr>
              <w:t xml:space="preserve"> por pantalla </w:t>
            </w:r>
          </w:p>
          <w:p w14:paraId="1E6EC1B8" w14:textId="77777777" w:rsidR="00294AE8" w:rsidRPr="004238E4" w:rsidRDefault="00294AE8">
            <w:pPr>
              <w:keepLines/>
              <w:numPr>
                <w:ilvl w:val="0"/>
                <w:numId w:val="21"/>
              </w:numPr>
              <w:ind w:left="720" w:hanging="360"/>
              <w:contextualSpacing/>
              <w:rPr>
                <w:rFonts w:ascii="Calibri" w:hAnsi="Calibri" w:cs="Calibri"/>
                <w:i/>
                <w:kern w:val="24"/>
              </w:rPr>
            </w:pPr>
            <w:r w:rsidRPr="004238E4">
              <w:rPr>
                <w:rFonts w:ascii="Calibri" w:hAnsi="Calibri" w:cs="Calibri"/>
                <w:i/>
                <w:kern w:val="24"/>
              </w:rPr>
              <w:t>Visualización del estado de entrega</w:t>
            </w:r>
            <w:r w:rsidR="009C5D1C" w:rsidRPr="004238E4">
              <w:rPr>
                <w:rFonts w:ascii="Calibri" w:hAnsi="Calibri" w:cs="Calibri"/>
                <w:i/>
                <w:kern w:val="24"/>
              </w:rPr>
              <w:t xml:space="preserve"> por pantalla</w:t>
            </w:r>
          </w:p>
          <w:p w14:paraId="1A0A6C50" w14:textId="77777777" w:rsidR="00294AE8" w:rsidRPr="004238E4" w:rsidRDefault="00294AE8">
            <w:pPr>
              <w:keepLines/>
              <w:numPr>
                <w:ilvl w:val="0"/>
                <w:numId w:val="21"/>
              </w:numPr>
              <w:ind w:left="720" w:hanging="360"/>
              <w:contextualSpacing/>
              <w:rPr>
                <w:rFonts w:ascii="Calibri" w:hAnsi="Calibri" w:cs="Calibri"/>
                <w:i/>
                <w:kern w:val="24"/>
              </w:rPr>
            </w:pPr>
            <w:r w:rsidRPr="004238E4">
              <w:rPr>
                <w:rFonts w:ascii="Calibri" w:hAnsi="Calibri" w:cs="Calibri"/>
                <w:i/>
                <w:kern w:val="24"/>
              </w:rPr>
              <w:t>Reportes y consultas de órdenes entregadas</w:t>
            </w:r>
            <w:r w:rsidR="009C5D1C" w:rsidRPr="004238E4">
              <w:rPr>
                <w:rFonts w:ascii="Calibri" w:hAnsi="Calibri" w:cs="Calibri"/>
                <w:i/>
                <w:kern w:val="24"/>
              </w:rPr>
              <w:t xml:space="preserve"> por pantalla</w:t>
            </w:r>
          </w:p>
          <w:p w14:paraId="1CEA02F2" w14:textId="77777777" w:rsidR="00294AE8" w:rsidRPr="004238E4" w:rsidRDefault="00294AE8">
            <w:pPr>
              <w:keepLines/>
              <w:numPr>
                <w:ilvl w:val="0"/>
                <w:numId w:val="21"/>
              </w:numPr>
              <w:ind w:left="720" w:hanging="360"/>
              <w:contextualSpacing/>
              <w:rPr>
                <w:rFonts w:ascii="Calibri" w:hAnsi="Calibri" w:cs="Calibri"/>
                <w:i/>
                <w:kern w:val="24"/>
              </w:rPr>
            </w:pPr>
            <w:r w:rsidRPr="004238E4">
              <w:rPr>
                <w:rFonts w:ascii="Calibri" w:hAnsi="Calibri" w:cs="Calibri"/>
                <w:i/>
                <w:kern w:val="24"/>
              </w:rPr>
              <w:t>Notificación de entrega a los clientes</w:t>
            </w:r>
            <w:r w:rsidR="009C5D1C" w:rsidRPr="004238E4">
              <w:rPr>
                <w:rFonts w:ascii="Calibri" w:hAnsi="Calibri" w:cs="Calibri"/>
                <w:i/>
                <w:kern w:val="24"/>
              </w:rPr>
              <w:t xml:space="preserve"> por pantalla</w:t>
            </w:r>
          </w:p>
          <w:p w14:paraId="587FB523" w14:textId="77777777" w:rsidR="00535B9D" w:rsidRPr="004238E4" w:rsidRDefault="00535B9D" w:rsidP="00E65825">
            <w:pPr>
              <w:keepLines/>
              <w:contextualSpacing/>
              <w:rPr>
                <w:rFonts w:ascii="Calibri" w:hAnsi="Calibri" w:cs="Calibri"/>
                <w:i/>
                <w:szCs w:val="36"/>
              </w:rPr>
            </w:pPr>
          </w:p>
        </w:tc>
      </w:tr>
      <w:tr w:rsidR="00535B9D" w:rsidRPr="004238E4" w14:paraId="2BCF6FA6"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F6A56EC"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957CB1"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4ADD6DF0"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6B3044F1"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FAF684"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CFFD2B"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35D1C817" w14:textId="77777777" w:rsidR="00535B9D" w:rsidRPr="004238E4" w:rsidRDefault="00535B9D" w:rsidP="00294AE8">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705085FE"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BF5DB9E"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F71E42"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20</w:t>
            </w:r>
          </w:p>
        </w:tc>
      </w:tr>
      <w:tr w:rsidR="00535B9D" w:rsidRPr="004238E4" w14:paraId="385A05FB"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314E11"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8CD87C" w14:textId="77777777" w:rsidR="00535B9D" w:rsidRPr="004238E4" w:rsidRDefault="00A53EF4" w:rsidP="00E65825">
            <w:pPr>
              <w:keepLines/>
              <w:contextualSpacing/>
              <w:rPr>
                <w:rFonts w:ascii="Calibri" w:hAnsi="Calibri" w:cs="Calibri"/>
                <w:i/>
                <w:color w:val="0000FF"/>
                <w:sz w:val="36"/>
                <w:szCs w:val="36"/>
              </w:rPr>
            </w:pPr>
            <w:r w:rsidRPr="004238E4">
              <w:rPr>
                <w:rFonts w:ascii="Calibri" w:hAnsi="Calibri"/>
                <w:i/>
              </w:rPr>
              <w:t xml:space="preserve">Ingresar </w:t>
            </w:r>
            <w:r w:rsidR="00294AE8" w:rsidRPr="004238E4">
              <w:rPr>
                <w:rFonts w:ascii="Calibri" w:hAnsi="Calibri"/>
                <w:i/>
              </w:rPr>
              <w:t>pedidos</w:t>
            </w:r>
            <w:r w:rsidRPr="004238E4">
              <w:rPr>
                <w:rFonts w:ascii="Calibri" w:hAnsi="Calibri"/>
                <w:i/>
              </w:rPr>
              <w:t xml:space="preserve"> del cliente</w:t>
            </w:r>
            <w:r w:rsidR="00294AE8" w:rsidRPr="004238E4">
              <w:rPr>
                <w:rFonts w:ascii="Calibri" w:hAnsi="Calibri"/>
                <w:i/>
              </w:rPr>
              <w:t xml:space="preserve"> a</w:t>
            </w:r>
            <w:r w:rsidRPr="004238E4">
              <w:rPr>
                <w:rFonts w:ascii="Calibri" w:hAnsi="Calibri"/>
                <w:i/>
              </w:rPr>
              <w:t xml:space="preserve"> las empresas</w:t>
            </w:r>
            <w:r w:rsidR="00294AE8" w:rsidRPr="004238E4">
              <w:rPr>
                <w:rFonts w:ascii="Calibri" w:hAnsi="Calibri"/>
                <w:i/>
              </w:rPr>
              <w:t xml:space="preserve"> de transporte</w:t>
            </w:r>
          </w:p>
        </w:tc>
      </w:tr>
      <w:tr w:rsidR="00535B9D" w:rsidRPr="004238E4" w14:paraId="223C4528"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A44E77"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6314BA" w14:textId="77777777" w:rsidR="00294AE8" w:rsidRPr="004238E4" w:rsidRDefault="00294AE8" w:rsidP="00294AE8">
            <w:pPr>
              <w:jc w:val="both"/>
              <w:rPr>
                <w:rFonts w:ascii="Calibri" w:hAnsi="Calibri"/>
                <w:i/>
              </w:rPr>
            </w:pPr>
            <w:r w:rsidRPr="004238E4">
              <w:rPr>
                <w:rFonts w:ascii="Calibri" w:hAnsi="Calibri"/>
                <w:i/>
              </w:rPr>
              <w:t xml:space="preserve">El sistema permitirá </w:t>
            </w:r>
            <w:r w:rsidR="00A53EF4" w:rsidRPr="004238E4">
              <w:rPr>
                <w:rFonts w:ascii="Calibri" w:hAnsi="Calibri"/>
                <w:i/>
              </w:rPr>
              <w:t>ingresar</w:t>
            </w:r>
            <w:r w:rsidRPr="004238E4">
              <w:rPr>
                <w:rFonts w:ascii="Calibri" w:hAnsi="Calibri"/>
                <w:i/>
              </w:rPr>
              <w:t xml:space="preserve"> automáticamente los pedidos armados a la empresa de transporte correspondiente para su entrega.</w:t>
            </w:r>
          </w:p>
          <w:p w14:paraId="761F1A2E"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0F06520D"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35DF7A"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CB4442"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4E0DCE0B"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866770"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3AD555" w14:textId="77777777" w:rsidR="00535B9D"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w:t>
            </w:r>
            <w:r w:rsidR="00294AE8" w:rsidRPr="004238E4">
              <w:rPr>
                <w:rFonts w:ascii="Calibri" w:hAnsi="Calibri" w:cs="Calibri"/>
                <w:i/>
                <w:kern w:val="24"/>
              </w:rPr>
              <w:t xml:space="preserve">debe </w:t>
            </w:r>
            <w:r w:rsidR="00A53EF4" w:rsidRPr="004238E4">
              <w:rPr>
                <w:rFonts w:ascii="Calibri" w:hAnsi="Calibri" w:cs="Calibri"/>
                <w:i/>
                <w:kern w:val="24"/>
              </w:rPr>
              <w:t>ingresar</w:t>
            </w:r>
            <w:r w:rsidR="00294AE8" w:rsidRPr="004238E4">
              <w:rPr>
                <w:rFonts w:ascii="Calibri" w:hAnsi="Calibri" w:cs="Calibri"/>
                <w:i/>
                <w:kern w:val="24"/>
              </w:rPr>
              <w:t xml:space="preserve"> el proceso de asignación y garantizar que cada pedido sea enviado con la empresa de transporte adecuada con la siguiente información: </w:t>
            </w:r>
          </w:p>
          <w:p w14:paraId="4F16E6B6" w14:textId="77777777" w:rsidR="00AD2CF9" w:rsidRPr="004238E4" w:rsidRDefault="00AD2CF9" w:rsidP="00AD2CF9">
            <w:pPr>
              <w:keepLines/>
              <w:numPr>
                <w:ilvl w:val="0"/>
                <w:numId w:val="22"/>
              </w:numPr>
              <w:ind w:left="720" w:hanging="360"/>
              <w:contextualSpacing/>
              <w:rPr>
                <w:rFonts w:ascii="Calibri" w:hAnsi="Calibri" w:cs="Calibri"/>
                <w:i/>
                <w:szCs w:val="36"/>
              </w:rPr>
            </w:pPr>
            <w:r w:rsidRPr="004238E4">
              <w:rPr>
                <w:rFonts w:ascii="Calibri" w:hAnsi="Calibri" w:cs="Calibri"/>
                <w:i/>
                <w:szCs w:val="36"/>
              </w:rPr>
              <w:t>Evaluación de características de transporte</w:t>
            </w:r>
          </w:p>
          <w:p w14:paraId="3C9DA856" w14:textId="77777777" w:rsidR="00AD2CF9" w:rsidRPr="004238E4" w:rsidRDefault="00AD2CF9" w:rsidP="00AD2CF9">
            <w:pPr>
              <w:keepLines/>
              <w:numPr>
                <w:ilvl w:val="0"/>
                <w:numId w:val="22"/>
              </w:numPr>
              <w:ind w:left="720" w:hanging="360"/>
              <w:contextualSpacing/>
              <w:rPr>
                <w:rFonts w:ascii="Calibri" w:hAnsi="Calibri" w:cs="Calibri"/>
                <w:i/>
                <w:szCs w:val="36"/>
              </w:rPr>
            </w:pPr>
            <w:r w:rsidRPr="004238E4">
              <w:rPr>
                <w:rFonts w:ascii="Calibri" w:hAnsi="Calibri" w:cs="Calibri"/>
                <w:i/>
                <w:szCs w:val="36"/>
              </w:rPr>
              <w:t>Selección de empresa de transporte registrada</w:t>
            </w:r>
          </w:p>
          <w:p w14:paraId="074FCB61" w14:textId="77777777" w:rsidR="00AD2CF9" w:rsidRPr="004238E4" w:rsidRDefault="00AD2CF9" w:rsidP="00AD2CF9">
            <w:pPr>
              <w:keepLines/>
              <w:numPr>
                <w:ilvl w:val="0"/>
                <w:numId w:val="22"/>
              </w:numPr>
              <w:ind w:left="720" w:hanging="360"/>
              <w:contextualSpacing/>
              <w:rPr>
                <w:rFonts w:ascii="Calibri" w:hAnsi="Calibri" w:cs="Calibri"/>
                <w:i/>
                <w:szCs w:val="36"/>
              </w:rPr>
            </w:pPr>
            <w:r w:rsidRPr="004238E4">
              <w:rPr>
                <w:rFonts w:ascii="Calibri" w:hAnsi="Calibri" w:cs="Calibri"/>
                <w:i/>
                <w:szCs w:val="36"/>
              </w:rPr>
              <w:t>Asignación del pedido del cliente al transporte correspondiente</w:t>
            </w:r>
          </w:p>
          <w:p w14:paraId="1B39FD71" w14:textId="77777777" w:rsidR="00AD2CF9" w:rsidRPr="004238E4" w:rsidRDefault="00AD2CF9" w:rsidP="00AD2CF9">
            <w:pPr>
              <w:keepLines/>
              <w:numPr>
                <w:ilvl w:val="0"/>
                <w:numId w:val="22"/>
              </w:numPr>
              <w:ind w:left="720" w:hanging="360"/>
              <w:contextualSpacing/>
              <w:rPr>
                <w:rFonts w:ascii="Calibri" w:hAnsi="Calibri" w:cs="Calibri"/>
                <w:i/>
                <w:szCs w:val="36"/>
              </w:rPr>
            </w:pPr>
            <w:r w:rsidRPr="004238E4">
              <w:rPr>
                <w:rFonts w:ascii="Calibri" w:hAnsi="Calibri" w:cs="Calibri"/>
                <w:i/>
                <w:szCs w:val="36"/>
              </w:rPr>
              <w:t>Notificación de asignación del pedido del cliente</w:t>
            </w:r>
          </w:p>
          <w:p w14:paraId="1ABC8A2E" w14:textId="77777777" w:rsidR="00A53EF4" w:rsidRPr="004238E4" w:rsidRDefault="00AD2CF9" w:rsidP="00AD2CF9">
            <w:pPr>
              <w:keepLines/>
              <w:numPr>
                <w:ilvl w:val="0"/>
                <w:numId w:val="22"/>
              </w:numPr>
              <w:ind w:left="720" w:hanging="360"/>
              <w:contextualSpacing/>
              <w:rPr>
                <w:rFonts w:ascii="Calibri" w:hAnsi="Calibri" w:cs="Calibri"/>
                <w:i/>
                <w:color w:val="0000FF"/>
                <w:szCs w:val="36"/>
              </w:rPr>
            </w:pPr>
            <w:r w:rsidRPr="004238E4">
              <w:rPr>
                <w:rFonts w:ascii="Calibri" w:hAnsi="Calibri" w:cs="Calibri"/>
                <w:i/>
                <w:szCs w:val="36"/>
              </w:rPr>
              <w:t>Actualización del estado del pedido del cliente</w:t>
            </w:r>
          </w:p>
        </w:tc>
      </w:tr>
      <w:tr w:rsidR="00535B9D" w:rsidRPr="004238E4" w14:paraId="19F1A7AD"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A652D8"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C4C996"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35766446"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6D437236"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6BA4DF2"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4D1C4D"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4F818351" w14:textId="77777777" w:rsidR="00535B9D" w:rsidRPr="004238E4" w:rsidRDefault="00535B9D" w:rsidP="00294AE8">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197382A6"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97A473"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8CAA70"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21</w:t>
            </w:r>
          </w:p>
        </w:tc>
      </w:tr>
      <w:tr w:rsidR="00535B9D" w:rsidRPr="004238E4" w14:paraId="475905A4"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67ECCC"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F44DC9" w14:textId="77777777" w:rsidR="00535B9D" w:rsidRPr="004238E4" w:rsidRDefault="00526DBB" w:rsidP="00E65825">
            <w:pPr>
              <w:keepLines/>
              <w:contextualSpacing/>
              <w:rPr>
                <w:rFonts w:ascii="Calibri" w:hAnsi="Calibri" w:cs="Calibri"/>
                <w:i/>
                <w:color w:val="0000FF"/>
                <w:sz w:val="36"/>
                <w:szCs w:val="36"/>
              </w:rPr>
            </w:pPr>
            <w:r w:rsidRPr="004238E4">
              <w:rPr>
                <w:rFonts w:ascii="Calibri" w:hAnsi="Calibri"/>
                <w:i/>
              </w:rPr>
              <w:t>Consultar descripción y precio de productos</w:t>
            </w:r>
            <w:r w:rsidR="00A53EF4" w:rsidRPr="004238E4">
              <w:rPr>
                <w:rFonts w:ascii="Calibri" w:hAnsi="Calibri"/>
                <w:i/>
              </w:rPr>
              <w:t xml:space="preserve"> del catálogo</w:t>
            </w:r>
          </w:p>
        </w:tc>
      </w:tr>
      <w:tr w:rsidR="00535B9D" w:rsidRPr="004238E4" w14:paraId="489F60B9"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D3A3474"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FB11BD" w14:textId="77777777" w:rsidR="00294AE8" w:rsidRPr="004238E4" w:rsidRDefault="00526DBB" w:rsidP="00294AE8">
            <w:pPr>
              <w:jc w:val="both"/>
              <w:rPr>
                <w:rFonts w:ascii="Calibri" w:hAnsi="Calibri"/>
                <w:i/>
              </w:rPr>
            </w:pPr>
            <w:r w:rsidRPr="004238E4">
              <w:rPr>
                <w:rFonts w:ascii="Calibri" w:hAnsi="Calibri"/>
                <w:i/>
              </w:rPr>
              <w:t xml:space="preserve">El sistema permitirá </w:t>
            </w:r>
            <w:r w:rsidR="00294AE8" w:rsidRPr="004238E4">
              <w:rPr>
                <w:rFonts w:ascii="Calibri" w:hAnsi="Calibri"/>
                <w:i/>
              </w:rPr>
              <w:t xml:space="preserve">interactuar con el </w:t>
            </w:r>
            <w:r w:rsidR="00A53EF4" w:rsidRPr="004238E4">
              <w:rPr>
                <w:rFonts w:ascii="Calibri" w:hAnsi="Calibri"/>
                <w:i/>
              </w:rPr>
              <w:t xml:space="preserve">catálogo </w:t>
            </w:r>
            <w:r w:rsidR="00294AE8" w:rsidRPr="004238E4">
              <w:rPr>
                <w:rFonts w:ascii="Calibri" w:hAnsi="Calibri"/>
                <w:i/>
              </w:rPr>
              <w:t>para consultar la descripción y el precio de los productos</w:t>
            </w:r>
            <w:r w:rsidR="00A53EF4" w:rsidRPr="004238E4">
              <w:rPr>
                <w:rFonts w:ascii="Calibri" w:hAnsi="Calibri"/>
                <w:i/>
              </w:rPr>
              <w:t xml:space="preserve"> dentro de la base de datos.</w:t>
            </w:r>
          </w:p>
          <w:p w14:paraId="46E48A6D"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39093C27"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54E6CFB"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B78F82"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36B3ED97"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557A69"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45EA9C" w14:textId="77777777" w:rsidR="00535B9D"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debe </w:t>
            </w:r>
            <w:r w:rsidR="00900742" w:rsidRPr="004238E4">
              <w:rPr>
                <w:rFonts w:ascii="Calibri" w:hAnsi="Calibri" w:cs="Calibri"/>
                <w:i/>
                <w:kern w:val="24"/>
              </w:rPr>
              <w:t>brindar información actualizada y precisa a los clientes sobre los productos disponibles con la siguiente información:</w:t>
            </w:r>
          </w:p>
          <w:p w14:paraId="59461BB1" w14:textId="77777777" w:rsidR="00900742" w:rsidRPr="004238E4" w:rsidRDefault="005B2F24">
            <w:pPr>
              <w:keepLines/>
              <w:numPr>
                <w:ilvl w:val="0"/>
                <w:numId w:val="23"/>
              </w:numPr>
              <w:ind w:left="720" w:hanging="360"/>
              <w:contextualSpacing/>
              <w:rPr>
                <w:rFonts w:ascii="Calibri" w:hAnsi="Calibri" w:cs="Calibri"/>
                <w:i/>
                <w:szCs w:val="36"/>
              </w:rPr>
            </w:pPr>
            <w:r w:rsidRPr="004238E4">
              <w:rPr>
                <w:rFonts w:ascii="Calibri" w:hAnsi="Calibri" w:cs="Calibri"/>
                <w:i/>
                <w:szCs w:val="36"/>
              </w:rPr>
              <w:t>Integración con el sistema de inventario</w:t>
            </w:r>
          </w:p>
          <w:p w14:paraId="71A137E7" w14:textId="77777777" w:rsidR="005B2F24" w:rsidRPr="004238E4" w:rsidRDefault="005B2F24">
            <w:pPr>
              <w:keepLines/>
              <w:numPr>
                <w:ilvl w:val="0"/>
                <w:numId w:val="23"/>
              </w:numPr>
              <w:ind w:left="720" w:hanging="360"/>
              <w:contextualSpacing/>
              <w:rPr>
                <w:rFonts w:ascii="Calibri" w:hAnsi="Calibri" w:cs="Calibri"/>
                <w:i/>
                <w:szCs w:val="36"/>
              </w:rPr>
            </w:pPr>
            <w:r w:rsidRPr="004238E4">
              <w:rPr>
                <w:rFonts w:ascii="Calibri" w:hAnsi="Calibri" w:cs="Calibri"/>
                <w:i/>
                <w:szCs w:val="36"/>
              </w:rPr>
              <w:t>Consulta de descripción de productos</w:t>
            </w:r>
            <w:r w:rsidR="00A53EF4" w:rsidRPr="004238E4">
              <w:rPr>
                <w:rFonts w:ascii="Calibri" w:hAnsi="Calibri" w:cs="Calibri"/>
                <w:i/>
                <w:szCs w:val="36"/>
              </w:rPr>
              <w:t xml:space="preserve"> del catálogo</w:t>
            </w:r>
          </w:p>
          <w:p w14:paraId="50EA9A9E" w14:textId="77777777" w:rsidR="005B2F24" w:rsidRPr="004238E4" w:rsidRDefault="005B2F24" w:rsidP="00A53EF4">
            <w:pPr>
              <w:keepLines/>
              <w:numPr>
                <w:ilvl w:val="0"/>
                <w:numId w:val="23"/>
              </w:numPr>
              <w:ind w:left="720" w:hanging="360"/>
              <w:contextualSpacing/>
              <w:rPr>
                <w:rFonts w:ascii="Calibri" w:hAnsi="Calibri" w:cs="Calibri"/>
                <w:i/>
                <w:szCs w:val="36"/>
              </w:rPr>
            </w:pPr>
            <w:r w:rsidRPr="004238E4">
              <w:rPr>
                <w:rFonts w:ascii="Calibri" w:hAnsi="Calibri" w:cs="Calibri"/>
                <w:i/>
                <w:szCs w:val="36"/>
              </w:rPr>
              <w:t>Consulta de precio de productos</w:t>
            </w:r>
            <w:r w:rsidR="00A53EF4" w:rsidRPr="004238E4">
              <w:rPr>
                <w:rFonts w:ascii="Calibri" w:hAnsi="Calibri" w:cs="Calibri"/>
                <w:i/>
                <w:szCs w:val="36"/>
              </w:rPr>
              <w:t xml:space="preserve"> del catálogo</w:t>
            </w:r>
          </w:p>
          <w:p w14:paraId="533A896C" w14:textId="77777777" w:rsidR="005B2F24" w:rsidRPr="004238E4" w:rsidRDefault="005B2F24" w:rsidP="00A53EF4">
            <w:pPr>
              <w:keepLines/>
              <w:numPr>
                <w:ilvl w:val="0"/>
                <w:numId w:val="23"/>
              </w:numPr>
              <w:ind w:left="720" w:hanging="360"/>
              <w:contextualSpacing/>
              <w:rPr>
                <w:rFonts w:ascii="Calibri" w:hAnsi="Calibri" w:cs="Calibri"/>
                <w:i/>
                <w:szCs w:val="36"/>
              </w:rPr>
            </w:pPr>
            <w:r w:rsidRPr="004238E4">
              <w:rPr>
                <w:rFonts w:ascii="Calibri" w:hAnsi="Calibri" w:cs="Calibri"/>
                <w:i/>
                <w:szCs w:val="36"/>
              </w:rPr>
              <w:t>Información actualizada</w:t>
            </w:r>
            <w:r w:rsidR="00A53EF4" w:rsidRPr="004238E4">
              <w:rPr>
                <w:rFonts w:ascii="Calibri" w:hAnsi="Calibri" w:cs="Calibri"/>
                <w:i/>
                <w:szCs w:val="36"/>
              </w:rPr>
              <w:t xml:space="preserve"> del catálogo</w:t>
            </w:r>
          </w:p>
          <w:p w14:paraId="07B6CEE7" w14:textId="77777777" w:rsidR="005B2F24" w:rsidRPr="004238E4" w:rsidRDefault="005B2F24">
            <w:pPr>
              <w:keepLines/>
              <w:numPr>
                <w:ilvl w:val="0"/>
                <w:numId w:val="23"/>
              </w:numPr>
              <w:ind w:left="720" w:hanging="360"/>
              <w:contextualSpacing/>
              <w:rPr>
                <w:rFonts w:ascii="Calibri" w:hAnsi="Calibri" w:cs="Calibri"/>
                <w:i/>
                <w:szCs w:val="36"/>
              </w:rPr>
            </w:pPr>
            <w:r w:rsidRPr="004238E4">
              <w:rPr>
                <w:rFonts w:ascii="Calibri" w:hAnsi="Calibri" w:cs="Calibri"/>
                <w:i/>
                <w:szCs w:val="36"/>
              </w:rPr>
              <w:t>Presentación de la información al cliente</w:t>
            </w:r>
          </w:p>
          <w:p w14:paraId="0B2C1F28" w14:textId="77777777" w:rsidR="005B2F24" w:rsidRPr="004238E4" w:rsidRDefault="005B2F24">
            <w:pPr>
              <w:keepLines/>
              <w:numPr>
                <w:ilvl w:val="0"/>
                <w:numId w:val="23"/>
              </w:numPr>
              <w:ind w:left="720" w:hanging="360"/>
              <w:contextualSpacing/>
              <w:rPr>
                <w:rFonts w:ascii="Calibri" w:hAnsi="Calibri" w:cs="Calibri"/>
                <w:i/>
                <w:color w:val="0000FF"/>
                <w:szCs w:val="36"/>
              </w:rPr>
            </w:pPr>
            <w:r w:rsidRPr="004238E4">
              <w:rPr>
                <w:rFonts w:ascii="Calibri" w:hAnsi="Calibri" w:cs="Calibri"/>
                <w:i/>
                <w:szCs w:val="36"/>
              </w:rPr>
              <w:t>Registro de consultas</w:t>
            </w:r>
            <w:r w:rsidR="00A53EF4" w:rsidRPr="004238E4">
              <w:rPr>
                <w:rFonts w:ascii="Calibri" w:hAnsi="Calibri" w:cs="Calibri"/>
                <w:i/>
                <w:szCs w:val="36"/>
              </w:rPr>
              <w:t xml:space="preserve"> de productos del catálogo</w:t>
            </w:r>
          </w:p>
        </w:tc>
      </w:tr>
      <w:tr w:rsidR="00535B9D" w:rsidRPr="004238E4" w14:paraId="71DFD9CC"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AE8C34"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457244"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413D9091"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2B41E50E"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B3601F"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7B463B"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Alta</w:t>
            </w:r>
          </w:p>
        </w:tc>
      </w:tr>
    </w:tbl>
    <w:p w14:paraId="19FD1697" w14:textId="77777777" w:rsidR="00535B9D" w:rsidRPr="004238E4" w:rsidRDefault="00535B9D"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09775324"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5863CB"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F91A6A" w14:textId="77777777" w:rsidR="00535B9D" w:rsidRPr="004238E4" w:rsidRDefault="00535B9D" w:rsidP="00E65825">
            <w:pPr>
              <w:keepLines/>
              <w:contextualSpacing/>
              <w:rPr>
                <w:rFonts w:ascii="Calibri" w:hAnsi="Calibri" w:cs="Calibri"/>
                <w:i/>
              </w:rPr>
            </w:pPr>
            <w:r w:rsidRPr="004238E4">
              <w:rPr>
                <w:rFonts w:ascii="Calibri" w:hAnsi="Calibri" w:cs="Calibri"/>
                <w:b/>
                <w:i/>
              </w:rPr>
              <w:t>RF-</w:t>
            </w:r>
            <w:r w:rsidR="00356B47" w:rsidRPr="004238E4">
              <w:rPr>
                <w:rFonts w:ascii="Calibri" w:hAnsi="Calibri" w:cs="Calibri"/>
                <w:b/>
                <w:i/>
              </w:rPr>
              <w:t>22</w:t>
            </w:r>
          </w:p>
        </w:tc>
      </w:tr>
      <w:tr w:rsidR="00535B9D" w:rsidRPr="004238E4" w14:paraId="546F7EE5"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BD3E81"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13BE12" w14:textId="77777777" w:rsidR="00535B9D" w:rsidRPr="004238E4" w:rsidRDefault="00482A4D" w:rsidP="00E65825">
            <w:pPr>
              <w:keepLines/>
              <w:contextualSpacing/>
              <w:rPr>
                <w:rFonts w:ascii="Calibri" w:hAnsi="Calibri" w:cs="Calibri"/>
                <w:i/>
                <w:sz w:val="36"/>
                <w:szCs w:val="36"/>
              </w:rPr>
            </w:pPr>
            <w:r w:rsidRPr="004238E4">
              <w:rPr>
                <w:rFonts w:ascii="Calibri" w:hAnsi="Calibri" w:cs="Calibri"/>
                <w:i/>
                <w:kern w:val="24"/>
              </w:rPr>
              <w:t xml:space="preserve">Eliminar cuenta registrada del cliente </w:t>
            </w:r>
          </w:p>
        </w:tc>
      </w:tr>
      <w:tr w:rsidR="00535B9D" w:rsidRPr="004238E4" w14:paraId="4C951AF3"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640689"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5B8C77" w14:textId="77777777" w:rsidR="0052440A" w:rsidRPr="004238E4" w:rsidRDefault="0052440A" w:rsidP="0052440A">
            <w:pPr>
              <w:jc w:val="both"/>
              <w:rPr>
                <w:rFonts w:ascii="Calibri" w:hAnsi="Calibri"/>
                <w:i/>
              </w:rPr>
            </w:pPr>
            <w:r w:rsidRPr="004238E4">
              <w:rPr>
                <w:rFonts w:ascii="Calibri" w:hAnsi="Calibri"/>
                <w:i/>
              </w:rPr>
              <w:t xml:space="preserve">El sistema </w:t>
            </w:r>
            <w:r w:rsidR="00482A4D" w:rsidRPr="004238E4">
              <w:rPr>
                <w:rFonts w:ascii="Calibri" w:hAnsi="Calibri"/>
                <w:i/>
              </w:rPr>
              <w:t>permitirá</w:t>
            </w:r>
            <w:r w:rsidRPr="004238E4">
              <w:rPr>
                <w:rFonts w:ascii="Calibri" w:hAnsi="Calibri"/>
                <w:i/>
              </w:rPr>
              <w:t xml:space="preserve"> </w:t>
            </w:r>
            <w:r w:rsidR="00482A4D" w:rsidRPr="004238E4">
              <w:rPr>
                <w:rFonts w:ascii="Calibri" w:hAnsi="Calibri"/>
                <w:i/>
              </w:rPr>
              <w:t>que el cliente pueda eliminar su registro.</w:t>
            </w:r>
          </w:p>
          <w:p w14:paraId="7F286AC6" w14:textId="77777777" w:rsidR="00535B9D" w:rsidRPr="004238E4" w:rsidRDefault="00535B9D" w:rsidP="00E65825">
            <w:pPr>
              <w:keepLines/>
              <w:contextualSpacing/>
              <w:rPr>
                <w:rFonts w:ascii="Calibri" w:hAnsi="Calibri" w:cs="Calibri"/>
                <w:i/>
                <w:sz w:val="36"/>
                <w:szCs w:val="36"/>
              </w:rPr>
            </w:pPr>
          </w:p>
        </w:tc>
      </w:tr>
      <w:tr w:rsidR="00535B9D" w:rsidRPr="004238E4" w14:paraId="211DE840"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37C136"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FBDB6E"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2CF4C26C"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639833"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D291CD" w14:textId="77777777" w:rsidR="00482A4D" w:rsidRPr="004238E4" w:rsidRDefault="00535B9D" w:rsidP="00482A4D">
            <w:pPr>
              <w:keepLines/>
              <w:contextualSpacing/>
              <w:rPr>
                <w:rFonts w:ascii="Calibri" w:hAnsi="Calibri" w:cs="Calibri"/>
                <w:i/>
                <w:kern w:val="24"/>
              </w:rPr>
            </w:pPr>
            <w:r w:rsidRPr="004238E4">
              <w:rPr>
                <w:rFonts w:ascii="Calibri" w:hAnsi="Calibri" w:cs="Calibri"/>
                <w:i/>
                <w:kern w:val="24"/>
              </w:rPr>
              <w:t xml:space="preserve">El sistema debe </w:t>
            </w:r>
            <w:r w:rsidR="00482A4D" w:rsidRPr="004238E4">
              <w:rPr>
                <w:rFonts w:ascii="Calibri" w:hAnsi="Calibri" w:cs="Calibri"/>
                <w:i/>
                <w:kern w:val="24"/>
              </w:rPr>
              <w:t>permitir tener la opción de poder eliminar el registro de una cuenta siguiendo con la siguiente información:</w:t>
            </w:r>
          </w:p>
          <w:p w14:paraId="1F3044EF" w14:textId="77777777" w:rsidR="00482A4D" w:rsidRPr="004238E4" w:rsidRDefault="00482A4D" w:rsidP="00482A4D">
            <w:pPr>
              <w:keepLines/>
              <w:numPr>
                <w:ilvl w:val="0"/>
                <w:numId w:val="141"/>
              </w:numPr>
              <w:contextualSpacing/>
              <w:rPr>
                <w:rFonts w:ascii="Calibri" w:hAnsi="Calibri" w:cs="Calibri"/>
                <w:i/>
                <w:kern w:val="24"/>
              </w:rPr>
            </w:pPr>
            <w:r w:rsidRPr="004238E4">
              <w:rPr>
                <w:rFonts w:ascii="Calibri" w:hAnsi="Calibri" w:cs="Calibri"/>
                <w:i/>
                <w:kern w:val="24"/>
              </w:rPr>
              <w:t>Ingresar al perfil del cliente en el sistema web</w:t>
            </w:r>
          </w:p>
          <w:p w14:paraId="19D14830" w14:textId="77777777" w:rsidR="00482A4D" w:rsidRPr="004238E4" w:rsidRDefault="00482A4D" w:rsidP="00482A4D">
            <w:pPr>
              <w:keepLines/>
              <w:numPr>
                <w:ilvl w:val="0"/>
                <w:numId w:val="141"/>
              </w:numPr>
              <w:contextualSpacing/>
              <w:rPr>
                <w:rFonts w:ascii="Calibri" w:hAnsi="Calibri" w:cs="Calibri"/>
                <w:i/>
                <w:kern w:val="24"/>
              </w:rPr>
            </w:pPr>
            <w:r w:rsidRPr="004238E4">
              <w:rPr>
                <w:rFonts w:ascii="Calibri" w:hAnsi="Calibri" w:cs="Calibri"/>
                <w:i/>
                <w:kern w:val="24"/>
              </w:rPr>
              <w:t>Ir a configuración del sistema web</w:t>
            </w:r>
          </w:p>
          <w:p w14:paraId="0CCB183B" w14:textId="77777777" w:rsidR="00482A4D" w:rsidRPr="004238E4" w:rsidRDefault="00482A4D" w:rsidP="00482A4D">
            <w:pPr>
              <w:keepLines/>
              <w:numPr>
                <w:ilvl w:val="0"/>
                <w:numId w:val="141"/>
              </w:numPr>
              <w:contextualSpacing/>
              <w:rPr>
                <w:rFonts w:ascii="Calibri" w:hAnsi="Calibri" w:cs="Calibri"/>
                <w:i/>
                <w:kern w:val="24"/>
              </w:rPr>
            </w:pPr>
            <w:r w:rsidRPr="004238E4">
              <w:rPr>
                <w:rFonts w:ascii="Calibri" w:hAnsi="Calibri" w:cs="Calibri"/>
                <w:i/>
                <w:kern w:val="24"/>
              </w:rPr>
              <w:t xml:space="preserve">Escoger la opción de eliminar cuenta </w:t>
            </w:r>
          </w:p>
          <w:p w14:paraId="666D4B26" w14:textId="77777777" w:rsidR="00482A4D" w:rsidRPr="004238E4" w:rsidRDefault="00482A4D" w:rsidP="00482A4D">
            <w:pPr>
              <w:keepLines/>
              <w:numPr>
                <w:ilvl w:val="0"/>
                <w:numId w:val="141"/>
              </w:numPr>
              <w:contextualSpacing/>
              <w:rPr>
                <w:rFonts w:ascii="Calibri" w:hAnsi="Calibri" w:cs="Calibri"/>
                <w:i/>
                <w:kern w:val="24"/>
              </w:rPr>
            </w:pPr>
            <w:r w:rsidRPr="004238E4">
              <w:rPr>
                <w:rFonts w:ascii="Calibri" w:hAnsi="Calibri" w:cs="Calibri"/>
                <w:i/>
                <w:kern w:val="24"/>
              </w:rPr>
              <w:t>El sistema te informara lo siguiente:</w:t>
            </w:r>
          </w:p>
          <w:p w14:paraId="09E8E818" w14:textId="77777777" w:rsidR="00482A4D" w:rsidRPr="004238E4" w:rsidRDefault="00482A4D" w:rsidP="00482A4D">
            <w:pPr>
              <w:keepLines/>
              <w:numPr>
                <w:ilvl w:val="1"/>
                <w:numId w:val="141"/>
              </w:numPr>
              <w:contextualSpacing/>
              <w:rPr>
                <w:rFonts w:ascii="Calibri" w:hAnsi="Calibri" w:cs="Calibri"/>
                <w:i/>
                <w:kern w:val="24"/>
              </w:rPr>
            </w:pPr>
            <w:r w:rsidRPr="004238E4">
              <w:rPr>
                <w:rFonts w:ascii="Calibri" w:hAnsi="Calibri" w:cs="Calibri"/>
                <w:i/>
                <w:kern w:val="24"/>
              </w:rPr>
              <w:t xml:space="preserve">¿Deseas eliminar tu cuenta? </w:t>
            </w:r>
            <w:r w:rsidRPr="004238E4">
              <w:rPr>
                <w:rFonts w:ascii="Calibri" w:hAnsi="Calibri" w:cs="Calibri"/>
                <w:i/>
                <w:kern w:val="24"/>
                <w:sz w:val="22"/>
                <w:szCs w:val="22"/>
              </w:rPr>
              <w:sym w:font="Wingdings" w:char="F0E0"/>
            </w:r>
            <w:r w:rsidRPr="004238E4">
              <w:rPr>
                <w:rFonts w:ascii="Calibri" w:hAnsi="Calibri" w:cs="Calibri"/>
                <w:i/>
                <w:kern w:val="24"/>
                <w:sz w:val="22"/>
                <w:szCs w:val="22"/>
              </w:rPr>
              <w:t xml:space="preserve"> sí o no </w:t>
            </w:r>
          </w:p>
          <w:p w14:paraId="471C9ACA" w14:textId="77777777" w:rsidR="00482A4D" w:rsidRPr="004238E4" w:rsidRDefault="000C6DEF" w:rsidP="00482A4D">
            <w:pPr>
              <w:keepLines/>
              <w:numPr>
                <w:ilvl w:val="0"/>
                <w:numId w:val="141"/>
              </w:numPr>
              <w:contextualSpacing/>
              <w:rPr>
                <w:rFonts w:ascii="Calibri" w:hAnsi="Calibri" w:cs="Calibri"/>
                <w:i/>
                <w:kern w:val="24"/>
              </w:rPr>
            </w:pPr>
            <w:r w:rsidRPr="004238E4">
              <w:rPr>
                <w:rFonts w:ascii="Calibri" w:hAnsi="Calibri" w:cs="Calibri"/>
                <w:i/>
                <w:kern w:val="24"/>
              </w:rPr>
              <w:t>sí</w:t>
            </w:r>
            <w:r w:rsidR="00482A4D" w:rsidRPr="004238E4">
              <w:rPr>
                <w:rFonts w:ascii="Calibri" w:hAnsi="Calibri" w:cs="Calibri"/>
                <w:i/>
                <w:kern w:val="24"/>
              </w:rPr>
              <w:t xml:space="preserve"> </w:t>
            </w:r>
            <w:r w:rsidRPr="004238E4">
              <w:rPr>
                <w:rFonts w:ascii="Calibri" w:hAnsi="Calibri" w:cs="Calibri"/>
                <w:i/>
                <w:kern w:val="24"/>
              </w:rPr>
              <w:t xml:space="preserve">escoge la opción si el sistema verifica el correo electrónico enviando un código, y así confirmando la eliminación de cuenta exitosa. </w:t>
            </w:r>
          </w:p>
          <w:p w14:paraId="2F6B0875" w14:textId="77777777" w:rsidR="00482A4D" w:rsidRPr="004238E4" w:rsidRDefault="00482A4D" w:rsidP="00482A4D">
            <w:pPr>
              <w:keepLines/>
              <w:contextualSpacing/>
              <w:rPr>
                <w:rFonts w:ascii="Calibri" w:hAnsi="Calibri" w:cs="Calibri"/>
                <w:i/>
                <w:kern w:val="24"/>
              </w:rPr>
            </w:pPr>
          </w:p>
          <w:p w14:paraId="38303883" w14:textId="77777777" w:rsidR="00695DB6" w:rsidRPr="004238E4" w:rsidRDefault="00695DB6" w:rsidP="00E65825">
            <w:pPr>
              <w:keepLines/>
              <w:contextualSpacing/>
              <w:rPr>
                <w:rFonts w:ascii="Calibri" w:hAnsi="Calibri" w:cs="Calibri"/>
                <w:i/>
                <w:szCs w:val="36"/>
              </w:rPr>
            </w:pPr>
          </w:p>
        </w:tc>
      </w:tr>
      <w:tr w:rsidR="00535B9D" w:rsidRPr="004238E4" w14:paraId="696734D0"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D371FD"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C8DF0F"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7B222EB8" w14:textId="77777777" w:rsidR="00535B9D" w:rsidRPr="004238E4" w:rsidRDefault="00977FD4" w:rsidP="00977FD4">
            <w:pPr>
              <w:keepLines/>
              <w:contextualSpacing/>
              <w:rPr>
                <w:rFonts w:ascii="Calibri" w:hAnsi="Calibri" w:cs="Calibri"/>
                <w:i/>
                <w:sz w:val="36"/>
                <w:szCs w:val="36"/>
              </w:rPr>
            </w:pPr>
            <w:r w:rsidRPr="004238E4">
              <w:rPr>
                <w:rFonts w:ascii="Calibri" w:hAnsi="Calibri" w:cs="Calibri"/>
                <w:i/>
                <w:kern w:val="24"/>
              </w:rPr>
              <w:t>Versión1.0</w:t>
            </w:r>
          </w:p>
        </w:tc>
      </w:tr>
      <w:tr w:rsidR="00535B9D" w:rsidRPr="004238E4" w14:paraId="4EF0DBFA"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620606"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8DF4B0"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media </w:t>
            </w:r>
          </w:p>
        </w:tc>
      </w:tr>
    </w:tbl>
    <w:p w14:paraId="0933F013" w14:textId="77777777" w:rsidR="00535B9D" w:rsidRPr="004238E4" w:rsidRDefault="00535B9D"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21803E4F"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8DABBF"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02839E"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23</w:t>
            </w:r>
          </w:p>
        </w:tc>
      </w:tr>
      <w:tr w:rsidR="00535B9D" w:rsidRPr="004238E4" w14:paraId="612A9193"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E3247B"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FB5CF9" w14:textId="77777777" w:rsidR="00535B9D" w:rsidRPr="004238E4" w:rsidRDefault="007B430F" w:rsidP="00E65825">
            <w:pPr>
              <w:keepLines/>
              <w:contextualSpacing/>
              <w:rPr>
                <w:rFonts w:ascii="Calibri" w:hAnsi="Calibri" w:cs="Calibri"/>
                <w:i/>
                <w:color w:val="0000FF"/>
                <w:sz w:val="36"/>
                <w:szCs w:val="36"/>
              </w:rPr>
            </w:pPr>
            <w:r w:rsidRPr="004238E4">
              <w:rPr>
                <w:rFonts w:ascii="Calibri" w:hAnsi="Calibri"/>
                <w:i/>
              </w:rPr>
              <w:t xml:space="preserve">Consultar </w:t>
            </w:r>
            <w:r w:rsidR="00464D2E" w:rsidRPr="004238E4">
              <w:rPr>
                <w:rFonts w:ascii="Calibri" w:hAnsi="Calibri"/>
                <w:i/>
              </w:rPr>
              <w:t>quejas al gerente de relaciones</w:t>
            </w:r>
          </w:p>
        </w:tc>
      </w:tr>
      <w:tr w:rsidR="00535B9D" w:rsidRPr="004238E4" w14:paraId="047C9680"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1F9B6E"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9A9B70" w14:textId="77777777" w:rsidR="00464D2E" w:rsidRPr="004238E4" w:rsidRDefault="00464D2E" w:rsidP="00464D2E">
            <w:pPr>
              <w:jc w:val="both"/>
              <w:rPr>
                <w:rFonts w:ascii="Calibri" w:hAnsi="Calibri"/>
                <w:i/>
              </w:rPr>
            </w:pPr>
            <w:r w:rsidRPr="004238E4">
              <w:rPr>
                <w:rFonts w:ascii="Calibri" w:hAnsi="Calibri"/>
                <w:i/>
              </w:rPr>
              <w:t xml:space="preserve">El sistema permitirá </w:t>
            </w:r>
            <w:r w:rsidR="007B430F" w:rsidRPr="004238E4">
              <w:rPr>
                <w:rFonts w:ascii="Calibri" w:hAnsi="Calibri"/>
                <w:i/>
              </w:rPr>
              <w:t>al gerente de relaciones poder consultar las quejas realizadas para poder atenderlas.</w:t>
            </w:r>
          </w:p>
          <w:p w14:paraId="2249CE50"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4FF4677C"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AA67242"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7A2BF0"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47C36E67" w14:textId="77777777" w:rsidTr="00AD2CF9">
        <w:trPr>
          <w:trHeight w:val="136"/>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32DCF5"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5385D6" w14:textId="77777777" w:rsidR="00535B9D"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debe </w:t>
            </w:r>
            <w:r w:rsidR="007B430F" w:rsidRPr="004238E4">
              <w:rPr>
                <w:rFonts w:ascii="Calibri" w:hAnsi="Calibri" w:cs="Calibri"/>
                <w:i/>
                <w:kern w:val="24"/>
              </w:rPr>
              <w:t xml:space="preserve">mostrar al gerente de relaciones las quejas en el sistema </w:t>
            </w:r>
            <w:r w:rsidR="00C65571" w:rsidRPr="004238E4">
              <w:rPr>
                <w:rFonts w:ascii="Calibri" w:hAnsi="Calibri" w:cs="Calibri"/>
                <w:i/>
                <w:kern w:val="24"/>
              </w:rPr>
              <w:t xml:space="preserve">con la siguiente información: </w:t>
            </w:r>
          </w:p>
          <w:p w14:paraId="0F422CB3" w14:textId="77777777" w:rsidR="00C65571" w:rsidRPr="004238E4" w:rsidRDefault="00C65571">
            <w:pPr>
              <w:keepLines/>
              <w:numPr>
                <w:ilvl w:val="0"/>
                <w:numId w:val="25"/>
              </w:numPr>
              <w:ind w:left="720" w:hanging="360"/>
              <w:contextualSpacing/>
              <w:rPr>
                <w:rFonts w:ascii="Calibri" w:hAnsi="Calibri" w:cs="Calibri"/>
                <w:i/>
                <w:szCs w:val="36"/>
              </w:rPr>
            </w:pPr>
            <w:r w:rsidRPr="004238E4">
              <w:rPr>
                <w:rFonts w:ascii="Calibri" w:hAnsi="Calibri" w:cs="Calibri"/>
                <w:i/>
                <w:szCs w:val="36"/>
              </w:rPr>
              <w:t>Recepción de quejas</w:t>
            </w:r>
          </w:p>
          <w:p w14:paraId="78B98D37" w14:textId="77777777" w:rsidR="00C65571" w:rsidRPr="004238E4" w:rsidRDefault="00C65571">
            <w:pPr>
              <w:keepLines/>
              <w:numPr>
                <w:ilvl w:val="0"/>
                <w:numId w:val="25"/>
              </w:numPr>
              <w:ind w:left="720" w:hanging="360"/>
              <w:contextualSpacing/>
              <w:rPr>
                <w:rFonts w:ascii="Calibri" w:hAnsi="Calibri" w:cs="Calibri"/>
                <w:i/>
                <w:szCs w:val="36"/>
              </w:rPr>
            </w:pPr>
            <w:r w:rsidRPr="004238E4">
              <w:rPr>
                <w:rFonts w:ascii="Calibri" w:hAnsi="Calibri" w:cs="Calibri"/>
                <w:i/>
                <w:szCs w:val="36"/>
              </w:rPr>
              <w:t>Identificación y clasificación de quejas</w:t>
            </w:r>
          </w:p>
          <w:p w14:paraId="016B6E0C" w14:textId="77777777" w:rsidR="00C65571" w:rsidRPr="004238E4" w:rsidRDefault="00C65571">
            <w:pPr>
              <w:keepLines/>
              <w:numPr>
                <w:ilvl w:val="0"/>
                <w:numId w:val="25"/>
              </w:numPr>
              <w:ind w:left="720" w:hanging="360"/>
              <w:contextualSpacing/>
              <w:rPr>
                <w:rFonts w:ascii="Calibri" w:hAnsi="Calibri" w:cs="Calibri"/>
                <w:i/>
                <w:szCs w:val="36"/>
              </w:rPr>
            </w:pPr>
            <w:r w:rsidRPr="004238E4">
              <w:rPr>
                <w:rFonts w:ascii="Calibri" w:hAnsi="Calibri" w:cs="Calibri"/>
                <w:i/>
                <w:szCs w:val="36"/>
              </w:rPr>
              <w:t>Notificación al gerente de relaciones con la comunidad</w:t>
            </w:r>
          </w:p>
          <w:p w14:paraId="1169679A" w14:textId="77777777" w:rsidR="00C65571" w:rsidRPr="004238E4" w:rsidRDefault="00C65571">
            <w:pPr>
              <w:keepLines/>
              <w:numPr>
                <w:ilvl w:val="0"/>
                <w:numId w:val="25"/>
              </w:numPr>
              <w:ind w:left="720" w:hanging="360"/>
              <w:contextualSpacing/>
              <w:rPr>
                <w:rFonts w:ascii="Calibri" w:hAnsi="Calibri" w:cs="Calibri"/>
                <w:i/>
                <w:szCs w:val="36"/>
              </w:rPr>
            </w:pPr>
            <w:r w:rsidRPr="004238E4">
              <w:rPr>
                <w:rFonts w:ascii="Calibri" w:hAnsi="Calibri" w:cs="Calibri"/>
                <w:i/>
                <w:szCs w:val="36"/>
              </w:rPr>
              <w:t>Información incluida en la notificación</w:t>
            </w:r>
          </w:p>
          <w:p w14:paraId="13B83CFD" w14:textId="77777777" w:rsidR="00C65571" w:rsidRPr="004238E4" w:rsidRDefault="00C65571">
            <w:pPr>
              <w:keepLines/>
              <w:numPr>
                <w:ilvl w:val="0"/>
                <w:numId w:val="25"/>
              </w:numPr>
              <w:ind w:left="720" w:hanging="360"/>
              <w:contextualSpacing/>
              <w:rPr>
                <w:rFonts w:ascii="Calibri" w:hAnsi="Calibri" w:cs="Calibri"/>
                <w:i/>
                <w:szCs w:val="36"/>
              </w:rPr>
            </w:pPr>
            <w:r w:rsidRPr="004238E4">
              <w:rPr>
                <w:rFonts w:ascii="Calibri" w:hAnsi="Calibri" w:cs="Calibri"/>
                <w:i/>
                <w:szCs w:val="36"/>
              </w:rPr>
              <w:t>Priorización de quejas</w:t>
            </w:r>
          </w:p>
          <w:p w14:paraId="1E08842D" w14:textId="77777777" w:rsidR="00C65571" w:rsidRPr="004238E4" w:rsidRDefault="00C65571">
            <w:pPr>
              <w:keepLines/>
              <w:numPr>
                <w:ilvl w:val="0"/>
                <w:numId w:val="25"/>
              </w:numPr>
              <w:ind w:left="720" w:hanging="360"/>
              <w:contextualSpacing/>
              <w:rPr>
                <w:rFonts w:ascii="Calibri" w:hAnsi="Calibri" w:cs="Calibri"/>
                <w:i/>
                <w:color w:val="0000FF"/>
                <w:szCs w:val="36"/>
              </w:rPr>
            </w:pPr>
            <w:r w:rsidRPr="004238E4">
              <w:rPr>
                <w:rFonts w:ascii="Calibri" w:hAnsi="Calibri" w:cs="Calibri"/>
                <w:i/>
                <w:szCs w:val="36"/>
              </w:rPr>
              <w:t>Seguimiento y resolución de quejas</w:t>
            </w:r>
          </w:p>
        </w:tc>
      </w:tr>
      <w:tr w:rsidR="00535B9D" w:rsidRPr="004238E4" w14:paraId="6EC5DDA7"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6F4285"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57A30F"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6F175FDF"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11295185"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D54262"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60870A"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media </w:t>
            </w:r>
          </w:p>
        </w:tc>
      </w:tr>
    </w:tbl>
    <w:p w14:paraId="79290858" w14:textId="77777777" w:rsidR="00535B9D" w:rsidRPr="004238E4" w:rsidRDefault="00535B9D"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61372C20"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321E8A"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CA76AA"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24</w:t>
            </w:r>
          </w:p>
        </w:tc>
      </w:tr>
      <w:tr w:rsidR="00535B9D" w:rsidRPr="004238E4" w14:paraId="7758DCC9"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A4B5B2"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DB40FB" w14:textId="77777777" w:rsidR="00535B9D" w:rsidRPr="004238E4" w:rsidRDefault="00C65571" w:rsidP="00E65825">
            <w:pPr>
              <w:keepLines/>
              <w:contextualSpacing/>
              <w:rPr>
                <w:rFonts w:ascii="Calibri" w:hAnsi="Calibri" w:cs="Calibri"/>
                <w:i/>
                <w:color w:val="0000FF"/>
                <w:sz w:val="36"/>
                <w:szCs w:val="36"/>
              </w:rPr>
            </w:pPr>
            <w:r w:rsidRPr="004238E4">
              <w:rPr>
                <w:rFonts w:ascii="Calibri" w:hAnsi="Calibri"/>
                <w:i/>
              </w:rPr>
              <w:t>Consultar usuarios administrativos</w:t>
            </w:r>
            <w:r w:rsidR="007B430F" w:rsidRPr="004238E4">
              <w:rPr>
                <w:rFonts w:ascii="Calibri" w:hAnsi="Calibri"/>
                <w:i/>
              </w:rPr>
              <w:t xml:space="preserve"> del sistema.</w:t>
            </w:r>
          </w:p>
        </w:tc>
      </w:tr>
      <w:tr w:rsidR="00535B9D" w:rsidRPr="004238E4" w14:paraId="335FE0AA"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1AF1C0"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B9076D" w14:textId="77777777" w:rsidR="00C65571" w:rsidRPr="004238E4" w:rsidRDefault="00C65571" w:rsidP="00C65571">
            <w:pPr>
              <w:jc w:val="both"/>
              <w:rPr>
                <w:rFonts w:ascii="Calibri" w:hAnsi="Calibri"/>
                <w:i/>
              </w:rPr>
            </w:pPr>
            <w:r w:rsidRPr="004238E4">
              <w:rPr>
                <w:rFonts w:ascii="Calibri" w:hAnsi="Calibri"/>
                <w:i/>
              </w:rPr>
              <w:t xml:space="preserve">El sistema </w:t>
            </w:r>
            <w:r w:rsidR="007B430F" w:rsidRPr="004238E4">
              <w:rPr>
                <w:rFonts w:ascii="Calibri" w:hAnsi="Calibri"/>
                <w:i/>
              </w:rPr>
              <w:t xml:space="preserve">permitirá </w:t>
            </w:r>
            <w:r w:rsidRPr="004238E4">
              <w:rPr>
                <w:rFonts w:ascii="Calibri" w:hAnsi="Calibri"/>
                <w:i/>
              </w:rPr>
              <w:t>la creación y gestión de usuarios con privilegios administrativos para supervisar y mantener el sistema.</w:t>
            </w:r>
          </w:p>
          <w:p w14:paraId="085EAEAD"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08097F35"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3AADFB"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312FF4"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1F365A01"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F61D4C4"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2C4C1B" w14:textId="77777777" w:rsidR="00535B9D" w:rsidRPr="004238E4" w:rsidRDefault="00535B9D" w:rsidP="00E65825">
            <w:pPr>
              <w:keepLines/>
              <w:contextualSpacing/>
              <w:rPr>
                <w:rFonts w:ascii="Calibri" w:hAnsi="Calibri" w:cs="Calibri"/>
                <w:i/>
                <w:kern w:val="24"/>
              </w:rPr>
            </w:pPr>
            <w:r w:rsidRPr="004238E4">
              <w:rPr>
                <w:rFonts w:ascii="Calibri" w:hAnsi="Calibri" w:cs="Calibri"/>
                <w:i/>
                <w:kern w:val="24"/>
              </w:rPr>
              <w:t>El sistema debe</w:t>
            </w:r>
            <w:r w:rsidR="00483DA4" w:rsidRPr="004238E4">
              <w:rPr>
                <w:rFonts w:ascii="Calibri" w:hAnsi="Calibri" w:cs="Calibri"/>
                <w:i/>
                <w:kern w:val="24"/>
              </w:rPr>
              <w:t xml:space="preserve"> crear</w:t>
            </w:r>
            <w:r w:rsidRPr="004238E4">
              <w:rPr>
                <w:rFonts w:ascii="Calibri" w:hAnsi="Calibri" w:cs="Calibri"/>
                <w:i/>
                <w:kern w:val="24"/>
              </w:rPr>
              <w:t xml:space="preserve"> </w:t>
            </w:r>
            <w:r w:rsidR="00483DA4" w:rsidRPr="004238E4">
              <w:rPr>
                <w:rFonts w:ascii="Calibri" w:hAnsi="Calibri" w:cs="Calibri"/>
                <w:i/>
                <w:kern w:val="24"/>
              </w:rPr>
              <w:t>usuarios que serán responsables de supervisar y mantener el sistema, realizando tareas como configuraciones, actualizaciones y gestión de usuarios con la siguiente información:</w:t>
            </w:r>
          </w:p>
          <w:p w14:paraId="197066AD" w14:textId="77777777" w:rsidR="00483DA4" w:rsidRPr="004238E4" w:rsidRDefault="00483DA4">
            <w:pPr>
              <w:keepLines/>
              <w:numPr>
                <w:ilvl w:val="0"/>
                <w:numId w:val="26"/>
              </w:numPr>
              <w:ind w:left="720" w:hanging="360"/>
              <w:contextualSpacing/>
              <w:rPr>
                <w:rFonts w:ascii="Calibri" w:hAnsi="Calibri" w:cs="Calibri"/>
                <w:i/>
                <w:szCs w:val="36"/>
              </w:rPr>
            </w:pPr>
            <w:r w:rsidRPr="004238E4">
              <w:rPr>
                <w:rFonts w:ascii="Calibri" w:hAnsi="Calibri" w:cs="Calibri"/>
                <w:i/>
                <w:szCs w:val="36"/>
              </w:rPr>
              <w:t>Creación de usuarios administrativos</w:t>
            </w:r>
          </w:p>
          <w:p w14:paraId="081FBD8A" w14:textId="77777777" w:rsidR="00483DA4" w:rsidRPr="004238E4" w:rsidRDefault="00483DA4">
            <w:pPr>
              <w:keepLines/>
              <w:numPr>
                <w:ilvl w:val="0"/>
                <w:numId w:val="26"/>
              </w:numPr>
              <w:ind w:left="720" w:hanging="360"/>
              <w:contextualSpacing/>
              <w:rPr>
                <w:rFonts w:ascii="Calibri" w:hAnsi="Calibri" w:cs="Calibri"/>
                <w:i/>
                <w:szCs w:val="36"/>
              </w:rPr>
            </w:pPr>
            <w:r w:rsidRPr="004238E4">
              <w:rPr>
                <w:rFonts w:ascii="Calibri" w:hAnsi="Calibri" w:cs="Calibri"/>
                <w:i/>
                <w:szCs w:val="36"/>
              </w:rPr>
              <w:t>Autenticación y seguridad</w:t>
            </w:r>
          </w:p>
          <w:p w14:paraId="44B6FD92" w14:textId="77777777" w:rsidR="00483DA4" w:rsidRPr="004238E4" w:rsidRDefault="00C920FF">
            <w:pPr>
              <w:keepLines/>
              <w:numPr>
                <w:ilvl w:val="0"/>
                <w:numId w:val="26"/>
              </w:numPr>
              <w:ind w:left="720" w:hanging="360"/>
              <w:contextualSpacing/>
              <w:rPr>
                <w:rFonts w:ascii="Calibri" w:hAnsi="Calibri" w:cs="Calibri"/>
                <w:i/>
                <w:szCs w:val="36"/>
              </w:rPr>
            </w:pPr>
            <w:r w:rsidRPr="004238E4">
              <w:rPr>
                <w:rFonts w:ascii="Calibri" w:hAnsi="Calibri" w:cs="Calibri"/>
                <w:i/>
                <w:szCs w:val="36"/>
              </w:rPr>
              <w:t>Gestión de privilegios</w:t>
            </w:r>
            <w:r w:rsidR="00C74FE6" w:rsidRPr="004238E4">
              <w:rPr>
                <w:rFonts w:ascii="Calibri" w:hAnsi="Calibri" w:cs="Calibri"/>
                <w:i/>
                <w:szCs w:val="36"/>
              </w:rPr>
              <w:t xml:space="preserve"> a los usuarios</w:t>
            </w:r>
          </w:p>
          <w:p w14:paraId="3B2AAAD9" w14:textId="77777777" w:rsidR="00C920FF" w:rsidRPr="004238E4" w:rsidRDefault="00EC64EE">
            <w:pPr>
              <w:keepLines/>
              <w:numPr>
                <w:ilvl w:val="0"/>
                <w:numId w:val="26"/>
              </w:numPr>
              <w:ind w:left="720" w:hanging="360"/>
              <w:contextualSpacing/>
              <w:rPr>
                <w:rFonts w:ascii="Calibri" w:hAnsi="Calibri" w:cs="Calibri"/>
                <w:i/>
                <w:szCs w:val="36"/>
              </w:rPr>
            </w:pPr>
            <w:r w:rsidRPr="004238E4">
              <w:rPr>
                <w:rFonts w:ascii="Calibri" w:hAnsi="Calibri" w:cs="Calibri"/>
                <w:i/>
                <w:szCs w:val="36"/>
              </w:rPr>
              <w:t>Consulta de usuarios administrativos</w:t>
            </w:r>
          </w:p>
          <w:p w14:paraId="6EE91461" w14:textId="77777777" w:rsidR="0060062C" w:rsidRPr="004238E4" w:rsidRDefault="0060062C">
            <w:pPr>
              <w:keepLines/>
              <w:numPr>
                <w:ilvl w:val="0"/>
                <w:numId w:val="26"/>
              </w:numPr>
              <w:ind w:left="720" w:hanging="360"/>
              <w:contextualSpacing/>
              <w:rPr>
                <w:rFonts w:ascii="Calibri" w:hAnsi="Calibri" w:cs="Calibri"/>
                <w:i/>
                <w:szCs w:val="36"/>
              </w:rPr>
            </w:pPr>
            <w:r w:rsidRPr="004238E4">
              <w:rPr>
                <w:rFonts w:ascii="Calibri" w:hAnsi="Calibri" w:cs="Calibri"/>
                <w:i/>
                <w:szCs w:val="36"/>
              </w:rPr>
              <w:t>Edición y eliminación de usuarios</w:t>
            </w:r>
            <w:r w:rsidR="00C74FE6" w:rsidRPr="004238E4">
              <w:rPr>
                <w:rFonts w:ascii="Calibri" w:hAnsi="Calibri" w:cs="Calibri"/>
                <w:i/>
                <w:szCs w:val="36"/>
              </w:rPr>
              <w:t>.</w:t>
            </w:r>
          </w:p>
          <w:p w14:paraId="7EBFCD5D" w14:textId="77777777" w:rsidR="0060062C" w:rsidRPr="004238E4" w:rsidRDefault="0060062C">
            <w:pPr>
              <w:keepLines/>
              <w:numPr>
                <w:ilvl w:val="0"/>
                <w:numId w:val="26"/>
              </w:numPr>
              <w:ind w:left="720" w:hanging="360"/>
              <w:contextualSpacing/>
              <w:rPr>
                <w:rFonts w:ascii="Calibri" w:hAnsi="Calibri" w:cs="Calibri"/>
                <w:i/>
                <w:szCs w:val="36"/>
              </w:rPr>
            </w:pPr>
            <w:r w:rsidRPr="004238E4">
              <w:rPr>
                <w:rFonts w:ascii="Calibri" w:hAnsi="Calibri" w:cs="Calibri"/>
                <w:i/>
                <w:szCs w:val="36"/>
              </w:rPr>
              <w:t>Registro de actividades de los usuarios</w:t>
            </w:r>
            <w:r w:rsidR="00C74FE6" w:rsidRPr="004238E4">
              <w:rPr>
                <w:rFonts w:ascii="Calibri" w:hAnsi="Calibri" w:cs="Calibri"/>
                <w:i/>
                <w:szCs w:val="36"/>
              </w:rPr>
              <w:t>.</w:t>
            </w:r>
          </w:p>
        </w:tc>
      </w:tr>
      <w:tr w:rsidR="00535B9D" w:rsidRPr="004238E4" w14:paraId="2BC1F5A8"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279D87"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D2EA42"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3371B1E2"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02A6B2F2"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F9FD9B"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82F966"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media </w:t>
            </w:r>
          </w:p>
        </w:tc>
      </w:tr>
    </w:tbl>
    <w:p w14:paraId="502BAF2D" w14:textId="77777777" w:rsidR="00535B9D" w:rsidRPr="004238E4" w:rsidRDefault="00535B9D"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14D5A02A"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EC3335"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754B47"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25</w:t>
            </w:r>
          </w:p>
        </w:tc>
      </w:tr>
      <w:tr w:rsidR="00535B9D" w:rsidRPr="004238E4" w14:paraId="65F76DB6"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6E15AA"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42139E" w14:textId="77777777" w:rsidR="00535B9D" w:rsidRPr="004238E4" w:rsidRDefault="00CD2CF8" w:rsidP="00E65825">
            <w:pPr>
              <w:keepLines/>
              <w:contextualSpacing/>
              <w:rPr>
                <w:rFonts w:ascii="Calibri" w:hAnsi="Calibri" w:cs="Calibri"/>
                <w:i/>
                <w:color w:val="0000FF"/>
                <w:sz w:val="36"/>
                <w:szCs w:val="36"/>
              </w:rPr>
            </w:pPr>
            <w:r w:rsidRPr="004238E4">
              <w:rPr>
                <w:rFonts w:ascii="Calibri" w:hAnsi="Calibri"/>
                <w:i/>
              </w:rPr>
              <w:t>Registrar actividades</w:t>
            </w:r>
            <w:r w:rsidR="00120975" w:rsidRPr="004238E4">
              <w:rPr>
                <w:rFonts w:ascii="Calibri" w:hAnsi="Calibri"/>
                <w:i/>
              </w:rPr>
              <w:t xml:space="preserve"> d</w:t>
            </w:r>
            <w:r w:rsidR="007B430F" w:rsidRPr="004238E4">
              <w:rPr>
                <w:rFonts w:ascii="Calibri" w:hAnsi="Calibri"/>
                <w:i/>
              </w:rPr>
              <w:t>el cliente.</w:t>
            </w:r>
          </w:p>
        </w:tc>
      </w:tr>
      <w:tr w:rsidR="00535B9D" w:rsidRPr="004238E4" w14:paraId="5C69F5FD"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38CCBC"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133E88" w14:textId="77777777" w:rsidR="00120975" w:rsidRPr="004238E4" w:rsidRDefault="00261367" w:rsidP="00120975">
            <w:pPr>
              <w:jc w:val="both"/>
              <w:rPr>
                <w:rFonts w:ascii="Calibri" w:hAnsi="Calibri"/>
                <w:i/>
              </w:rPr>
            </w:pPr>
            <w:r w:rsidRPr="004238E4">
              <w:rPr>
                <w:rFonts w:ascii="Calibri" w:hAnsi="Calibri"/>
                <w:i/>
              </w:rPr>
              <w:t xml:space="preserve">El </w:t>
            </w:r>
            <w:r w:rsidR="00120975" w:rsidRPr="004238E4">
              <w:rPr>
                <w:rFonts w:ascii="Calibri" w:hAnsi="Calibri"/>
                <w:i/>
              </w:rPr>
              <w:t>sistema registrar</w:t>
            </w:r>
            <w:r w:rsidRPr="004238E4">
              <w:rPr>
                <w:rFonts w:ascii="Calibri" w:hAnsi="Calibri"/>
                <w:i/>
              </w:rPr>
              <w:t>a</w:t>
            </w:r>
            <w:r w:rsidR="00120975" w:rsidRPr="004238E4">
              <w:rPr>
                <w:rFonts w:ascii="Calibri" w:hAnsi="Calibri"/>
                <w:i/>
              </w:rPr>
              <w:t xml:space="preserve"> las actividades realizadas por </w:t>
            </w:r>
            <w:r w:rsidR="007B430F" w:rsidRPr="004238E4">
              <w:rPr>
                <w:rFonts w:ascii="Calibri" w:hAnsi="Calibri"/>
                <w:i/>
              </w:rPr>
              <w:t>el cliente</w:t>
            </w:r>
            <w:r w:rsidR="00120975" w:rsidRPr="004238E4">
              <w:rPr>
                <w:rFonts w:ascii="Calibri" w:hAnsi="Calibri"/>
                <w:i/>
              </w:rPr>
              <w:t>, generación de órdenes de compra y cambios de estado de órdenes</w:t>
            </w:r>
            <w:r w:rsidR="007B430F" w:rsidRPr="004238E4">
              <w:rPr>
                <w:rFonts w:ascii="Calibri" w:hAnsi="Calibri"/>
                <w:i/>
              </w:rPr>
              <w:t>, compras realizadas.</w:t>
            </w:r>
          </w:p>
          <w:p w14:paraId="4352D95F"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6B9FA126"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0EDB00"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F48504"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68CCE287" w14:textId="77777777" w:rsidTr="00AD2CF9">
        <w:trPr>
          <w:trHeight w:val="278"/>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F61F92"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260C1E" w14:textId="77777777" w:rsidR="00535B9D"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debe </w:t>
            </w:r>
            <w:r w:rsidR="00261367" w:rsidRPr="004238E4">
              <w:rPr>
                <w:rFonts w:ascii="Calibri" w:hAnsi="Calibri" w:cs="Calibri"/>
                <w:i/>
                <w:kern w:val="24"/>
              </w:rPr>
              <w:t xml:space="preserve">facilitar el seguimiento y el análisis de las acciones realizadas </w:t>
            </w:r>
            <w:r w:rsidR="00C74FE6" w:rsidRPr="004238E4">
              <w:rPr>
                <w:rFonts w:ascii="Calibri" w:hAnsi="Calibri" w:cs="Calibri"/>
                <w:i/>
                <w:kern w:val="24"/>
              </w:rPr>
              <w:t>por el cliente</w:t>
            </w:r>
            <w:r w:rsidR="00261367" w:rsidRPr="004238E4">
              <w:rPr>
                <w:rFonts w:ascii="Calibri" w:hAnsi="Calibri" w:cs="Calibri"/>
                <w:i/>
                <w:kern w:val="24"/>
              </w:rPr>
              <w:t xml:space="preserve"> con la siguiente información:</w:t>
            </w:r>
          </w:p>
          <w:p w14:paraId="04AB99D8" w14:textId="77777777" w:rsidR="00261367" w:rsidRPr="004238E4" w:rsidRDefault="00261367">
            <w:pPr>
              <w:keepLines/>
              <w:numPr>
                <w:ilvl w:val="0"/>
                <w:numId w:val="27"/>
              </w:numPr>
              <w:ind w:left="720" w:hanging="360"/>
              <w:contextualSpacing/>
              <w:rPr>
                <w:rFonts w:ascii="Calibri" w:hAnsi="Calibri" w:cs="Calibri"/>
                <w:i/>
                <w:kern w:val="24"/>
              </w:rPr>
            </w:pPr>
            <w:r w:rsidRPr="004238E4">
              <w:rPr>
                <w:rFonts w:ascii="Calibri" w:hAnsi="Calibri" w:cs="Calibri"/>
                <w:i/>
                <w:kern w:val="24"/>
              </w:rPr>
              <w:t>Registro de actividades</w:t>
            </w:r>
            <w:r w:rsidR="007B430F" w:rsidRPr="004238E4">
              <w:rPr>
                <w:rFonts w:ascii="Calibri" w:hAnsi="Calibri" w:cs="Calibri"/>
                <w:i/>
                <w:kern w:val="24"/>
              </w:rPr>
              <w:t xml:space="preserve"> del cliente </w:t>
            </w:r>
          </w:p>
          <w:p w14:paraId="463996C3" w14:textId="77777777" w:rsidR="00261367" w:rsidRPr="004238E4" w:rsidRDefault="00261367">
            <w:pPr>
              <w:keepLines/>
              <w:numPr>
                <w:ilvl w:val="0"/>
                <w:numId w:val="27"/>
              </w:numPr>
              <w:ind w:left="720" w:hanging="360"/>
              <w:contextualSpacing/>
              <w:rPr>
                <w:rFonts w:ascii="Calibri" w:hAnsi="Calibri" w:cs="Calibri"/>
                <w:i/>
                <w:kern w:val="24"/>
              </w:rPr>
            </w:pPr>
            <w:r w:rsidRPr="004238E4">
              <w:rPr>
                <w:rFonts w:ascii="Calibri" w:hAnsi="Calibri" w:cs="Calibri"/>
                <w:i/>
                <w:kern w:val="24"/>
              </w:rPr>
              <w:t>Tipos de actividades registradas</w:t>
            </w:r>
            <w:r w:rsidR="007B430F" w:rsidRPr="004238E4">
              <w:rPr>
                <w:rFonts w:ascii="Calibri" w:hAnsi="Calibri" w:cs="Calibri"/>
                <w:i/>
                <w:kern w:val="24"/>
              </w:rPr>
              <w:t xml:space="preserve"> del cliente </w:t>
            </w:r>
          </w:p>
          <w:p w14:paraId="2A597F86" w14:textId="77777777" w:rsidR="00261367" w:rsidRPr="004238E4" w:rsidRDefault="00261367" w:rsidP="007B430F">
            <w:pPr>
              <w:keepLines/>
              <w:numPr>
                <w:ilvl w:val="0"/>
                <w:numId w:val="27"/>
              </w:numPr>
              <w:ind w:left="720" w:hanging="360"/>
              <w:contextualSpacing/>
              <w:rPr>
                <w:rFonts w:ascii="Calibri" w:hAnsi="Calibri" w:cs="Calibri"/>
                <w:i/>
                <w:kern w:val="24"/>
              </w:rPr>
            </w:pPr>
            <w:r w:rsidRPr="004238E4">
              <w:rPr>
                <w:rFonts w:ascii="Calibri" w:hAnsi="Calibri" w:cs="Calibri"/>
                <w:i/>
                <w:kern w:val="24"/>
              </w:rPr>
              <w:t>Consulta de registros de actividades</w:t>
            </w:r>
            <w:r w:rsidR="007B430F" w:rsidRPr="004238E4">
              <w:rPr>
                <w:rFonts w:ascii="Calibri" w:hAnsi="Calibri" w:cs="Calibri"/>
                <w:i/>
                <w:kern w:val="24"/>
              </w:rPr>
              <w:t xml:space="preserve"> del cliente </w:t>
            </w:r>
          </w:p>
          <w:p w14:paraId="467DF280" w14:textId="77777777" w:rsidR="00261367" w:rsidRPr="004238E4" w:rsidRDefault="00261367" w:rsidP="00C74FE6">
            <w:pPr>
              <w:keepLines/>
              <w:numPr>
                <w:ilvl w:val="0"/>
                <w:numId w:val="27"/>
              </w:numPr>
              <w:ind w:left="720" w:hanging="360"/>
              <w:contextualSpacing/>
              <w:rPr>
                <w:rFonts w:ascii="Calibri" w:hAnsi="Calibri" w:cs="Calibri"/>
                <w:i/>
                <w:kern w:val="24"/>
              </w:rPr>
            </w:pPr>
            <w:r w:rsidRPr="004238E4">
              <w:rPr>
                <w:rFonts w:ascii="Calibri" w:hAnsi="Calibri" w:cs="Calibri"/>
                <w:i/>
                <w:kern w:val="24"/>
              </w:rPr>
              <w:t>Reportes de actividades</w:t>
            </w:r>
            <w:r w:rsidR="007B430F" w:rsidRPr="004238E4">
              <w:rPr>
                <w:rFonts w:ascii="Calibri" w:hAnsi="Calibri" w:cs="Calibri"/>
                <w:i/>
                <w:kern w:val="24"/>
              </w:rPr>
              <w:t xml:space="preserve"> del cliente </w:t>
            </w:r>
          </w:p>
        </w:tc>
      </w:tr>
      <w:tr w:rsidR="00535B9D" w:rsidRPr="004238E4" w14:paraId="4CF5A5DE"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1B4091"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88C742"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1950D485"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6E1D60C4"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6E90E4B"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D60227"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78162DCB" w14:textId="77777777" w:rsidR="00535B9D" w:rsidRPr="004238E4" w:rsidRDefault="00535B9D"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2BD2F8DA"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E7C8D9"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10E94D"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26</w:t>
            </w:r>
          </w:p>
        </w:tc>
      </w:tr>
      <w:tr w:rsidR="00535B9D" w:rsidRPr="004238E4" w14:paraId="55202C79"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7A1A0C8"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A1ED79" w14:textId="77777777" w:rsidR="00535B9D" w:rsidRPr="004238E4" w:rsidRDefault="00261367" w:rsidP="00E65825">
            <w:pPr>
              <w:keepLines/>
              <w:contextualSpacing/>
              <w:rPr>
                <w:rFonts w:ascii="Calibri" w:hAnsi="Calibri" w:cs="Calibri"/>
                <w:i/>
                <w:color w:val="0000FF"/>
                <w:sz w:val="36"/>
                <w:szCs w:val="36"/>
              </w:rPr>
            </w:pPr>
            <w:r w:rsidRPr="004238E4">
              <w:rPr>
                <w:rFonts w:ascii="Calibri" w:hAnsi="Calibri"/>
                <w:i/>
              </w:rPr>
              <w:t>Generar informes de ventas</w:t>
            </w:r>
            <w:r w:rsidR="002C77F3" w:rsidRPr="004238E4">
              <w:rPr>
                <w:rFonts w:ascii="Calibri" w:hAnsi="Calibri"/>
                <w:i/>
              </w:rPr>
              <w:t xml:space="preserve"> de compras.</w:t>
            </w:r>
          </w:p>
        </w:tc>
      </w:tr>
      <w:tr w:rsidR="00535B9D" w:rsidRPr="004238E4" w14:paraId="59398620"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56FEFD"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81125D" w14:textId="77777777" w:rsidR="00261367" w:rsidRPr="004238E4" w:rsidRDefault="00261367" w:rsidP="00261367">
            <w:pPr>
              <w:jc w:val="both"/>
              <w:rPr>
                <w:rFonts w:ascii="Calibri" w:hAnsi="Calibri"/>
                <w:i/>
              </w:rPr>
            </w:pPr>
            <w:r w:rsidRPr="004238E4">
              <w:rPr>
                <w:rFonts w:ascii="Calibri" w:hAnsi="Calibri"/>
                <w:i/>
              </w:rPr>
              <w:t xml:space="preserve">El sistema </w:t>
            </w:r>
            <w:r w:rsidR="00A82B91" w:rsidRPr="004238E4">
              <w:rPr>
                <w:rFonts w:ascii="Calibri" w:hAnsi="Calibri"/>
                <w:i/>
              </w:rPr>
              <w:t>permitirá</w:t>
            </w:r>
            <w:r w:rsidR="002C77F3" w:rsidRPr="004238E4">
              <w:rPr>
                <w:rFonts w:ascii="Calibri" w:hAnsi="Calibri"/>
                <w:i/>
              </w:rPr>
              <w:t xml:space="preserve"> </w:t>
            </w:r>
            <w:r w:rsidRPr="004238E4">
              <w:rPr>
                <w:rFonts w:ascii="Calibri" w:hAnsi="Calibri"/>
                <w:i/>
              </w:rPr>
              <w:t>generar informes periódicos sobre las ventas realizada</w:t>
            </w:r>
            <w:r w:rsidR="002C77F3" w:rsidRPr="004238E4">
              <w:rPr>
                <w:rFonts w:ascii="Calibri" w:hAnsi="Calibri"/>
                <w:i/>
              </w:rPr>
              <w:t>s por el cliente</w:t>
            </w:r>
            <w:r w:rsidRPr="004238E4">
              <w:rPr>
                <w:rFonts w:ascii="Calibri" w:hAnsi="Calibri"/>
                <w:i/>
              </w:rPr>
              <w:t xml:space="preserve"> incluyendo el valor total de las órdenes de compra y los productos más vendidos.</w:t>
            </w:r>
          </w:p>
          <w:p w14:paraId="44AA6D8D"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73B75A32"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EDB538B"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20ADC7"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43698CE8"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0C2520"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F92B4B" w14:textId="77777777" w:rsidR="00535B9D"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debe </w:t>
            </w:r>
            <w:r w:rsidR="002C77F3" w:rsidRPr="004238E4">
              <w:rPr>
                <w:rFonts w:ascii="Calibri" w:hAnsi="Calibri" w:cs="Calibri"/>
                <w:i/>
                <w:kern w:val="24"/>
              </w:rPr>
              <w:t xml:space="preserve">generar informes de las ventas realizadas </w:t>
            </w:r>
            <w:r w:rsidR="00F91A1B" w:rsidRPr="004238E4">
              <w:rPr>
                <w:rFonts w:ascii="Calibri" w:hAnsi="Calibri" w:cs="Calibri"/>
                <w:i/>
                <w:kern w:val="24"/>
              </w:rPr>
              <w:t>con la siguiente información:</w:t>
            </w:r>
          </w:p>
          <w:p w14:paraId="69FEC0F3" w14:textId="77777777" w:rsidR="00F91A1B" w:rsidRPr="004238E4" w:rsidRDefault="00F91A1B">
            <w:pPr>
              <w:keepLines/>
              <w:numPr>
                <w:ilvl w:val="0"/>
                <w:numId w:val="28"/>
              </w:numPr>
              <w:ind w:left="720" w:hanging="360"/>
              <w:contextualSpacing/>
              <w:rPr>
                <w:rFonts w:ascii="Calibri" w:hAnsi="Calibri" w:cs="Calibri"/>
                <w:i/>
                <w:szCs w:val="36"/>
              </w:rPr>
            </w:pPr>
            <w:r w:rsidRPr="004238E4">
              <w:rPr>
                <w:rFonts w:ascii="Calibri" w:hAnsi="Calibri" w:cs="Calibri"/>
                <w:i/>
                <w:szCs w:val="36"/>
              </w:rPr>
              <w:t xml:space="preserve">Valor total de las </w:t>
            </w:r>
            <w:r w:rsidR="004A5D24" w:rsidRPr="004238E4">
              <w:rPr>
                <w:rFonts w:ascii="Calibri" w:hAnsi="Calibri" w:cs="Calibri"/>
                <w:i/>
                <w:szCs w:val="36"/>
              </w:rPr>
              <w:t>ventas</w:t>
            </w:r>
            <w:r w:rsidRPr="004238E4">
              <w:rPr>
                <w:rFonts w:ascii="Calibri" w:hAnsi="Calibri" w:cs="Calibri"/>
                <w:i/>
                <w:szCs w:val="36"/>
              </w:rPr>
              <w:t xml:space="preserve"> de</w:t>
            </w:r>
            <w:r w:rsidR="004A5D24" w:rsidRPr="004238E4">
              <w:rPr>
                <w:rFonts w:ascii="Calibri" w:hAnsi="Calibri" w:cs="Calibri"/>
                <w:i/>
                <w:szCs w:val="36"/>
              </w:rPr>
              <w:t xml:space="preserve"> las </w:t>
            </w:r>
            <w:r w:rsidRPr="004238E4">
              <w:rPr>
                <w:rFonts w:ascii="Calibri" w:hAnsi="Calibri" w:cs="Calibri"/>
                <w:i/>
                <w:szCs w:val="36"/>
              </w:rPr>
              <w:t>compra</w:t>
            </w:r>
            <w:r w:rsidR="004A5D24" w:rsidRPr="004238E4">
              <w:rPr>
                <w:rFonts w:ascii="Calibri" w:hAnsi="Calibri" w:cs="Calibri"/>
                <w:i/>
                <w:szCs w:val="36"/>
              </w:rPr>
              <w:t>s.</w:t>
            </w:r>
          </w:p>
          <w:p w14:paraId="6D3D08E9" w14:textId="77777777" w:rsidR="002C77F3" w:rsidRPr="004238E4" w:rsidRDefault="00F91A1B" w:rsidP="004A5D24">
            <w:pPr>
              <w:keepLines/>
              <w:numPr>
                <w:ilvl w:val="0"/>
                <w:numId w:val="28"/>
              </w:numPr>
              <w:ind w:left="720" w:hanging="360"/>
              <w:contextualSpacing/>
              <w:rPr>
                <w:rFonts w:ascii="Calibri" w:hAnsi="Calibri" w:cs="Calibri"/>
                <w:i/>
                <w:szCs w:val="36"/>
              </w:rPr>
            </w:pPr>
            <w:r w:rsidRPr="004238E4">
              <w:rPr>
                <w:rFonts w:ascii="Calibri" w:hAnsi="Calibri" w:cs="Calibri"/>
                <w:i/>
                <w:szCs w:val="36"/>
              </w:rPr>
              <w:t>Productos más vendidos</w:t>
            </w:r>
            <w:r w:rsidR="004A5D24" w:rsidRPr="004238E4">
              <w:rPr>
                <w:rFonts w:ascii="Calibri" w:hAnsi="Calibri" w:cs="Calibri"/>
                <w:i/>
                <w:szCs w:val="36"/>
              </w:rPr>
              <w:t xml:space="preserve"> por día. </w:t>
            </w:r>
          </w:p>
          <w:p w14:paraId="598BBC4B" w14:textId="77777777" w:rsidR="002C77F3" w:rsidRPr="004238E4" w:rsidRDefault="004A5D24">
            <w:pPr>
              <w:keepLines/>
              <w:numPr>
                <w:ilvl w:val="0"/>
                <w:numId w:val="28"/>
              </w:numPr>
              <w:ind w:left="720" w:hanging="360"/>
              <w:contextualSpacing/>
              <w:rPr>
                <w:rFonts w:ascii="Calibri" w:hAnsi="Calibri" w:cs="Calibri"/>
                <w:i/>
                <w:szCs w:val="36"/>
              </w:rPr>
            </w:pPr>
            <w:r w:rsidRPr="004238E4">
              <w:rPr>
                <w:rFonts w:ascii="Calibri" w:hAnsi="Calibri" w:cs="Calibri"/>
                <w:i/>
                <w:szCs w:val="36"/>
              </w:rPr>
              <w:t>Estadísticas de los productos más surtidos.</w:t>
            </w:r>
          </w:p>
          <w:p w14:paraId="60C36794" w14:textId="77777777" w:rsidR="004A5D24" w:rsidRPr="004238E4" w:rsidRDefault="004A5D24">
            <w:pPr>
              <w:keepLines/>
              <w:numPr>
                <w:ilvl w:val="0"/>
                <w:numId w:val="28"/>
              </w:numPr>
              <w:ind w:left="720" w:hanging="360"/>
              <w:contextualSpacing/>
              <w:rPr>
                <w:rFonts w:ascii="Calibri" w:hAnsi="Calibri" w:cs="Calibri"/>
                <w:i/>
                <w:szCs w:val="36"/>
              </w:rPr>
            </w:pPr>
            <w:r w:rsidRPr="004238E4">
              <w:rPr>
                <w:rFonts w:ascii="Calibri" w:hAnsi="Calibri" w:cs="Calibri"/>
                <w:i/>
                <w:szCs w:val="36"/>
              </w:rPr>
              <w:t>Detalle general de las ventas de compras por día.</w:t>
            </w:r>
          </w:p>
        </w:tc>
      </w:tr>
      <w:tr w:rsidR="00535B9D" w:rsidRPr="004238E4" w14:paraId="55EE86C2"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4F6896"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6C2732"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482887CC"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76F28120"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AB49EA9"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379F99"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Alta</w:t>
            </w:r>
          </w:p>
        </w:tc>
      </w:tr>
    </w:tbl>
    <w:p w14:paraId="5050B2F1" w14:textId="77777777" w:rsidR="00535B9D" w:rsidRPr="004238E4" w:rsidRDefault="00535B9D"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1C2D46E6"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DAD61"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21364F"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27</w:t>
            </w:r>
          </w:p>
        </w:tc>
      </w:tr>
      <w:tr w:rsidR="00535B9D" w:rsidRPr="004238E4" w14:paraId="2BC19F9D"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005A300"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4AE861" w14:textId="77777777" w:rsidR="00535B9D" w:rsidRPr="004238E4" w:rsidRDefault="0073748A" w:rsidP="00E65825">
            <w:pPr>
              <w:keepLines/>
              <w:contextualSpacing/>
              <w:rPr>
                <w:rFonts w:ascii="Calibri" w:hAnsi="Calibri" w:cs="Calibri"/>
                <w:i/>
                <w:color w:val="0000FF"/>
                <w:sz w:val="36"/>
                <w:szCs w:val="36"/>
              </w:rPr>
            </w:pPr>
            <w:r w:rsidRPr="004238E4">
              <w:rPr>
                <w:rFonts w:ascii="Calibri" w:hAnsi="Calibri"/>
                <w:i/>
              </w:rPr>
              <w:t>Actualizar</w:t>
            </w:r>
            <w:r w:rsidR="00227005" w:rsidRPr="004238E4">
              <w:rPr>
                <w:rFonts w:ascii="Calibri" w:hAnsi="Calibri"/>
                <w:i/>
              </w:rPr>
              <w:t xml:space="preserve"> promociones y descuentos de los productos del catálogo.</w:t>
            </w:r>
          </w:p>
        </w:tc>
      </w:tr>
      <w:tr w:rsidR="00535B9D" w:rsidRPr="004238E4" w14:paraId="1BA54E92"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E1523BA"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085A4E" w14:textId="77777777" w:rsidR="00B0104B" w:rsidRPr="004238E4" w:rsidRDefault="00B0104B" w:rsidP="00B0104B">
            <w:pPr>
              <w:jc w:val="both"/>
              <w:rPr>
                <w:rFonts w:ascii="Calibri" w:hAnsi="Calibri"/>
                <w:i/>
              </w:rPr>
            </w:pPr>
            <w:r w:rsidRPr="004238E4">
              <w:rPr>
                <w:rFonts w:ascii="Calibri" w:hAnsi="Calibri"/>
                <w:i/>
              </w:rPr>
              <w:t xml:space="preserve">El sistema </w:t>
            </w:r>
            <w:r w:rsidR="00704DA7" w:rsidRPr="004238E4">
              <w:rPr>
                <w:rFonts w:ascii="Calibri" w:hAnsi="Calibri"/>
                <w:i/>
              </w:rPr>
              <w:t xml:space="preserve">permitirá </w:t>
            </w:r>
            <w:r w:rsidRPr="004238E4">
              <w:rPr>
                <w:rFonts w:ascii="Calibri" w:hAnsi="Calibri"/>
                <w:i/>
              </w:rPr>
              <w:t xml:space="preserve">la configuración y aplicación de promociones y descuentos especiales </w:t>
            </w:r>
            <w:r w:rsidR="00227005" w:rsidRPr="004238E4">
              <w:rPr>
                <w:rFonts w:ascii="Calibri" w:hAnsi="Calibri"/>
                <w:i/>
              </w:rPr>
              <w:t>de los</w:t>
            </w:r>
            <w:r w:rsidRPr="004238E4">
              <w:rPr>
                <w:rFonts w:ascii="Calibri" w:hAnsi="Calibri"/>
                <w:i/>
              </w:rPr>
              <w:t xml:space="preserve"> productos.</w:t>
            </w:r>
          </w:p>
          <w:p w14:paraId="777D43F7"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72CCDC97"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C409FC"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BFE550"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426DA487" w14:textId="77777777" w:rsidTr="00AD2CF9">
        <w:trPr>
          <w:trHeight w:val="278"/>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8378557"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033771" w14:textId="77777777" w:rsidR="00535B9D"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debe </w:t>
            </w:r>
            <w:r w:rsidR="00704DA7" w:rsidRPr="004238E4">
              <w:rPr>
                <w:rFonts w:ascii="Calibri" w:hAnsi="Calibri" w:cs="Calibri"/>
                <w:i/>
                <w:kern w:val="24"/>
              </w:rPr>
              <w:t>configurar y aplicar ofertas especiales atractivas para los clientes, fomentando las ventas y la fidelización. La gestión de promociones y descuentos facilitará la administración efectiva de las estrategias de marketing y promocionales con la siguiente información:</w:t>
            </w:r>
          </w:p>
          <w:p w14:paraId="2772C5EA" w14:textId="77777777" w:rsidR="00704DA7" w:rsidRPr="004238E4" w:rsidRDefault="00CC2B9D">
            <w:pPr>
              <w:keepLines/>
              <w:numPr>
                <w:ilvl w:val="0"/>
                <w:numId w:val="29"/>
              </w:numPr>
              <w:ind w:left="720" w:hanging="360"/>
              <w:contextualSpacing/>
              <w:rPr>
                <w:rFonts w:ascii="Calibri" w:hAnsi="Calibri" w:cs="Calibri"/>
                <w:i/>
                <w:szCs w:val="36"/>
              </w:rPr>
            </w:pPr>
            <w:r w:rsidRPr="004238E4">
              <w:rPr>
                <w:rFonts w:ascii="Calibri" w:hAnsi="Calibri" w:cs="Calibri"/>
                <w:i/>
                <w:szCs w:val="36"/>
              </w:rPr>
              <w:t>Tipos de promociones y descuentos</w:t>
            </w:r>
            <w:r w:rsidR="00452187" w:rsidRPr="004238E4">
              <w:rPr>
                <w:rFonts w:ascii="Calibri" w:hAnsi="Calibri" w:cs="Calibri"/>
                <w:i/>
                <w:szCs w:val="36"/>
              </w:rPr>
              <w:t xml:space="preserve"> de los productos del catálogo. </w:t>
            </w:r>
          </w:p>
          <w:p w14:paraId="791F7001" w14:textId="77777777" w:rsidR="00CC2B9D" w:rsidRPr="004238E4" w:rsidRDefault="00CC2B9D">
            <w:pPr>
              <w:keepLines/>
              <w:numPr>
                <w:ilvl w:val="0"/>
                <w:numId w:val="29"/>
              </w:numPr>
              <w:ind w:left="720" w:hanging="360"/>
              <w:contextualSpacing/>
              <w:rPr>
                <w:rFonts w:ascii="Calibri" w:hAnsi="Calibri" w:cs="Calibri"/>
                <w:i/>
                <w:szCs w:val="36"/>
              </w:rPr>
            </w:pPr>
            <w:r w:rsidRPr="004238E4">
              <w:rPr>
                <w:rFonts w:ascii="Calibri" w:hAnsi="Calibri" w:cs="Calibri"/>
                <w:i/>
                <w:szCs w:val="36"/>
              </w:rPr>
              <w:t>Notificación de promociones</w:t>
            </w:r>
            <w:r w:rsidR="00452187" w:rsidRPr="004238E4">
              <w:rPr>
                <w:rFonts w:ascii="Calibri" w:hAnsi="Calibri" w:cs="Calibri"/>
                <w:i/>
                <w:szCs w:val="36"/>
              </w:rPr>
              <w:t xml:space="preserve"> vía correo de los productos de catálogo.</w:t>
            </w:r>
          </w:p>
          <w:p w14:paraId="4618D9F0" w14:textId="77777777" w:rsidR="00CC2B9D" w:rsidRPr="004238E4" w:rsidRDefault="00CC2B9D">
            <w:pPr>
              <w:keepLines/>
              <w:numPr>
                <w:ilvl w:val="0"/>
                <w:numId w:val="29"/>
              </w:numPr>
              <w:ind w:left="720" w:hanging="360"/>
              <w:contextualSpacing/>
              <w:rPr>
                <w:rFonts w:ascii="Calibri" w:hAnsi="Calibri" w:cs="Calibri"/>
                <w:i/>
                <w:color w:val="0000FF"/>
                <w:szCs w:val="36"/>
              </w:rPr>
            </w:pPr>
            <w:r w:rsidRPr="004238E4">
              <w:rPr>
                <w:rFonts w:ascii="Calibri" w:hAnsi="Calibri" w:cs="Calibri"/>
                <w:i/>
                <w:szCs w:val="36"/>
              </w:rPr>
              <w:t>Administración y mantenimiento</w:t>
            </w:r>
            <w:r w:rsidR="00452187" w:rsidRPr="004238E4">
              <w:rPr>
                <w:rFonts w:ascii="Calibri" w:hAnsi="Calibri" w:cs="Calibri"/>
                <w:i/>
                <w:szCs w:val="36"/>
              </w:rPr>
              <w:t xml:space="preserve"> de actualización de promociones de productos del catálogo.</w:t>
            </w:r>
          </w:p>
        </w:tc>
      </w:tr>
      <w:tr w:rsidR="00535B9D" w:rsidRPr="004238E4" w14:paraId="6174EF09"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4DAECE"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37CD8E"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35D5ADAF"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5CF5A0C4"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E030BA7"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E2E846"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Alta</w:t>
            </w:r>
          </w:p>
        </w:tc>
      </w:tr>
    </w:tbl>
    <w:p w14:paraId="56256927" w14:textId="77777777" w:rsidR="00535B9D" w:rsidRPr="004238E4" w:rsidRDefault="00535B9D"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5FA0EC68"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3FD0DC"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3C8401"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28</w:t>
            </w:r>
          </w:p>
        </w:tc>
      </w:tr>
      <w:tr w:rsidR="00535B9D" w:rsidRPr="004238E4" w14:paraId="52F60B87"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9A4E03"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AFA913" w14:textId="77777777" w:rsidR="00535B9D" w:rsidRPr="004238E4" w:rsidRDefault="00227005" w:rsidP="00E65825">
            <w:pPr>
              <w:keepLines/>
              <w:contextualSpacing/>
              <w:rPr>
                <w:rFonts w:ascii="Calibri" w:hAnsi="Calibri" w:cs="Calibri"/>
                <w:i/>
                <w:sz w:val="36"/>
                <w:szCs w:val="36"/>
              </w:rPr>
            </w:pPr>
            <w:r w:rsidRPr="004238E4">
              <w:rPr>
                <w:rFonts w:ascii="Calibri" w:hAnsi="Calibri" w:cs="Calibri"/>
                <w:i/>
              </w:rPr>
              <w:t>Registrar forma de pago del cliente</w:t>
            </w:r>
            <w:r w:rsidR="00360062" w:rsidRPr="004238E4">
              <w:rPr>
                <w:rFonts w:ascii="Calibri" w:hAnsi="Calibri" w:cs="Calibri"/>
                <w:i/>
              </w:rPr>
              <w:t>.</w:t>
            </w:r>
          </w:p>
        </w:tc>
      </w:tr>
      <w:tr w:rsidR="00535B9D" w:rsidRPr="004238E4" w14:paraId="4D2201AB"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251AC7"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810AE0" w14:textId="77777777" w:rsidR="00760265" w:rsidRPr="004238E4" w:rsidRDefault="00760265" w:rsidP="00760265">
            <w:pPr>
              <w:jc w:val="both"/>
              <w:rPr>
                <w:rFonts w:ascii="Calibri" w:hAnsi="Calibri"/>
                <w:i/>
              </w:rPr>
            </w:pPr>
            <w:r w:rsidRPr="004238E4">
              <w:rPr>
                <w:rFonts w:ascii="Calibri" w:hAnsi="Calibri"/>
                <w:i/>
              </w:rPr>
              <w:t>El sistema permitirá</w:t>
            </w:r>
            <w:r w:rsidR="002A2EDB" w:rsidRPr="004238E4">
              <w:rPr>
                <w:rFonts w:ascii="Calibri" w:hAnsi="Calibri"/>
                <w:i/>
              </w:rPr>
              <w:t xml:space="preserve"> registrar </w:t>
            </w:r>
            <w:r w:rsidRPr="004238E4">
              <w:rPr>
                <w:rFonts w:ascii="Calibri" w:hAnsi="Calibri"/>
                <w:i/>
              </w:rPr>
              <w:t>el tipo de pago para procesar transacciones con tarjetas de crédito</w:t>
            </w:r>
            <w:r w:rsidR="002A2EDB" w:rsidRPr="004238E4">
              <w:rPr>
                <w:rFonts w:ascii="Calibri" w:hAnsi="Calibri"/>
                <w:i/>
              </w:rPr>
              <w:t xml:space="preserve"> y </w:t>
            </w:r>
            <w:r w:rsidRPr="004238E4">
              <w:rPr>
                <w:rFonts w:ascii="Calibri" w:hAnsi="Calibri"/>
                <w:i/>
              </w:rPr>
              <w:t>débito de forma segura</w:t>
            </w:r>
            <w:r w:rsidR="002A2EDB" w:rsidRPr="004238E4">
              <w:rPr>
                <w:rFonts w:ascii="Calibri" w:hAnsi="Calibri"/>
                <w:i/>
              </w:rPr>
              <w:t xml:space="preserve">. </w:t>
            </w:r>
          </w:p>
          <w:p w14:paraId="178B1143"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1B78A787"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CA6DE28"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A560A0"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 xml:space="preserve">Funcional </w:t>
            </w:r>
            <w:r w:rsidR="002A2EDB" w:rsidRPr="004238E4">
              <w:rPr>
                <w:rFonts w:ascii="Calibri" w:hAnsi="Calibri" w:cs="Calibri"/>
                <w:i/>
                <w:kern w:val="24"/>
              </w:rPr>
              <w:t>–</w:t>
            </w:r>
            <w:r w:rsidRPr="004238E4">
              <w:rPr>
                <w:rFonts w:ascii="Calibri" w:hAnsi="Calibri" w:cs="Calibri"/>
                <w:i/>
                <w:kern w:val="24"/>
              </w:rPr>
              <w:t xml:space="preserve"> Datos</w:t>
            </w:r>
          </w:p>
        </w:tc>
      </w:tr>
      <w:tr w:rsidR="00535B9D" w:rsidRPr="004238E4" w14:paraId="302B4E39" w14:textId="77777777" w:rsidTr="005D1B76">
        <w:trPr>
          <w:trHeight w:val="41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BFB1DE"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178AF6" w14:textId="77777777" w:rsidR="00760265"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debe </w:t>
            </w:r>
            <w:r w:rsidR="002A2EDB" w:rsidRPr="004238E4">
              <w:rPr>
                <w:rFonts w:ascii="Calibri" w:hAnsi="Calibri" w:cs="Calibri"/>
                <w:i/>
                <w:kern w:val="24"/>
              </w:rPr>
              <w:t>registrar los</w:t>
            </w:r>
            <w:r w:rsidR="00760265" w:rsidRPr="004238E4">
              <w:rPr>
                <w:rFonts w:ascii="Calibri" w:hAnsi="Calibri" w:cs="Calibri"/>
                <w:i/>
                <w:kern w:val="24"/>
              </w:rPr>
              <w:t xml:space="preserve"> pagos de </w:t>
            </w:r>
            <w:r w:rsidR="002A2EDB" w:rsidRPr="004238E4">
              <w:rPr>
                <w:rFonts w:ascii="Calibri" w:hAnsi="Calibri" w:cs="Calibri"/>
                <w:i/>
                <w:kern w:val="24"/>
              </w:rPr>
              <w:t>las</w:t>
            </w:r>
            <w:r w:rsidR="00760265" w:rsidRPr="004238E4">
              <w:rPr>
                <w:rFonts w:ascii="Calibri" w:hAnsi="Calibri" w:cs="Calibri"/>
                <w:i/>
                <w:kern w:val="24"/>
              </w:rPr>
              <w:t xml:space="preserve"> órdenes de compra </w:t>
            </w:r>
            <w:r w:rsidR="002A2EDB" w:rsidRPr="004238E4">
              <w:rPr>
                <w:rFonts w:ascii="Calibri" w:hAnsi="Calibri" w:cs="Calibri"/>
                <w:i/>
                <w:kern w:val="24"/>
              </w:rPr>
              <w:t xml:space="preserve">del cliente </w:t>
            </w:r>
            <w:r w:rsidR="00760265" w:rsidRPr="004238E4">
              <w:rPr>
                <w:rFonts w:ascii="Calibri" w:hAnsi="Calibri" w:cs="Calibri"/>
                <w:i/>
                <w:kern w:val="24"/>
              </w:rPr>
              <w:t xml:space="preserve">de manera conveniente y confiable. La integración con </w:t>
            </w:r>
            <w:r w:rsidR="005D1B76" w:rsidRPr="004238E4">
              <w:rPr>
                <w:rFonts w:ascii="Calibri" w:hAnsi="Calibri" w:cs="Calibri"/>
                <w:i/>
                <w:kern w:val="24"/>
              </w:rPr>
              <w:t>el tipo</w:t>
            </w:r>
            <w:r w:rsidR="00760265" w:rsidRPr="004238E4">
              <w:rPr>
                <w:rFonts w:ascii="Calibri" w:hAnsi="Calibri" w:cs="Calibri"/>
                <w:i/>
                <w:kern w:val="24"/>
              </w:rPr>
              <w:t xml:space="preserve"> de pago garantizará la seguridad de las transacciones y cumplirá con los estándares de protección de datos con la siguiente información:</w:t>
            </w:r>
          </w:p>
          <w:p w14:paraId="713AB5D6" w14:textId="77777777" w:rsidR="00535B9D" w:rsidRPr="004238E4" w:rsidRDefault="00760265">
            <w:pPr>
              <w:keepLines/>
              <w:numPr>
                <w:ilvl w:val="0"/>
                <w:numId w:val="30"/>
              </w:numPr>
              <w:ind w:left="770" w:hanging="360"/>
              <w:contextualSpacing/>
              <w:rPr>
                <w:rFonts w:ascii="Calibri" w:hAnsi="Calibri" w:cs="Calibri"/>
                <w:i/>
                <w:szCs w:val="36"/>
              </w:rPr>
            </w:pPr>
            <w:r w:rsidRPr="004238E4">
              <w:rPr>
                <w:rFonts w:ascii="Calibri" w:hAnsi="Calibri" w:cs="Calibri"/>
                <w:i/>
                <w:szCs w:val="36"/>
              </w:rPr>
              <w:t>Selección tipo de pago</w:t>
            </w:r>
            <w:r w:rsidR="00360062" w:rsidRPr="004238E4">
              <w:rPr>
                <w:rFonts w:ascii="Calibri" w:hAnsi="Calibri" w:cs="Calibri"/>
                <w:i/>
                <w:szCs w:val="36"/>
              </w:rPr>
              <w:t xml:space="preserve"> del cliente </w:t>
            </w:r>
          </w:p>
          <w:p w14:paraId="745ED4F7" w14:textId="77777777" w:rsidR="005D1B76" w:rsidRPr="004238E4" w:rsidRDefault="005D1B76">
            <w:pPr>
              <w:keepLines/>
              <w:numPr>
                <w:ilvl w:val="0"/>
                <w:numId w:val="30"/>
              </w:numPr>
              <w:ind w:left="770" w:hanging="360"/>
              <w:contextualSpacing/>
              <w:rPr>
                <w:rFonts w:ascii="Calibri" w:hAnsi="Calibri" w:cs="Calibri"/>
                <w:i/>
                <w:szCs w:val="36"/>
              </w:rPr>
            </w:pPr>
            <w:r w:rsidRPr="004238E4">
              <w:rPr>
                <w:rFonts w:ascii="Calibri" w:hAnsi="Calibri" w:cs="Calibri"/>
                <w:i/>
                <w:szCs w:val="36"/>
              </w:rPr>
              <w:t>Proceso de pago</w:t>
            </w:r>
            <w:r w:rsidR="00360062" w:rsidRPr="004238E4">
              <w:rPr>
                <w:rFonts w:ascii="Calibri" w:hAnsi="Calibri" w:cs="Calibri"/>
                <w:i/>
                <w:szCs w:val="36"/>
              </w:rPr>
              <w:t xml:space="preserve"> por el cliente </w:t>
            </w:r>
          </w:p>
          <w:p w14:paraId="751CFC3E" w14:textId="77777777" w:rsidR="005D1B76" w:rsidRPr="004238E4" w:rsidRDefault="005D1B76">
            <w:pPr>
              <w:keepLines/>
              <w:numPr>
                <w:ilvl w:val="0"/>
                <w:numId w:val="30"/>
              </w:numPr>
              <w:ind w:left="770" w:hanging="360"/>
              <w:contextualSpacing/>
              <w:rPr>
                <w:rFonts w:ascii="Calibri" w:hAnsi="Calibri" w:cs="Calibri"/>
                <w:i/>
                <w:szCs w:val="36"/>
              </w:rPr>
            </w:pPr>
            <w:r w:rsidRPr="004238E4">
              <w:rPr>
                <w:rFonts w:ascii="Calibri" w:hAnsi="Calibri" w:cs="Calibri"/>
                <w:i/>
                <w:szCs w:val="36"/>
              </w:rPr>
              <w:t>Seguridad de las transacciones</w:t>
            </w:r>
          </w:p>
          <w:p w14:paraId="7405C1BE" w14:textId="77777777" w:rsidR="005D1B76" w:rsidRPr="004238E4" w:rsidRDefault="005D1B76">
            <w:pPr>
              <w:keepLines/>
              <w:numPr>
                <w:ilvl w:val="0"/>
                <w:numId w:val="30"/>
              </w:numPr>
              <w:ind w:left="770" w:hanging="360"/>
              <w:contextualSpacing/>
              <w:rPr>
                <w:rFonts w:ascii="Calibri" w:hAnsi="Calibri" w:cs="Calibri"/>
                <w:i/>
                <w:szCs w:val="36"/>
              </w:rPr>
            </w:pPr>
            <w:r w:rsidRPr="004238E4">
              <w:rPr>
                <w:rFonts w:ascii="Calibri" w:hAnsi="Calibri" w:cs="Calibri"/>
                <w:i/>
                <w:szCs w:val="36"/>
              </w:rPr>
              <w:t>Confirmación de pago</w:t>
            </w:r>
            <w:r w:rsidR="00360062" w:rsidRPr="004238E4">
              <w:rPr>
                <w:rFonts w:ascii="Calibri" w:hAnsi="Calibri" w:cs="Calibri"/>
                <w:i/>
                <w:szCs w:val="36"/>
              </w:rPr>
              <w:t xml:space="preserve"> del sistema </w:t>
            </w:r>
          </w:p>
          <w:p w14:paraId="1BE69388" w14:textId="77777777" w:rsidR="00360062" w:rsidRPr="004238E4" w:rsidRDefault="005D1B76" w:rsidP="00360062">
            <w:pPr>
              <w:keepLines/>
              <w:numPr>
                <w:ilvl w:val="0"/>
                <w:numId w:val="30"/>
              </w:numPr>
              <w:ind w:left="770" w:hanging="360"/>
              <w:contextualSpacing/>
              <w:rPr>
                <w:rFonts w:ascii="Calibri" w:hAnsi="Calibri" w:cs="Calibri"/>
                <w:i/>
                <w:szCs w:val="36"/>
              </w:rPr>
            </w:pPr>
            <w:r w:rsidRPr="004238E4">
              <w:rPr>
                <w:rFonts w:ascii="Calibri" w:hAnsi="Calibri" w:cs="Calibri"/>
                <w:i/>
                <w:szCs w:val="36"/>
              </w:rPr>
              <w:t>Registro de transacciones</w:t>
            </w:r>
            <w:r w:rsidR="00360062" w:rsidRPr="004238E4">
              <w:rPr>
                <w:rFonts w:ascii="Calibri" w:hAnsi="Calibri" w:cs="Calibri"/>
                <w:i/>
                <w:szCs w:val="36"/>
              </w:rPr>
              <w:t xml:space="preserve"> del sistema </w:t>
            </w:r>
          </w:p>
          <w:p w14:paraId="77B68578" w14:textId="77777777" w:rsidR="005D1B76" w:rsidRPr="004238E4" w:rsidRDefault="00360062" w:rsidP="00360062">
            <w:pPr>
              <w:keepLines/>
              <w:numPr>
                <w:ilvl w:val="0"/>
                <w:numId w:val="30"/>
              </w:numPr>
              <w:ind w:left="770" w:hanging="360"/>
              <w:contextualSpacing/>
              <w:rPr>
                <w:rFonts w:ascii="Calibri" w:hAnsi="Calibri" w:cs="Calibri"/>
                <w:i/>
                <w:szCs w:val="36"/>
              </w:rPr>
            </w:pPr>
            <w:r w:rsidRPr="004238E4">
              <w:rPr>
                <w:rFonts w:ascii="Calibri" w:hAnsi="Calibri" w:cs="Calibri"/>
                <w:i/>
                <w:szCs w:val="36"/>
              </w:rPr>
              <w:t>Confirmación de pago realizado.</w:t>
            </w:r>
          </w:p>
        </w:tc>
      </w:tr>
      <w:tr w:rsidR="00535B9D" w:rsidRPr="004238E4" w14:paraId="039CB1AA"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649D7A"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FA10B6"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125FE339"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4483C3FD"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5883D3"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610EA"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media </w:t>
            </w:r>
          </w:p>
        </w:tc>
      </w:tr>
    </w:tbl>
    <w:p w14:paraId="0E0298BB" w14:textId="77777777" w:rsidR="00535B9D" w:rsidRPr="004238E4" w:rsidRDefault="00535B9D"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5853CBE0"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A9ECEB"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F2A293"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29</w:t>
            </w:r>
          </w:p>
        </w:tc>
      </w:tr>
      <w:tr w:rsidR="00535B9D" w:rsidRPr="004238E4" w14:paraId="125FE0D4"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C12E7D"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212A49" w14:textId="77777777" w:rsidR="00535B9D" w:rsidRPr="004238E4" w:rsidRDefault="00511B56" w:rsidP="00E65825">
            <w:pPr>
              <w:keepLines/>
              <w:contextualSpacing/>
              <w:rPr>
                <w:rFonts w:ascii="Calibri" w:hAnsi="Calibri" w:cs="Calibri"/>
                <w:i/>
                <w:color w:val="0000FF"/>
                <w:sz w:val="36"/>
                <w:szCs w:val="36"/>
              </w:rPr>
            </w:pPr>
            <w:r w:rsidRPr="004238E4">
              <w:rPr>
                <w:rFonts w:ascii="Calibri" w:hAnsi="Calibri"/>
                <w:i/>
              </w:rPr>
              <w:t>Env</w:t>
            </w:r>
            <w:r w:rsidR="002A2EDB" w:rsidRPr="004238E4">
              <w:rPr>
                <w:rFonts w:ascii="Calibri" w:hAnsi="Calibri"/>
                <w:i/>
              </w:rPr>
              <w:t>iar</w:t>
            </w:r>
            <w:r w:rsidRPr="004238E4">
              <w:rPr>
                <w:rFonts w:ascii="Calibri" w:hAnsi="Calibri"/>
                <w:i/>
              </w:rPr>
              <w:t xml:space="preserve"> </w:t>
            </w:r>
            <w:r w:rsidR="00293B70" w:rsidRPr="004238E4">
              <w:rPr>
                <w:rFonts w:ascii="Calibri" w:hAnsi="Calibri"/>
                <w:i/>
              </w:rPr>
              <w:t>confirmación</w:t>
            </w:r>
            <w:r w:rsidR="002A2EDB" w:rsidRPr="004238E4">
              <w:rPr>
                <w:rFonts w:ascii="Calibri" w:hAnsi="Calibri"/>
                <w:i/>
              </w:rPr>
              <w:t xml:space="preserve"> de pago de la compra al correo del cliente</w:t>
            </w:r>
          </w:p>
        </w:tc>
      </w:tr>
      <w:tr w:rsidR="00535B9D" w:rsidRPr="004238E4" w14:paraId="142EB76D"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40E23C"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33DAA1" w14:textId="77777777" w:rsidR="00511B56" w:rsidRPr="004238E4" w:rsidRDefault="00511B56" w:rsidP="00511B56">
            <w:pPr>
              <w:jc w:val="both"/>
              <w:rPr>
                <w:rFonts w:ascii="Calibri" w:hAnsi="Calibri"/>
                <w:i/>
              </w:rPr>
            </w:pPr>
            <w:r w:rsidRPr="004238E4">
              <w:rPr>
                <w:rFonts w:ascii="Calibri" w:hAnsi="Calibri"/>
                <w:i/>
              </w:rPr>
              <w:t xml:space="preserve">El sistema permitirá enviar automáticamente confirmaciones por correo electrónico a los clientes una vez que se haya procesado su orden de </w:t>
            </w:r>
            <w:r w:rsidR="002A2EDB" w:rsidRPr="004238E4">
              <w:rPr>
                <w:rFonts w:ascii="Calibri" w:hAnsi="Calibri"/>
                <w:i/>
              </w:rPr>
              <w:t>pago</w:t>
            </w:r>
            <w:r w:rsidRPr="004238E4">
              <w:rPr>
                <w:rFonts w:ascii="Calibri" w:hAnsi="Calibri"/>
                <w:i/>
              </w:rPr>
              <w:t>.</w:t>
            </w:r>
          </w:p>
          <w:p w14:paraId="3F575398"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03924EE2"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3F95D4"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63DFED"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55EAF6BD" w14:textId="77777777" w:rsidTr="00AD2CF9">
        <w:trPr>
          <w:trHeight w:val="561"/>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EE8E807"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1A29A9" w14:textId="77777777" w:rsidR="00535B9D"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debe </w:t>
            </w:r>
            <w:r w:rsidR="00511B56" w:rsidRPr="004238E4">
              <w:rPr>
                <w:rFonts w:ascii="Calibri" w:hAnsi="Calibri" w:cs="Calibri"/>
                <w:i/>
                <w:kern w:val="24"/>
              </w:rPr>
              <w:t>enviar confirmaciones por correo electrónico</w:t>
            </w:r>
            <w:r w:rsidR="002A2EDB" w:rsidRPr="004238E4">
              <w:rPr>
                <w:rFonts w:ascii="Calibri" w:hAnsi="Calibri" w:cs="Calibri"/>
                <w:i/>
                <w:kern w:val="24"/>
              </w:rPr>
              <w:t xml:space="preserve"> esto</w:t>
            </w:r>
            <w:r w:rsidR="00511B56" w:rsidRPr="004238E4">
              <w:rPr>
                <w:rFonts w:ascii="Calibri" w:hAnsi="Calibri" w:cs="Calibri"/>
                <w:i/>
                <w:kern w:val="24"/>
              </w:rPr>
              <w:t xml:space="preserve"> mejorará la comunicación con los clientes y brindará una experiencia de compra más completa </w:t>
            </w:r>
            <w:r w:rsidR="00CA1428" w:rsidRPr="004238E4">
              <w:rPr>
                <w:rFonts w:ascii="Calibri" w:hAnsi="Calibri" w:cs="Calibri"/>
                <w:i/>
                <w:kern w:val="24"/>
              </w:rPr>
              <w:t>teniendo</w:t>
            </w:r>
            <w:r w:rsidR="00511B56" w:rsidRPr="004238E4">
              <w:rPr>
                <w:rFonts w:ascii="Calibri" w:hAnsi="Calibri" w:cs="Calibri"/>
                <w:i/>
                <w:kern w:val="24"/>
              </w:rPr>
              <w:t xml:space="preserve"> la siguiente información:</w:t>
            </w:r>
          </w:p>
          <w:p w14:paraId="4EBD1F6C" w14:textId="77777777" w:rsidR="00511B56" w:rsidRPr="004238E4" w:rsidRDefault="00511B56" w:rsidP="00CA1428">
            <w:pPr>
              <w:keepLines/>
              <w:numPr>
                <w:ilvl w:val="0"/>
                <w:numId w:val="31"/>
              </w:numPr>
              <w:ind w:left="720" w:hanging="360"/>
              <w:contextualSpacing/>
              <w:rPr>
                <w:rFonts w:ascii="Calibri" w:hAnsi="Calibri" w:cs="Calibri"/>
                <w:i/>
                <w:kern w:val="24"/>
              </w:rPr>
            </w:pPr>
            <w:r w:rsidRPr="004238E4">
              <w:rPr>
                <w:rFonts w:ascii="Calibri" w:hAnsi="Calibri" w:cs="Calibri"/>
                <w:i/>
                <w:kern w:val="24"/>
              </w:rPr>
              <w:t>Generación automática de confirmaciones</w:t>
            </w:r>
            <w:r w:rsidR="00CA1428" w:rsidRPr="004238E4">
              <w:rPr>
                <w:rFonts w:ascii="Calibri" w:hAnsi="Calibri" w:cs="Calibri"/>
                <w:i/>
                <w:kern w:val="24"/>
              </w:rPr>
              <w:t xml:space="preserve"> al momento de realizar la compra.</w:t>
            </w:r>
          </w:p>
          <w:p w14:paraId="486B42B5" w14:textId="77777777" w:rsidR="00511B56" w:rsidRPr="004238E4" w:rsidRDefault="00511B56" w:rsidP="00CA1428">
            <w:pPr>
              <w:keepLines/>
              <w:numPr>
                <w:ilvl w:val="0"/>
                <w:numId w:val="31"/>
              </w:numPr>
              <w:ind w:left="720" w:hanging="360"/>
              <w:contextualSpacing/>
              <w:rPr>
                <w:rFonts w:ascii="Calibri" w:hAnsi="Calibri" w:cs="Calibri"/>
                <w:i/>
                <w:kern w:val="24"/>
              </w:rPr>
            </w:pPr>
            <w:r w:rsidRPr="004238E4">
              <w:rPr>
                <w:rFonts w:ascii="Calibri" w:hAnsi="Calibri" w:cs="Calibri"/>
                <w:i/>
                <w:kern w:val="24"/>
              </w:rPr>
              <w:t>Personalización</w:t>
            </w:r>
            <w:r w:rsidR="00CA1428" w:rsidRPr="004238E4">
              <w:rPr>
                <w:rFonts w:ascii="Calibri" w:hAnsi="Calibri" w:cs="Calibri"/>
                <w:i/>
                <w:kern w:val="24"/>
              </w:rPr>
              <w:t xml:space="preserve"> de datos del cliente</w:t>
            </w:r>
            <w:r w:rsidRPr="004238E4">
              <w:rPr>
                <w:rFonts w:ascii="Calibri" w:hAnsi="Calibri" w:cs="Calibri"/>
                <w:i/>
                <w:kern w:val="24"/>
              </w:rPr>
              <w:t xml:space="preserve"> </w:t>
            </w:r>
            <w:r w:rsidR="00CA1428" w:rsidRPr="004238E4">
              <w:rPr>
                <w:rFonts w:ascii="Calibri" w:hAnsi="Calibri" w:cs="Calibri"/>
                <w:i/>
                <w:kern w:val="24"/>
              </w:rPr>
              <w:t xml:space="preserve">al </w:t>
            </w:r>
            <w:r w:rsidRPr="004238E4">
              <w:rPr>
                <w:rFonts w:ascii="Calibri" w:hAnsi="Calibri" w:cs="Calibri"/>
                <w:i/>
                <w:kern w:val="24"/>
              </w:rPr>
              <w:t>correo electrónico</w:t>
            </w:r>
            <w:r w:rsidR="00CA1428" w:rsidRPr="004238E4">
              <w:rPr>
                <w:rFonts w:ascii="Calibri" w:hAnsi="Calibri" w:cs="Calibri"/>
                <w:i/>
                <w:kern w:val="24"/>
              </w:rPr>
              <w:t>.</w:t>
            </w:r>
          </w:p>
        </w:tc>
      </w:tr>
      <w:tr w:rsidR="00535B9D" w:rsidRPr="004238E4" w14:paraId="628AAB4A"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089A76"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1A66A1"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02DFE617"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5F66E817"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DA12CB"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0FEF94"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media </w:t>
            </w:r>
          </w:p>
        </w:tc>
      </w:tr>
    </w:tbl>
    <w:p w14:paraId="09E2A6B5" w14:textId="77777777" w:rsidR="00535B9D" w:rsidRPr="004238E4" w:rsidRDefault="00535B9D"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373892A9"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72213E4"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61FD20"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30</w:t>
            </w:r>
          </w:p>
        </w:tc>
      </w:tr>
      <w:tr w:rsidR="00535B9D" w:rsidRPr="004238E4" w14:paraId="525B8747"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05F35AA"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9A6D30" w14:textId="77777777" w:rsidR="00535B9D" w:rsidRPr="004238E4" w:rsidRDefault="002A2EDB" w:rsidP="00E65825">
            <w:pPr>
              <w:keepLines/>
              <w:contextualSpacing/>
              <w:rPr>
                <w:rFonts w:ascii="Calibri" w:hAnsi="Calibri" w:cs="Calibri"/>
                <w:i/>
                <w:color w:val="0000FF"/>
                <w:sz w:val="36"/>
                <w:szCs w:val="36"/>
              </w:rPr>
            </w:pPr>
            <w:r w:rsidRPr="004238E4">
              <w:rPr>
                <w:rFonts w:ascii="Calibri" w:hAnsi="Calibri"/>
                <w:i/>
              </w:rPr>
              <w:t>Registrar orden de</w:t>
            </w:r>
            <w:r w:rsidR="00500301" w:rsidRPr="004238E4">
              <w:rPr>
                <w:rFonts w:ascii="Calibri" w:hAnsi="Calibri"/>
                <w:i/>
              </w:rPr>
              <w:t xml:space="preserve"> </w:t>
            </w:r>
            <w:r w:rsidRPr="004238E4">
              <w:rPr>
                <w:rFonts w:ascii="Calibri" w:hAnsi="Calibri"/>
                <w:i/>
              </w:rPr>
              <w:t>devolución del cliente</w:t>
            </w:r>
          </w:p>
        </w:tc>
      </w:tr>
      <w:tr w:rsidR="00535B9D" w:rsidRPr="004238E4" w14:paraId="4876AA84"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619B84"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97DFEE" w14:textId="77777777" w:rsidR="00535B9D" w:rsidRPr="004238E4" w:rsidRDefault="00500301" w:rsidP="006F49A2">
            <w:pPr>
              <w:jc w:val="both"/>
              <w:rPr>
                <w:rFonts w:ascii="Calibri" w:hAnsi="Calibri"/>
                <w:i/>
              </w:rPr>
            </w:pPr>
            <w:r w:rsidRPr="004238E4">
              <w:rPr>
                <w:rFonts w:ascii="Calibri" w:hAnsi="Calibri"/>
                <w:i/>
              </w:rPr>
              <w:t>El sistema permitirá a los clientes solicitar la devolución de productos y coordinar la logística correspondiente.</w:t>
            </w:r>
            <w:r w:rsidR="006F49A2" w:rsidRPr="004238E4">
              <w:rPr>
                <w:rFonts w:ascii="Calibri" w:hAnsi="Calibri" w:cs="Calibri"/>
                <w:i/>
                <w:color w:val="0000FF"/>
                <w:sz w:val="36"/>
                <w:szCs w:val="36"/>
              </w:rPr>
              <w:tab/>
            </w:r>
          </w:p>
        </w:tc>
      </w:tr>
      <w:tr w:rsidR="00535B9D" w:rsidRPr="004238E4" w14:paraId="08C44768"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7869DD"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8209F2"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0F66B7C9" w14:textId="77777777" w:rsidTr="006E7F57">
        <w:trPr>
          <w:trHeight w:val="845"/>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F426FD"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889951" w14:textId="77777777" w:rsidR="009F52ED"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debe </w:t>
            </w:r>
            <w:r w:rsidR="009F52ED" w:rsidRPr="004238E4">
              <w:rPr>
                <w:rFonts w:ascii="Calibri" w:hAnsi="Calibri" w:cs="Calibri"/>
                <w:i/>
                <w:kern w:val="24"/>
              </w:rPr>
              <w:t xml:space="preserve">brindar a los clientes una manera conveniente de realizar devoluciones y asegurar un proceso eficiente de gestión de devoluciones para la empresa. </w:t>
            </w:r>
            <w:r w:rsidR="0092015C" w:rsidRPr="004238E4">
              <w:rPr>
                <w:rFonts w:ascii="Calibri" w:hAnsi="Calibri" w:cs="Calibri"/>
                <w:i/>
                <w:kern w:val="24"/>
              </w:rPr>
              <w:t xml:space="preserve">Esto </w:t>
            </w:r>
            <w:r w:rsidR="009F52ED" w:rsidRPr="004238E4">
              <w:rPr>
                <w:rFonts w:ascii="Calibri" w:hAnsi="Calibri" w:cs="Calibri"/>
                <w:i/>
                <w:kern w:val="24"/>
              </w:rPr>
              <w:t xml:space="preserve">garantizará la satisfacción del cliente y promoverá la confianza en el servicio ofrecido con la siguiente información: </w:t>
            </w:r>
          </w:p>
          <w:p w14:paraId="2C6E975D" w14:textId="77777777" w:rsidR="009F52ED" w:rsidRPr="004238E4" w:rsidRDefault="009F52ED">
            <w:pPr>
              <w:keepLines/>
              <w:numPr>
                <w:ilvl w:val="0"/>
                <w:numId w:val="32"/>
              </w:numPr>
              <w:ind w:left="720" w:hanging="360"/>
              <w:contextualSpacing/>
              <w:rPr>
                <w:rFonts w:ascii="Calibri" w:hAnsi="Calibri" w:cs="Calibri"/>
                <w:i/>
                <w:kern w:val="24"/>
              </w:rPr>
            </w:pPr>
            <w:r w:rsidRPr="004238E4">
              <w:rPr>
                <w:rFonts w:ascii="Calibri" w:hAnsi="Calibri" w:cs="Calibri"/>
                <w:i/>
                <w:kern w:val="24"/>
              </w:rPr>
              <w:t>Solicitud de devolución</w:t>
            </w:r>
            <w:r w:rsidR="006F49A2" w:rsidRPr="004238E4">
              <w:rPr>
                <w:rFonts w:ascii="Calibri" w:hAnsi="Calibri" w:cs="Calibri"/>
                <w:i/>
                <w:kern w:val="24"/>
              </w:rPr>
              <w:t xml:space="preserve"> del cliente</w:t>
            </w:r>
            <w:r w:rsidR="000D286E" w:rsidRPr="004238E4">
              <w:rPr>
                <w:rFonts w:ascii="Calibri" w:hAnsi="Calibri" w:cs="Calibri"/>
                <w:i/>
                <w:kern w:val="24"/>
              </w:rPr>
              <w:t>.</w:t>
            </w:r>
            <w:r w:rsidR="006F49A2" w:rsidRPr="004238E4">
              <w:rPr>
                <w:rFonts w:ascii="Calibri" w:hAnsi="Calibri" w:cs="Calibri"/>
                <w:i/>
                <w:kern w:val="24"/>
              </w:rPr>
              <w:t xml:space="preserve"> </w:t>
            </w:r>
          </w:p>
          <w:p w14:paraId="29B183A8" w14:textId="77777777" w:rsidR="009F52ED" w:rsidRPr="004238E4" w:rsidRDefault="009F52ED">
            <w:pPr>
              <w:keepLines/>
              <w:numPr>
                <w:ilvl w:val="0"/>
                <w:numId w:val="32"/>
              </w:numPr>
              <w:ind w:left="720" w:hanging="360"/>
              <w:contextualSpacing/>
              <w:rPr>
                <w:rFonts w:ascii="Calibri" w:hAnsi="Calibri" w:cs="Calibri"/>
                <w:i/>
                <w:kern w:val="24"/>
              </w:rPr>
            </w:pPr>
            <w:r w:rsidRPr="004238E4">
              <w:rPr>
                <w:rFonts w:ascii="Calibri" w:hAnsi="Calibri" w:cs="Calibri"/>
                <w:i/>
                <w:kern w:val="24"/>
              </w:rPr>
              <w:t>Proceso de aprobación de devolución</w:t>
            </w:r>
            <w:r w:rsidR="006F49A2" w:rsidRPr="004238E4">
              <w:rPr>
                <w:rFonts w:ascii="Calibri" w:hAnsi="Calibri" w:cs="Calibri"/>
                <w:i/>
                <w:kern w:val="24"/>
              </w:rPr>
              <w:t xml:space="preserve"> realizado por el gerente de relaciones</w:t>
            </w:r>
            <w:r w:rsidR="000D286E" w:rsidRPr="004238E4">
              <w:rPr>
                <w:rFonts w:ascii="Calibri" w:hAnsi="Calibri" w:cs="Calibri"/>
                <w:i/>
                <w:kern w:val="24"/>
              </w:rPr>
              <w:t>.</w:t>
            </w:r>
          </w:p>
          <w:p w14:paraId="1A1498B4" w14:textId="77777777" w:rsidR="009F52ED" w:rsidRPr="004238E4" w:rsidRDefault="009F52ED">
            <w:pPr>
              <w:keepLines/>
              <w:numPr>
                <w:ilvl w:val="0"/>
                <w:numId w:val="32"/>
              </w:numPr>
              <w:ind w:left="720" w:hanging="360"/>
              <w:contextualSpacing/>
              <w:rPr>
                <w:rFonts w:ascii="Calibri" w:hAnsi="Calibri" w:cs="Calibri"/>
                <w:i/>
                <w:kern w:val="24"/>
              </w:rPr>
            </w:pPr>
            <w:r w:rsidRPr="004238E4">
              <w:rPr>
                <w:rFonts w:ascii="Calibri" w:hAnsi="Calibri" w:cs="Calibri"/>
                <w:i/>
                <w:kern w:val="24"/>
              </w:rPr>
              <w:t>Generación de etiquetas de</w:t>
            </w:r>
            <w:r w:rsidR="0092015C" w:rsidRPr="004238E4">
              <w:rPr>
                <w:rFonts w:ascii="Calibri" w:hAnsi="Calibri" w:cs="Calibri"/>
                <w:i/>
                <w:kern w:val="24"/>
              </w:rPr>
              <w:t xml:space="preserve"> orden de</w:t>
            </w:r>
            <w:r w:rsidRPr="004238E4">
              <w:rPr>
                <w:rFonts w:ascii="Calibri" w:hAnsi="Calibri" w:cs="Calibri"/>
                <w:i/>
                <w:kern w:val="24"/>
              </w:rPr>
              <w:t xml:space="preserve"> devolución</w:t>
            </w:r>
            <w:r w:rsidR="000D286E" w:rsidRPr="004238E4">
              <w:rPr>
                <w:rFonts w:ascii="Calibri" w:hAnsi="Calibri" w:cs="Calibri"/>
                <w:i/>
                <w:kern w:val="24"/>
              </w:rPr>
              <w:t>.</w:t>
            </w:r>
          </w:p>
          <w:p w14:paraId="2332EE9C" w14:textId="77777777" w:rsidR="009F52ED" w:rsidRPr="004238E4" w:rsidRDefault="009F52ED">
            <w:pPr>
              <w:keepLines/>
              <w:numPr>
                <w:ilvl w:val="0"/>
                <w:numId w:val="32"/>
              </w:numPr>
              <w:ind w:left="720" w:hanging="360"/>
              <w:contextualSpacing/>
              <w:rPr>
                <w:rFonts w:ascii="Calibri" w:hAnsi="Calibri" w:cs="Calibri"/>
                <w:i/>
                <w:kern w:val="24"/>
              </w:rPr>
            </w:pPr>
            <w:r w:rsidRPr="004238E4">
              <w:rPr>
                <w:rFonts w:ascii="Calibri" w:hAnsi="Calibri" w:cs="Calibri"/>
                <w:i/>
                <w:kern w:val="24"/>
              </w:rPr>
              <w:t>Coordinación de logística de devolución</w:t>
            </w:r>
            <w:r w:rsidR="006F49A2" w:rsidRPr="004238E4">
              <w:rPr>
                <w:rFonts w:ascii="Calibri" w:hAnsi="Calibri" w:cs="Calibri"/>
                <w:i/>
                <w:kern w:val="24"/>
              </w:rPr>
              <w:t xml:space="preserve"> con la bodega</w:t>
            </w:r>
            <w:r w:rsidR="000D286E" w:rsidRPr="004238E4">
              <w:rPr>
                <w:rFonts w:ascii="Calibri" w:hAnsi="Calibri" w:cs="Calibri"/>
                <w:i/>
                <w:kern w:val="24"/>
              </w:rPr>
              <w:t>.</w:t>
            </w:r>
          </w:p>
          <w:p w14:paraId="73F89981" w14:textId="77777777" w:rsidR="009F52ED" w:rsidRPr="004238E4" w:rsidRDefault="009F52ED">
            <w:pPr>
              <w:keepLines/>
              <w:numPr>
                <w:ilvl w:val="0"/>
                <w:numId w:val="32"/>
              </w:numPr>
              <w:ind w:left="720" w:hanging="360"/>
              <w:contextualSpacing/>
              <w:rPr>
                <w:rFonts w:ascii="Calibri" w:hAnsi="Calibri" w:cs="Calibri"/>
                <w:i/>
                <w:kern w:val="24"/>
              </w:rPr>
            </w:pPr>
            <w:r w:rsidRPr="004238E4">
              <w:rPr>
                <w:rFonts w:ascii="Calibri" w:hAnsi="Calibri" w:cs="Calibri"/>
                <w:i/>
                <w:kern w:val="24"/>
              </w:rPr>
              <w:t xml:space="preserve">Seguimiento de </w:t>
            </w:r>
            <w:r w:rsidR="0092015C" w:rsidRPr="004238E4">
              <w:rPr>
                <w:rFonts w:ascii="Calibri" w:hAnsi="Calibri" w:cs="Calibri"/>
                <w:i/>
                <w:kern w:val="24"/>
              </w:rPr>
              <w:t>orden de devolución</w:t>
            </w:r>
            <w:r w:rsidR="000D286E" w:rsidRPr="004238E4">
              <w:rPr>
                <w:rFonts w:ascii="Calibri" w:hAnsi="Calibri" w:cs="Calibri"/>
                <w:i/>
                <w:kern w:val="24"/>
              </w:rPr>
              <w:t>.</w:t>
            </w:r>
          </w:p>
          <w:p w14:paraId="2325EAF8" w14:textId="77777777" w:rsidR="009F52ED" w:rsidRPr="004238E4" w:rsidRDefault="009F52ED">
            <w:pPr>
              <w:keepLines/>
              <w:numPr>
                <w:ilvl w:val="0"/>
                <w:numId w:val="32"/>
              </w:numPr>
              <w:ind w:left="720" w:hanging="360"/>
              <w:contextualSpacing/>
              <w:rPr>
                <w:rFonts w:ascii="Calibri" w:hAnsi="Calibri" w:cs="Calibri"/>
                <w:i/>
                <w:kern w:val="24"/>
              </w:rPr>
            </w:pPr>
            <w:r w:rsidRPr="004238E4">
              <w:rPr>
                <w:rFonts w:ascii="Calibri" w:hAnsi="Calibri" w:cs="Calibri"/>
                <w:i/>
                <w:kern w:val="24"/>
              </w:rPr>
              <w:t>Procesamiento de reembolsos</w:t>
            </w:r>
            <w:r w:rsidR="0092015C" w:rsidRPr="004238E4">
              <w:rPr>
                <w:rFonts w:ascii="Calibri" w:hAnsi="Calibri" w:cs="Calibri"/>
                <w:i/>
                <w:kern w:val="24"/>
              </w:rPr>
              <w:t xml:space="preserve"> de la orden de devolución</w:t>
            </w:r>
            <w:r w:rsidR="000D286E" w:rsidRPr="004238E4">
              <w:rPr>
                <w:rFonts w:ascii="Calibri" w:hAnsi="Calibri" w:cs="Calibri"/>
                <w:i/>
                <w:kern w:val="24"/>
              </w:rPr>
              <w:t>.</w:t>
            </w:r>
            <w:r w:rsidR="0092015C" w:rsidRPr="004238E4">
              <w:rPr>
                <w:rFonts w:ascii="Calibri" w:hAnsi="Calibri" w:cs="Calibri"/>
                <w:i/>
                <w:kern w:val="24"/>
              </w:rPr>
              <w:t xml:space="preserve"> </w:t>
            </w:r>
          </w:p>
          <w:p w14:paraId="00B3DE60" w14:textId="77777777" w:rsidR="009F52ED" w:rsidRPr="004238E4" w:rsidRDefault="000D286E" w:rsidP="000D286E">
            <w:pPr>
              <w:keepLines/>
              <w:numPr>
                <w:ilvl w:val="0"/>
                <w:numId w:val="32"/>
              </w:numPr>
              <w:ind w:left="720" w:hanging="360"/>
              <w:contextualSpacing/>
              <w:rPr>
                <w:rFonts w:ascii="Calibri" w:hAnsi="Calibri" w:cs="Calibri"/>
                <w:i/>
                <w:kern w:val="24"/>
              </w:rPr>
            </w:pPr>
            <w:r w:rsidRPr="004238E4">
              <w:rPr>
                <w:rFonts w:ascii="Calibri" w:hAnsi="Calibri" w:cs="Calibri"/>
                <w:i/>
                <w:kern w:val="24"/>
              </w:rPr>
              <w:t>Respuesta de parte del gerente de relaciones al cliente.</w:t>
            </w:r>
          </w:p>
        </w:tc>
      </w:tr>
      <w:tr w:rsidR="00535B9D" w:rsidRPr="004238E4" w14:paraId="3C22E6D1"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A54241"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EBB1B5"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150D592E"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7262BC4D"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FDC71B"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CC0EDB"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50DEC085" w14:textId="77777777" w:rsidR="00535B9D" w:rsidRPr="004238E4" w:rsidRDefault="00535B9D"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4857DBA9"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8C938C"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05248D" w14:textId="77777777" w:rsidR="00535B9D" w:rsidRPr="004238E4" w:rsidRDefault="00535B9D" w:rsidP="00E65825">
            <w:pPr>
              <w:keepLines/>
              <w:contextualSpacing/>
              <w:rPr>
                <w:rFonts w:ascii="Calibri" w:hAnsi="Calibri" w:cs="Calibri"/>
                <w:i/>
              </w:rPr>
            </w:pPr>
            <w:r w:rsidRPr="004238E4">
              <w:rPr>
                <w:rFonts w:ascii="Calibri" w:hAnsi="Calibri" w:cs="Calibri"/>
                <w:b/>
                <w:i/>
              </w:rPr>
              <w:t>RF-</w:t>
            </w:r>
            <w:r w:rsidR="00356B47" w:rsidRPr="004238E4">
              <w:rPr>
                <w:rFonts w:ascii="Calibri" w:hAnsi="Calibri" w:cs="Calibri"/>
                <w:b/>
                <w:i/>
              </w:rPr>
              <w:t>31</w:t>
            </w:r>
          </w:p>
        </w:tc>
      </w:tr>
      <w:tr w:rsidR="00535B9D" w:rsidRPr="004238E4" w14:paraId="5F5B1BE3"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92C333"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576F71" w14:textId="77777777" w:rsidR="00535B9D" w:rsidRPr="004238E4" w:rsidRDefault="0073748A" w:rsidP="00E65825">
            <w:pPr>
              <w:keepLines/>
              <w:contextualSpacing/>
              <w:rPr>
                <w:rFonts w:ascii="Calibri" w:hAnsi="Calibri" w:cs="Calibri"/>
                <w:i/>
                <w:color w:val="0000FF"/>
                <w:sz w:val="36"/>
                <w:szCs w:val="36"/>
              </w:rPr>
            </w:pPr>
            <w:r w:rsidRPr="004238E4">
              <w:rPr>
                <w:rFonts w:ascii="Calibri" w:hAnsi="Calibri"/>
                <w:i/>
              </w:rPr>
              <w:t>Consultar el c</w:t>
            </w:r>
            <w:r w:rsidR="009F52ED" w:rsidRPr="004238E4">
              <w:rPr>
                <w:rFonts w:ascii="Calibri" w:hAnsi="Calibri"/>
                <w:i/>
              </w:rPr>
              <w:t>ontrol de acceso y autenticación</w:t>
            </w:r>
            <w:r w:rsidRPr="004238E4">
              <w:rPr>
                <w:rFonts w:ascii="Calibri" w:hAnsi="Calibri"/>
                <w:i/>
              </w:rPr>
              <w:t xml:space="preserve"> de usuarios administrativos</w:t>
            </w:r>
          </w:p>
        </w:tc>
      </w:tr>
      <w:tr w:rsidR="00535B9D" w:rsidRPr="004238E4" w14:paraId="706ECFD6"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49CB80"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10C6E4" w14:textId="77777777" w:rsidR="009F52ED" w:rsidRPr="004238E4" w:rsidRDefault="009F52ED" w:rsidP="009F52ED">
            <w:pPr>
              <w:jc w:val="both"/>
              <w:rPr>
                <w:rFonts w:ascii="Calibri" w:hAnsi="Calibri"/>
                <w:i/>
              </w:rPr>
            </w:pPr>
            <w:r w:rsidRPr="004238E4">
              <w:rPr>
                <w:rFonts w:ascii="Calibri" w:hAnsi="Calibri"/>
                <w:i/>
              </w:rPr>
              <w:t xml:space="preserve">El sistema </w:t>
            </w:r>
            <w:r w:rsidR="00931CA3" w:rsidRPr="004238E4">
              <w:rPr>
                <w:rFonts w:ascii="Calibri" w:hAnsi="Calibri"/>
                <w:i/>
              </w:rPr>
              <w:t xml:space="preserve">permitirá </w:t>
            </w:r>
            <w:r w:rsidRPr="004238E4">
              <w:rPr>
                <w:rFonts w:ascii="Calibri" w:hAnsi="Calibri"/>
                <w:i/>
              </w:rPr>
              <w:t>garantizar que solo los usuarios autorizados puedan acceder a las funcionalidades y datos correspondientes.</w:t>
            </w:r>
          </w:p>
          <w:p w14:paraId="0DAAE70F"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400A92DA"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6283715"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D601AA"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35DDED27"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B08298"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8EF369" w14:textId="77777777" w:rsidR="00535B9D"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debe </w:t>
            </w:r>
            <w:r w:rsidR="00931CA3" w:rsidRPr="004238E4">
              <w:rPr>
                <w:rFonts w:ascii="Calibri" w:hAnsi="Calibri" w:cs="Calibri"/>
                <w:i/>
                <w:kern w:val="24"/>
              </w:rPr>
              <w:t>garantizar la seguridad y privacidad de la información, así como el cumplimiento de las políticas de acceso establecidas por la empresa con la siguiente información:</w:t>
            </w:r>
          </w:p>
          <w:p w14:paraId="0D1CD618" w14:textId="77777777" w:rsidR="00931CA3" w:rsidRPr="004238E4" w:rsidRDefault="00931CA3">
            <w:pPr>
              <w:keepLines/>
              <w:numPr>
                <w:ilvl w:val="0"/>
                <w:numId w:val="33"/>
              </w:numPr>
              <w:ind w:left="720" w:hanging="360"/>
              <w:contextualSpacing/>
              <w:rPr>
                <w:rFonts w:ascii="Calibri" w:hAnsi="Calibri" w:cs="Calibri"/>
                <w:i/>
                <w:kern w:val="24"/>
              </w:rPr>
            </w:pPr>
            <w:r w:rsidRPr="004238E4">
              <w:rPr>
                <w:rFonts w:ascii="Calibri" w:hAnsi="Calibri" w:cs="Calibri"/>
                <w:i/>
                <w:kern w:val="24"/>
              </w:rPr>
              <w:t>Registro de usuarios</w:t>
            </w:r>
          </w:p>
          <w:p w14:paraId="264E0D1E" w14:textId="77777777" w:rsidR="00931CA3" w:rsidRPr="004238E4" w:rsidRDefault="00931CA3">
            <w:pPr>
              <w:keepLines/>
              <w:numPr>
                <w:ilvl w:val="0"/>
                <w:numId w:val="33"/>
              </w:numPr>
              <w:ind w:left="720" w:hanging="360"/>
              <w:contextualSpacing/>
              <w:rPr>
                <w:rFonts w:ascii="Calibri" w:hAnsi="Calibri" w:cs="Calibri"/>
                <w:i/>
                <w:kern w:val="24"/>
              </w:rPr>
            </w:pPr>
            <w:r w:rsidRPr="004238E4">
              <w:rPr>
                <w:rFonts w:ascii="Calibri" w:hAnsi="Calibri" w:cs="Calibri"/>
                <w:i/>
                <w:kern w:val="24"/>
              </w:rPr>
              <w:t>Autenticación de usuarios</w:t>
            </w:r>
          </w:p>
          <w:p w14:paraId="1B5A0CCB" w14:textId="77777777" w:rsidR="00931CA3" w:rsidRPr="004238E4" w:rsidRDefault="00931CA3">
            <w:pPr>
              <w:keepLines/>
              <w:numPr>
                <w:ilvl w:val="0"/>
                <w:numId w:val="33"/>
              </w:numPr>
              <w:ind w:left="720" w:hanging="360"/>
              <w:contextualSpacing/>
              <w:rPr>
                <w:rFonts w:ascii="Calibri" w:hAnsi="Calibri" w:cs="Calibri"/>
                <w:i/>
                <w:kern w:val="24"/>
              </w:rPr>
            </w:pPr>
            <w:r w:rsidRPr="004238E4">
              <w:rPr>
                <w:rFonts w:ascii="Calibri" w:hAnsi="Calibri" w:cs="Calibri"/>
                <w:i/>
                <w:kern w:val="24"/>
              </w:rPr>
              <w:t>Gestión de roles y privilegios</w:t>
            </w:r>
          </w:p>
          <w:p w14:paraId="68A999DE" w14:textId="77777777" w:rsidR="00931CA3" w:rsidRPr="004238E4" w:rsidRDefault="00931CA3">
            <w:pPr>
              <w:keepLines/>
              <w:numPr>
                <w:ilvl w:val="0"/>
                <w:numId w:val="33"/>
              </w:numPr>
              <w:ind w:left="720" w:hanging="360"/>
              <w:contextualSpacing/>
              <w:rPr>
                <w:rFonts w:ascii="Calibri" w:hAnsi="Calibri" w:cs="Calibri"/>
                <w:i/>
                <w:kern w:val="24"/>
              </w:rPr>
            </w:pPr>
            <w:r w:rsidRPr="004238E4">
              <w:rPr>
                <w:rFonts w:ascii="Calibri" w:hAnsi="Calibri" w:cs="Calibri"/>
                <w:i/>
                <w:kern w:val="24"/>
              </w:rPr>
              <w:t>Control de acceso basado en roles</w:t>
            </w:r>
          </w:p>
          <w:p w14:paraId="4D80B67C" w14:textId="77777777" w:rsidR="00931CA3" w:rsidRPr="004238E4" w:rsidRDefault="00931CA3">
            <w:pPr>
              <w:keepLines/>
              <w:numPr>
                <w:ilvl w:val="0"/>
                <w:numId w:val="33"/>
              </w:numPr>
              <w:ind w:left="720" w:hanging="360"/>
              <w:contextualSpacing/>
              <w:rPr>
                <w:rFonts w:ascii="Calibri" w:hAnsi="Calibri" w:cs="Calibri"/>
                <w:i/>
                <w:kern w:val="24"/>
              </w:rPr>
            </w:pPr>
            <w:r w:rsidRPr="004238E4">
              <w:rPr>
                <w:rFonts w:ascii="Calibri" w:hAnsi="Calibri" w:cs="Calibri"/>
                <w:i/>
                <w:kern w:val="24"/>
              </w:rPr>
              <w:t>Sesiones de usuario y cierre de sesión</w:t>
            </w:r>
          </w:p>
          <w:p w14:paraId="5DE58EE8" w14:textId="77777777" w:rsidR="00931CA3" w:rsidRPr="004238E4" w:rsidRDefault="00931CA3">
            <w:pPr>
              <w:keepLines/>
              <w:numPr>
                <w:ilvl w:val="0"/>
                <w:numId w:val="33"/>
              </w:numPr>
              <w:ind w:left="720" w:hanging="360"/>
              <w:contextualSpacing/>
              <w:rPr>
                <w:rFonts w:ascii="Calibri" w:hAnsi="Calibri" w:cs="Calibri"/>
                <w:i/>
                <w:kern w:val="24"/>
              </w:rPr>
            </w:pPr>
            <w:r w:rsidRPr="004238E4">
              <w:rPr>
                <w:rFonts w:ascii="Calibri" w:hAnsi="Calibri" w:cs="Calibri"/>
                <w:i/>
                <w:kern w:val="24"/>
              </w:rPr>
              <w:t>Registro de actividades y auditoría</w:t>
            </w:r>
          </w:p>
          <w:p w14:paraId="4AA84EA5" w14:textId="77777777" w:rsidR="00931CA3" w:rsidRPr="004238E4" w:rsidRDefault="00931CA3" w:rsidP="00E65825">
            <w:pPr>
              <w:keepLines/>
              <w:contextualSpacing/>
              <w:rPr>
                <w:rFonts w:ascii="Calibri" w:hAnsi="Calibri" w:cs="Calibri"/>
                <w:i/>
                <w:color w:val="0000FF"/>
                <w:szCs w:val="36"/>
              </w:rPr>
            </w:pPr>
          </w:p>
        </w:tc>
      </w:tr>
      <w:tr w:rsidR="00535B9D" w:rsidRPr="004238E4" w14:paraId="6AD57E95"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DFC983"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25FFD"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666925A1"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5E0D5839"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6605F4"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FF23CE"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40FE5A00" w14:textId="77777777" w:rsidR="00535B9D" w:rsidRPr="004238E4" w:rsidRDefault="00535B9D"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3AB3C384"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CF7CED"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F88283"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32</w:t>
            </w:r>
          </w:p>
        </w:tc>
      </w:tr>
      <w:tr w:rsidR="00535B9D" w:rsidRPr="004238E4" w14:paraId="7F229CDD"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607652"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A7F9B0" w14:textId="77777777" w:rsidR="00535B9D" w:rsidRPr="004238E4" w:rsidRDefault="0073748A" w:rsidP="00E65825">
            <w:pPr>
              <w:keepLines/>
              <w:contextualSpacing/>
              <w:rPr>
                <w:rFonts w:ascii="Calibri" w:hAnsi="Calibri" w:cs="Calibri"/>
                <w:i/>
                <w:color w:val="0000FF"/>
                <w:sz w:val="36"/>
                <w:szCs w:val="36"/>
              </w:rPr>
            </w:pPr>
            <w:r w:rsidRPr="004238E4">
              <w:rPr>
                <w:rFonts w:ascii="Calibri" w:hAnsi="Calibri"/>
                <w:i/>
              </w:rPr>
              <w:t>Consulta</w:t>
            </w:r>
            <w:r w:rsidR="00945ECB" w:rsidRPr="004238E4">
              <w:rPr>
                <w:rFonts w:ascii="Calibri" w:hAnsi="Calibri"/>
                <w:i/>
              </w:rPr>
              <w:t xml:space="preserve"> avanzada en el catálogo</w:t>
            </w:r>
            <w:r w:rsidRPr="004238E4">
              <w:rPr>
                <w:rFonts w:ascii="Calibri" w:hAnsi="Calibri"/>
                <w:i/>
              </w:rPr>
              <w:t xml:space="preserve"> de productos</w:t>
            </w:r>
          </w:p>
        </w:tc>
      </w:tr>
      <w:tr w:rsidR="00535B9D" w:rsidRPr="004238E4" w14:paraId="027748BD"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E8D8DF"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D4D654" w14:textId="77777777" w:rsidR="00945ECB" w:rsidRPr="004238E4" w:rsidRDefault="00945ECB" w:rsidP="00945ECB">
            <w:pPr>
              <w:jc w:val="both"/>
              <w:rPr>
                <w:rFonts w:ascii="Calibri" w:hAnsi="Calibri"/>
                <w:i/>
              </w:rPr>
            </w:pPr>
            <w:r w:rsidRPr="004238E4">
              <w:rPr>
                <w:rFonts w:ascii="Calibri" w:hAnsi="Calibri"/>
                <w:i/>
              </w:rPr>
              <w:t>El sistema permite proporcionar opciones de búsqueda avanzada en el catálogo de productos, como filtros por categoría, precio o características específicas.</w:t>
            </w:r>
          </w:p>
          <w:p w14:paraId="382F1CF9"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799CAD62"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2E2AB1"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288C57"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56E15029"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B48942"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0257CE" w14:textId="77777777" w:rsidR="00535B9D"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debe </w:t>
            </w:r>
            <w:r w:rsidR="00115B82" w:rsidRPr="004238E4">
              <w:rPr>
                <w:rFonts w:ascii="Calibri" w:hAnsi="Calibri" w:cs="Calibri"/>
                <w:i/>
                <w:kern w:val="24"/>
              </w:rPr>
              <w:t>encontrar de manera más eficiente los productos que se ajusten a sus necesidades y preferencias, a través de filtros por categoría, precio o características específicas</w:t>
            </w:r>
            <w:r w:rsidR="0092015C" w:rsidRPr="004238E4">
              <w:rPr>
                <w:rFonts w:ascii="Calibri" w:hAnsi="Calibri" w:cs="Calibri"/>
                <w:i/>
                <w:kern w:val="24"/>
              </w:rPr>
              <w:t>:</w:t>
            </w:r>
          </w:p>
          <w:p w14:paraId="33EF67D5" w14:textId="77777777" w:rsidR="00115B82" w:rsidRPr="004238E4" w:rsidRDefault="0092015C">
            <w:pPr>
              <w:keepLines/>
              <w:numPr>
                <w:ilvl w:val="0"/>
                <w:numId w:val="34"/>
              </w:numPr>
              <w:ind w:left="720" w:hanging="360"/>
              <w:contextualSpacing/>
              <w:rPr>
                <w:rFonts w:ascii="Calibri" w:hAnsi="Calibri" w:cs="Calibri"/>
                <w:i/>
                <w:kern w:val="24"/>
              </w:rPr>
            </w:pPr>
            <w:r w:rsidRPr="004238E4">
              <w:rPr>
                <w:rFonts w:ascii="Calibri" w:hAnsi="Calibri" w:cs="Calibri"/>
                <w:i/>
                <w:kern w:val="24"/>
              </w:rPr>
              <w:t>Opción</w:t>
            </w:r>
            <w:r w:rsidR="00115B82" w:rsidRPr="004238E4">
              <w:rPr>
                <w:rFonts w:ascii="Calibri" w:hAnsi="Calibri" w:cs="Calibri"/>
                <w:i/>
                <w:kern w:val="24"/>
              </w:rPr>
              <w:t xml:space="preserve"> búsqueda avanzada</w:t>
            </w:r>
          </w:p>
          <w:p w14:paraId="026F22BC" w14:textId="77777777" w:rsidR="00115B82" w:rsidRPr="004238E4" w:rsidRDefault="00115B82">
            <w:pPr>
              <w:keepLines/>
              <w:numPr>
                <w:ilvl w:val="0"/>
                <w:numId w:val="34"/>
              </w:numPr>
              <w:ind w:left="720" w:hanging="360"/>
              <w:contextualSpacing/>
              <w:rPr>
                <w:rFonts w:ascii="Calibri" w:hAnsi="Calibri" w:cs="Calibri"/>
                <w:i/>
                <w:kern w:val="24"/>
              </w:rPr>
            </w:pPr>
            <w:r w:rsidRPr="004238E4">
              <w:rPr>
                <w:rFonts w:ascii="Calibri" w:hAnsi="Calibri" w:cs="Calibri"/>
                <w:i/>
                <w:kern w:val="24"/>
              </w:rPr>
              <w:t>Filtros por categoría</w:t>
            </w:r>
          </w:p>
          <w:p w14:paraId="7C943D4A" w14:textId="77777777" w:rsidR="00115B82" w:rsidRPr="004238E4" w:rsidRDefault="00115B82">
            <w:pPr>
              <w:keepLines/>
              <w:numPr>
                <w:ilvl w:val="0"/>
                <w:numId w:val="34"/>
              </w:numPr>
              <w:ind w:left="720" w:hanging="360"/>
              <w:contextualSpacing/>
              <w:rPr>
                <w:rFonts w:ascii="Calibri" w:hAnsi="Calibri" w:cs="Calibri"/>
                <w:i/>
                <w:kern w:val="24"/>
              </w:rPr>
            </w:pPr>
            <w:r w:rsidRPr="004238E4">
              <w:rPr>
                <w:rFonts w:ascii="Calibri" w:hAnsi="Calibri" w:cs="Calibri"/>
                <w:i/>
                <w:kern w:val="24"/>
              </w:rPr>
              <w:t>Filtros por precio</w:t>
            </w:r>
          </w:p>
          <w:p w14:paraId="5E004C86" w14:textId="77777777" w:rsidR="00115B82" w:rsidRPr="004238E4" w:rsidRDefault="00115B82">
            <w:pPr>
              <w:keepLines/>
              <w:numPr>
                <w:ilvl w:val="0"/>
                <w:numId w:val="34"/>
              </w:numPr>
              <w:ind w:left="720" w:hanging="360"/>
              <w:contextualSpacing/>
              <w:rPr>
                <w:rFonts w:ascii="Calibri" w:hAnsi="Calibri" w:cs="Calibri"/>
                <w:i/>
                <w:kern w:val="24"/>
              </w:rPr>
            </w:pPr>
            <w:r w:rsidRPr="004238E4">
              <w:rPr>
                <w:rFonts w:ascii="Calibri" w:hAnsi="Calibri" w:cs="Calibri"/>
                <w:i/>
                <w:kern w:val="24"/>
              </w:rPr>
              <w:t>Filtros por características específicas</w:t>
            </w:r>
          </w:p>
          <w:p w14:paraId="4C849F33" w14:textId="77777777" w:rsidR="00115B82" w:rsidRPr="004238E4" w:rsidRDefault="00115B82">
            <w:pPr>
              <w:keepLines/>
              <w:numPr>
                <w:ilvl w:val="0"/>
                <w:numId w:val="34"/>
              </w:numPr>
              <w:ind w:left="720" w:hanging="360"/>
              <w:contextualSpacing/>
              <w:rPr>
                <w:rFonts w:ascii="Calibri" w:hAnsi="Calibri" w:cs="Calibri"/>
                <w:i/>
                <w:kern w:val="24"/>
              </w:rPr>
            </w:pPr>
            <w:r w:rsidRPr="004238E4">
              <w:rPr>
                <w:rFonts w:ascii="Calibri" w:hAnsi="Calibri" w:cs="Calibri"/>
                <w:i/>
                <w:kern w:val="24"/>
              </w:rPr>
              <w:t>Resultados de búsqueda ordenados</w:t>
            </w:r>
          </w:p>
          <w:p w14:paraId="16DC3E4C" w14:textId="77777777" w:rsidR="00115B82" w:rsidRPr="004238E4" w:rsidRDefault="00115B82">
            <w:pPr>
              <w:keepLines/>
              <w:numPr>
                <w:ilvl w:val="0"/>
                <w:numId w:val="34"/>
              </w:numPr>
              <w:ind w:left="720" w:hanging="360"/>
              <w:contextualSpacing/>
              <w:rPr>
                <w:rFonts w:ascii="Calibri" w:hAnsi="Calibri" w:cs="Calibri"/>
                <w:i/>
                <w:kern w:val="24"/>
              </w:rPr>
            </w:pPr>
            <w:r w:rsidRPr="004238E4">
              <w:rPr>
                <w:rFonts w:ascii="Calibri" w:hAnsi="Calibri" w:cs="Calibri"/>
                <w:i/>
                <w:kern w:val="24"/>
              </w:rPr>
              <w:t>navegación y visualización de productos</w:t>
            </w:r>
            <w:r w:rsidR="0092015C" w:rsidRPr="004238E4">
              <w:rPr>
                <w:rFonts w:ascii="Calibri" w:hAnsi="Calibri" w:cs="Calibri"/>
                <w:i/>
                <w:kern w:val="24"/>
              </w:rPr>
              <w:t xml:space="preserve"> del catalogo </w:t>
            </w:r>
          </w:p>
          <w:p w14:paraId="1A4EAA20" w14:textId="77777777" w:rsidR="00115B82" w:rsidRPr="004238E4" w:rsidRDefault="00115B82" w:rsidP="00E65825">
            <w:pPr>
              <w:keepLines/>
              <w:contextualSpacing/>
              <w:rPr>
                <w:rFonts w:ascii="Calibri" w:hAnsi="Calibri" w:cs="Calibri"/>
                <w:i/>
                <w:color w:val="0000FF"/>
                <w:szCs w:val="36"/>
              </w:rPr>
            </w:pPr>
          </w:p>
        </w:tc>
      </w:tr>
      <w:tr w:rsidR="00535B9D" w:rsidRPr="004238E4" w14:paraId="03F50419"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CD1A20"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700051"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7AC8C9DC"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23D05016"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AADA44"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8462D4"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media </w:t>
            </w:r>
          </w:p>
        </w:tc>
      </w:tr>
    </w:tbl>
    <w:p w14:paraId="099D1325" w14:textId="77777777" w:rsidR="00535B9D" w:rsidRPr="004238E4" w:rsidRDefault="00535B9D"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3BD7A2E1"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F419ED"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938EBC"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33</w:t>
            </w:r>
          </w:p>
        </w:tc>
      </w:tr>
      <w:tr w:rsidR="00535B9D" w:rsidRPr="004238E4" w14:paraId="710BD288"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9070BF"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423583" w14:textId="77777777" w:rsidR="00535B9D" w:rsidRPr="004238E4" w:rsidRDefault="0073748A" w:rsidP="00E65825">
            <w:pPr>
              <w:keepLines/>
              <w:contextualSpacing/>
              <w:rPr>
                <w:rFonts w:ascii="Calibri" w:hAnsi="Calibri" w:cs="Calibri"/>
                <w:i/>
                <w:sz w:val="36"/>
                <w:szCs w:val="36"/>
              </w:rPr>
            </w:pPr>
            <w:r w:rsidRPr="004238E4">
              <w:rPr>
                <w:rFonts w:ascii="Calibri" w:hAnsi="Calibri" w:cs="Calibri"/>
                <w:i/>
              </w:rPr>
              <w:t>Registrar fecha de entrega</w:t>
            </w:r>
            <w:r w:rsidR="009E6549">
              <w:rPr>
                <w:rFonts w:ascii="Calibri" w:hAnsi="Calibri" w:cs="Calibri"/>
                <w:i/>
              </w:rPr>
              <w:t xml:space="preserve"> del pedido </w:t>
            </w:r>
          </w:p>
        </w:tc>
      </w:tr>
      <w:tr w:rsidR="00535B9D" w:rsidRPr="004238E4" w14:paraId="50B37E86"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9893A1"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647ACE" w14:textId="77777777" w:rsidR="007E4497" w:rsidRPr="004238E4" w:rsidRDefault="007E4497" w:rsidP="007E4497">
            <w:pPr>
              <w:jc w:val="both"/>
              <w:rPr>
                <w:rFonts w:ascii="Calibri" w:hAnsi="Calibri"/>
                <w:i/>
              </w:rPr>
            </w:pPr>
            <w:r w:rsidRPr="004238E4">
              <w:rPr>
                <w:rFonts w:ascii="Calibri" w:hAnsi="Calibri"/>
                <w:i/>
              </w:rPr>
              <w:t xml:space="preserve">El sistema permitirá </w:t>
            </w:r>
            <w:r w:rsidR="00C75761" w:rsidRPr="004238E4">
              <w:rPr>
                <w:rFonts w:ascii="Calibri" w:hAnsi="Calibri"/>
                <w:i/>
              </w:rPr>
              <w:t>registrar la fecha de entrega de una orden de compra con su factura.</w:t>
            </w:r>
          </w:p>
          <w:p w14:paraId="56C7F94A"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584D7354"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09B113"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DAE9F0"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6C9FFBCB"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4E40DF"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1B7F4F" w14:textId="77777777" w:rsidR="00C75761" w:rsidRPr="004238E4" w:rsidRDefault="00535B9D" w:rsidP="00C75761">
            <w:pPr>
              <w:keepLines/>
              <w:contextualSpacing/>
              <w:rPr>
                <w:rFonts w:ascii="Calibri" w:hAnsi="Calibri" w:cs="Calibri"/>
                <w:i/>
                <w:color w:val="0000FF"/>
                <w:szCs w:val="36"/>
              </w:rPr>
            </w:pPr>
            <w:r w:rsidRPr="004238E4">
              <w:rPr>
                <w:rFonts w:ascii="Calibri" w:hAnsi="Calibri" w:cs="Calibri"/>
                <w:i/>
                <w:kern w:val="24"/>
              </w:rPr>
              <w:t xml:space="preserve">El sistema debe </w:t>
            </w:r>
            <w:r w:rsidR="00C75761" w:rsidRPr="004238E4">
              <w:rPr>
                <w:rFonts w:ascii="Calibri" w:hAnsi="Calibri" w:cs="Calibri"/>
                <w:i/>
                <w:kern w:val="24"/>
              </w:rPr>
              <w:t>registrar la fecha del paquete entregado al cliente, teniendo la siguiente información</w:t>
            </w:r>
            <w:r w:rsidR="00277FA5" w:rsidRPr="004238E4">
              <w:rPr>
                <w:rFonts w:ascii="Calibri" w:hAnsi="Calibri" w:cs="Calibri"/>
                <w:i/>
                <w:kern w:val="24"/>
              </w:rPr>
              <w:t xml:space="preserve"> para realizar la compra</w:t>
            </w:r>
            <w:r w:rsidR="00C75761" w:rsidRPr="004238E4">
              <w:rPr>
                <w:rFonts w:ascii="Calibri" w:hAnsi="Calibri" w:cs="Calibri"/>
                <w:i/>
                <w:kern w:val="24"/>
              </w:rPr>
              <w:t>:</w:t>
            </w:r>
          </w:p>
          <w:p w14:paraId="38EFBA70" w14:textId="77777777" w:rsidR="00277FA5" w:rsidRPr="004238E4" w:rsidRDefault="00277FA5" w:rsidP="00277FA5">
            <w:pPr>
              <w:keepLines/>
              <w:numPr>
                <w:ilvl w:val="0"/>
                <w:numId w:val="138"/>
              </w:numPr>
              <w:ind w:left="770" w:hanging="360"/>
              <w:contextualSpacing/>
              <w:rPr>
                <w:rFonts w:ascii="Calibri" w:hAnsi="Calibri" w:cs="Calibri"/>
                <w:i/>
                <w:szCs w:val="36"/>
              </w:rPr>
            </w:pPr>
            <w:r w:rsidRPr="004238E4">
              <w:rPr>
                <w:rFonts w:ascii="Calibri" w:hAnsi="Calibri" w:cs="Calibri"/>
                <w:i/>
                <w:szCs w:val="36"/>
              </w:rPr>
              <w:t>Generar la orden de compra</w:t>
            </w:r>
          </w:p>
          <w:p w14:paraId="5FD03221" w14:textId="77777777" w:rsidR="00277FA5" w:rsidRPr="004238E4" w:rsidRDefault="00277FA5" w:rsidP="00277FA5">
            <w:pPr>
              <w:keepLines/>
              <w:numPr>
                <w:ilvl w:val="0"/>
                <w:numId w:val="138"/>
              </w:numPr>
              <w:ind w:left="770" w:hanging="360"/>
              <w:contextualSpacing/>
              <w:rPr>
                <w:rFonts w:ascii="Calibri" w:hAnsi="Calibri" w:cs="Calibri"/>
                <w:i/>
                <w:szCs w:val="36"/>
              </w:rPr>
            </w:pPr>
            <w:r w:rsidRPr="004238E4">
              <w:rPr>
                <w:rFonts w:ascii="Calibri" w:hAnsi="Calibri" w:cs="Calibri"/>
                <w:i/>
                <w:szCs w:val="36"/>
              </w:rPr>
              <w:t xml:space="preserve">Armar pedido en bodega </w:t>
            </w:r>
          </w:p>
          <w:p w14:paraId="511FF4DA" w14:textId="77777777" w:rsidR="00277FA5" w:rsidRPr="004238E4" w:rsidRDefault="00277FA5" w:rsidP="00277FA5">
            <w:pPr>
              <w:keepLines/>
              <w:numPr>
                <w:ilvl w:val="0"/>
                <w:numId w:val="138"/>
              </w:numPr>
              <w:ind w:left="770" w:hanging="360"/>
              <w:contextualSpacing/>
              <w:rPr>
                <w:rFonts w:ascii="Calibri" w:hAnsi="Calibri" w:cs="Calibri"/>
                <w:i/>
                <w:szCs w:val="36"/>
              </w:rPr>
            </w:pPr>
            <w:r w:rsidRPr="004238E4">
              <w:rPr>
                <w:rFonts w:ascii="Calibri" w:hAnsi="Calibri" w:cs="Calibri"/>
                <w:i/>
                <w:szCs w:val="36"/>
              </w:rPr>
              <w:t xml:space="preserve">Escoger el tipo de transporte apto para llevar el pedido </w:t>
            </w:r>
          </w:p>
          <w:p w14:paraId="5201395E" w14:textId="77777777" w:rsidR="00277FA5" w:rsidRPr="004238E4" w:rsidRDefault="00277FA5" w:rsidP="00277FA5">
            <w:pPr>
              <w:keepLines/>
              <w:numPr>
                <w:ilvl w:val="0"/>
                <w:numId w:val="138"/>
              </w:numPr>
              <w:ind w:left="770" w:hanging="360"/>
              <w:contextualSpacing/>
              <w:rPr>
                <w:rFonts w:ascii="Calibri" w:hAnsi="Calibri" w:cs="Calibri"/>
                <w:i/>
                <w:szCs w:val="36"/>
              </w:rPr>
            </w:pPr>
            <w:r w:rsidRPr="004238E4">
              <w:rPr>
                <w:rFonts w:ascii="Calibri" w:hAnsi="Calibri" w:cs="Calibri"/>
                <w:i/>
                <w:szCs w:val="36"/>
              </w:rPr>
              <w:t>Generar la guía de la orden de la compra que contiene:</w:t>
            </w:r>
          </w:p>
          <w:p w14:paraId="1402B3C0" w14:textId="77777777" w:rsidR="00277FA5" w:rsidRPr="004238E4" w:rsidRDefault="00277FA5" w:rsidP="00D12CD7">
            <w:pPr>
              <w:keepLines/>
              <w:numPr>
                <w:ilvl w:val="1"/>
                <w:numId w:val="138"/>
              </w:numPr>
              <w:ind w:left="1352" w:hanging="360"/>
              <w:contextualSpacing/>
              <w:rPr>
                <w:rFonts w:ascii="Calibri" w:hAnsi="Calibri" w:cs="Calibri"/>
                <w:i/>
                <w:szCs w:val="36"/>
              </w:rPr>
            </w:pPr>
            <w:r w:rsidRPr="004238E4">
              <w:rPr>
                <w:rFonts w:ascii="Calibri" w:hAnsi="Calibri" w:cs="Calibri"/>
                <w:i/>
                <w:szCs w:val="36"/>
              </w:rPr>
              <w:t>Datos de la página web</w:t>
            </w:r>
          </w:p>
          <w:p w14:paraId="46B6961B" w14:textId="77777777" w:rsidR="00277FA5" w:rsidRPr="004238E4" w:rsidRDefault="00277FA5" w:rsidP="00D12CD7">
            <w:pPr>
              <w:keepLines/>
              <w:numPr>
                <w:ilvl w:val="1"/>
                <w:numId w:val="138"/>
              </w:numPr>
              <w:ind w:left="1352" w:hanging="360"/>
              <w:contextualSpacing/>
              <w:rPr>
                <w:rFonts w:ascii="Calibri" w:hAnsi="Calibri" w:cs="Calibri"/>
                <w:i/>
                <w:szCs w:val="36"/>
              </w:rPr>
            </w:pPr>
            <w:r w:rsidRPr="004238E4">
              <w:rPr>
                <w:rFonts w:ascii="Calibri" w:hAnsi="Calibri" w:cs="Calibri"/>
                <w:i/>
                <w:szCs w:val="36"/>
              </w:rPr>
              <w:t xml:space="preserve">Datos del cliente </w:t>
            </w:r>
          </w:p>
          <w:p w14:paraId="65A95CFA" w14:textId="77777777" w:rsidR="00277FA5" w:rsidRPr="004238E4" w:rsidRDefault="00277FA5" w:rsidP="00D12CD7">
            <w:pPr>
              <w:keepLines/>
              <w:numPr>
                <w:ilvl w:val="1"/>
                <w:numId w:val="138"/>
              </w:numPr>
              <w:ind w:left="1352" w:hanging="360"/>
              <w:contextualSpacing/>
              <w:rPr>
                <w:rFonts w:ascii="Calibri" w:hAnsi="Calibri" w:cs="Calibri"/>
                <w:i/>
                <w:szCs w:val="36"/>
              </w:rPr>
            </w:pPr>
            <w:r w:rsidRPr="004238E4">
              <w:rPr>
                <w:rFonts w:ascii="Calibri" w:hAnsi="Calibri" w:cs="Calibri"/>
                <w:i/>
                <w:szCs w:val="36"/>
              </w:rPr>
              <w:t xml:space="preserve">Fecha de entrega </w:t>
            </w:r>
            <w:r w:rsidR="0092015C" w:rsidRPr="004238E4">
              <w:rPr>
                <w:rFonts w:ascii="Calibri" w:hAnsi="Calibri" w:cs="Calibri"/>
                <w:i/>
                <w:szCs w:val="36"/>
              </w:rPr>
              <w:t>del producto</w:t>
            </w:r>
          </w:p>
          <w:p w14:paraId="2D60D47D" w14:textId="77777777" w:rsidR="0092015C" w:rsidRPr="004238E4" w:rsidRDefault="0092015C" w:rsidP="00D12CD7">
            <w:pPr>
              <w:keepLines/>
              <w:numPr>
                <w:ilvl w:val="1"/>
                <w:numId w:val="138"/>
              </w:numPr>
              <w:ind w:left="1352" w:hanging="360"/>
              <w:contextualSpacing/>
              <w:rPr>
                <w:rFonts w:ascii="Calibri" w:hAnsi="Calibri" w:cs="Calibri"/>
                <w:i/>
                <w:szCs w:val="36"/>
              </w:rPr>
            </w:pPr>
            <w:r w:rsidRPr="004238E4">
              <w:rPr>
                <w:rFonts w:ascii="Calibri" w:hAnsi="Calibri" w:cs="Calibri"/>
                <w:i/>
                <w:szCs w:val="36"/>
              </w:rPr>
              <w:t>Detalles de la compra</w:t>
            </w:r>
          </w:p>
          <w:p w14:paraId="76C487F0" w14:textId="77777777" w:rsidR="0092015C" w:rsidRPr="004238E4" w:rsidRDefault="0092015C" w:rsidP="00D12CD7">
            <w:pPr>
              <w:keepLines/>
              <w:numPr>
                <w:ilvl w:val="1"/>
                <w:numId w:val="138"/>
              </w:numPr>
              <w:ind w:left="1352" w:hanging="360"/>
              <w:contextualSpacing/>
              <w:rPr>
                <w:rFonts w:ascii="Calibri" w:hAnsi="Calibri" w:cs="Calibri"/>
                <w:i/>
                <w:color w:val="0000FF"/>
                <w:szCs w:val="36"/>
              </w:rPr>
            </w:pPr>
            <w:r w:rsidRPr="004238E4">
              <w:rPr>
                <w:rFonts w:ascii="Calibri" w:hAnsi="Calibri" w:cs="Calibri"/>
                <w:i/>
                <w:szCs w:val="36"/>
              </w:rPr>
              <w:t xml:space="preserve">Datos del tipo de transporte </w:t>
            </w:r>
          </w:p>
        </w:tc>
      </w:tr>
      <w:tr w:rsidR="00535B9D" w:rsidRPr="004238E4" w14:paraId="38B52FF6" w14:textId="77777777" w:rsidTr="006E7F57">
        <w:trPr>
          <w:trHeight w:val="80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8B9374"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A4BAF6"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6BA51F78"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3E2B3754"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FDC377"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407091"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media </w:t>
            </w:r>
          </w:p>
        </w:tc>
      </w:tr>
    </w:tbl>
    <w:p w14:paraId="1AF66464" w14:textId="77777777" w:rsidR="00535B9D" w:rsidRPr="004238E4" w:rsidRDefault="00535B9D"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6E244985"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75FFC1"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E18E7E"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34</w:t>
            </w:r>
          </w:p>
        </w:tc>
      </w:tr>
      <w:tr w:rsidR="00535B9D" w:rsidRPr="004238E4" w14:paraId="18E06583"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2553AE"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07DE1B" w14:textId="77777777" w:rsidR="00535B9D" w:rsidRPr="004238E4" w:rsidRDefault="0073748A" w:rsidP="00E65825">
            <w:pPr>
              <w:keepLines/>
              <w:contextualSpacing/>
              <w:rPr>
                <w:rFonts w:ascii="Calibri" w:hAnsi="Calibri" w:cs="Calibri"/>
                <w:i/>
                <w:sz w:val="36"/>
                <w:szCs w:val="36"/>
              </w:rPr>
            </w:pPr>
            <w:r w:rsidRPr="004238E4">
              <w:rPr>
                <w:rFonts w:ascii="Calibri" w:hAnsi="Calibri" w:cs="Calibri"/>
                <w:i/>
              </w:rPr>
              <w:t xml:space="preserve">Añadir producto del catálogo a lista de deseo </w:t>
            </w:r>
          </w:p>
        </w:tc>
      </w:tr>
      <w:tr w:rsidR="00535B9D" w:rsidRPr="004238E4" w14:paraId="2C0D6B77"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31E4D"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CE7203" w14:textId="77777777" w:rsidR="00033C80" w:rsidRPr="004238E4" w:rsidRDefault="00033C80" w:rsidP="00033C80">
            <w:pPr>
              <w:jc w:val="both"/>
              <w:rPr>
                <w:rFonts w:ascii="Calibri" w:hAnsi="Calibri"/>
                <w:i/>
              </w:rPr>
            </w:pPr>
            <w:r w:rsidRPr="004238E4">
              <w:rPr>
                <w:rFonts w:ascii="Calibri" w:hAnsi="Calibri"/>
                <w:i/>
              </w:rPr>
              <w:t>El sistema permitirá que los clientes deben pode</w:t>
            </w:r>
            <w:r w:rsidR="0073748A" w:rsidRPr="004238E4">
              <w:rPr>
                <w:rFonts w:ascii="Calibri" w:hAnsi="Calibri"/>
                <w:i/>
              </w:rPr>
              <w:t>r</w:t>
            </w:r>
            <w:r w:rsidRPr="004238E4">
              <w:rPr>
                <w:rFonts w:ascii="Calibri" w:hAnsi="Calibri"/>
                <w:i/>
              </w:rPr>
              <w:t xml:space="preserve"> gestionar listas de deseos, donde puedan guardar productos para futuras compras.</w:t>
            </w:r>
          </w:p>
          <w:p w14:paraId="31F8ACE4" w14:textId="77777777" w:rsidR="00535B9D" w:rsidRPr="004238E4" w:rsidRDefault="00535B9D" w:rsidP="00E65825">
            <w:pPr>
              <w:keepLines/>
              <w:contextualSpacing/>
              <w:rPr>
                <w:rFonts w:ascii="Calibri" w:hAnsi="Calibri" w:cs="Calibri"/>
                <w:i/>
                <w:sz w:val="36"/>
                <w:szCs w:val="36"/>
              </w:rPr>
            </w:pPr>
          </w:p>
        </w:tc>
      </w:tr>
      <w:tr w:rsidR="00535B9D" w:rsidRPr="004238E4" w14:paraId="2A8AAD8F"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E07665"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2AC314"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7A5A671F"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53111E1"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87B0CA" w14:textId="77777777" w:rsidR="00535B9D"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debe </w:t>
            </w:r>
            <w:r w:rsidR="00A9555B" w:rsidRPr="004238E4">
              <w:rPr>
                <w:rFonts w:ascii="Calibri" w:hAnsi="Calibri" w:cs="Calibri"/>
                <w:i/>
                <w:kern w:val="24"/>
              </w:rPr>
              <w:t>guardar productos de su interés para futuras compras, facilitando la planificación y seguimiento de sus preferencias con el siguiente proceso:</w:t>
            </w:r>
          </w:p>
          <w:p w14:paraId="7E961D3B" w14:textId="77777777" w:rsidR="00A9555B" w:rsidRPr="004238E4" w:rsidRDefault="00C75761">
            <w:pPr>
              <w:keepLines/>
              <w:numPr>
                <w:ilvl w:val="0"/>
                <w:numId w:val="36"/>
              </w:numPr>
              <w:ind w:left="720" w:hanging="360"/>
              <w:contextualSpacing/>
              <w:rPr>
                <w:rFonts w:ascii="Calibri" w:hAnsi="Calibri" w:cs="Calibri"/>
                <w:i/>
                <w:szCs w:val="36"/>
              </w:rPr>
            </w:pPr>
            <w:r w:rsidRPr="004238E4">
              <w:rPr>
                <w:rFonts w:ascii="Calibri" w:hAnsi="Calibri" w:cs="Calibri"/>
                <w:i/>
                <w:szCs w:val="36"/>
              </w:rPr>
              <w:t>Crear listas</w:t>
            </w:r>
            <w:r w:rsidR="00A9555B" w:rsidRPr="004238E4">
              <w:rPr>
                <w:rFonts w:ascii="Calibri" w:hAnsi="Calibri" w:cs="Calibri"/>
                <w:i/>
                <w:szCs w:val="36"/>
              </w:rPr>
              <w:t xml:space="preserve"> de deseos de los productos</w:t>
            </w:r>
          </w:p>
          <w:p w14:paraId="5FEC5731" w14:textId="77777777" w:rsidR="00A9555B" w:rsidRPr="004238E4" w:rsidRDefault="00A9555B">
            <w:pPr>
              <w:keepLines/>
              <w:numPr>
                <w:ilvl w:val="0"/>
                <w:numId w:val="36"/>
              </w:numPr>
              <w:ind w:left="720" w:hanging="360"/>
              <w:contextualSpacing/>
              <w:rPr>
                <w:rFonts w:ascii="Calibri" w:hAnsi="Calibri" w:cs="Calibri"/>
                <w:i/>
                <w:szCs w:val="36"/>
              </w:rPr>
            </w:pPr>
            <w:r w:rsidRPr="004238E4">
              <w:rPr>
                <w:rFonts w:ascii="Calibri" w:hAnsi="Calibri" w:cs="Calibri"/>
                <w:i/>
                <w:szCs w:val="36"/>
              </w:rPr>
              <w:t>Agregar productos a listas de deseos</w:t>
            </w:r>
          </w:p>
          <w:p w14:paraId="08D9EF43" w14:textId="77777777" w:rsidR="00A9555B" w:rsidRPr="004238E4" w:rsidRDefault="00A9555B">
            <w:pPr>
              <w:keepLines/>
              <w:numPr>
                <w:ilvl w:val="0"/>
                <w:numId w:val="36"/>
              </w:numPr>
              <w:ind w:left="720" w:hanging="360"/>
              <w:contextualSpacing/>
              <w:rPr>
                <w:rFonts w:ascii="Calibri" w:hAnsi="Calibri" w:cs="Calibri"/>
                <w:i/>
                <w:szCs w:val="36"/>
              </w:rPr>
            </w:pPr>
            <w:r w:rsidRPr="004238E4">
              <w:rPr>
                <w:rFonts w:ascii="Calibri" w:hAnsi="Calibri" w:cs="Calibri"/>
                <w:i/>
                <w:szCs w:val="36"/>
              </w:rPr>
              <w:t>Listar de deseos de los productos</w:t>
            </w:r>
          </w:p>
          <w:p w14:paraId="2BBC8581" w14:textId="77777777" w:rsidR="00A9555B" w:rsidRPr="004238E4" w:rsidRDefault="00A9555B">
            <w:pPr>
              <w:keepLines/>
              <w:numPr>
                <w:ilvl w:val="0"/>
                <w:numId w:val="36"/>
              </w:numPr>
              <w:ind w:left="720" w:hanging="360"/>
              <w:contextualSpacing/>
              <w:rPr>
                <w:rFonts w:ascii="Calibri" w:hAnsi="Calibri" w:cs="Calibri"/>
                <w:i/>
                <w:szCs w:val="36"/>
              </w:rPr>
            </w:pPr>
            <w:r w:rsidRPr="004238E4">
              <w:rPr>
                <w:rFonts w:ascii="Calibri" w:hAnsi="Calibri" w:cs="Calibri"/>
                <w:i/>
                <w:szCs w:val="36"/>
              </w:rPr>
              <w:lastRenderedPageBreak/>
              <w:t xml:space="preserve">Acceso y visualización de listas de deseos de los productos </w:t>
            </w:r>
          </w:p>
        </w:tc>
      </w:tr>
      <w:tr w:rsidR="00535B9D" w:rsidRPr="004238E4" w14:paraId="7C93BF45" w14:textId="77777777" w:rsidTr="006E7F57">
        <w:trPr>
          <w:trHeight w:val="826"/>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33187A"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3F0937"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6551576C" w14:textId="77777777" w:rsidR="00535B9D" w:rsidRPr="004238E4" w:rsidRDefault="00977FD4" w:rsidP="00977FD4">
            <w:pPr>
              <w:keepLines/>
              <w:contextualSpacing/>
              <w:rPr>
                <w:rFonts w:ascii="Calibri" w:hAnsi="Calibri" w:cs="Calibri"/>
                <w:i/>
                <w:sz w:val="36"/>
                <w:szCs w:val="36"/>
              </w:rPr>
            </w:pPr>
            <w:r w:rsidRPr="004238E4">
              <w:rPr>
                <w:rFonts w:ascii="Calibri" w:hAnsi="Calibri" w:cs="Calibri"/>
                <w:i/>
                <w:kern w:val="24"/>
              </w:rPr>
              <w:t>Versión1.0</w:t>
            </w:r>
          </w:p>
        </w:tc>
      </w:tr>
      <w:tr w:rsidR="00535B9D" w:rsidRPr="004238E4" w14:paraId="6A1FE172"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B1DAFA1"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E78D2D" w14:textId="77777777" w:rsidR="00535B9D" w:rsidRPr="004238E4" w:rsidRDefault="00E72DAA" w:rsidP="00E65825">
            <w:pPr>
              <w:keepLines/>
              <w:contextualSpacing/>
              <w:rPr>
                <w:rFonts w:ascii="Calibri" w:hAnsi="Calibri" w:cs="Calibri"/>
                <w:i/>
                <w:sz w:val="36"/>
                <w:szCs w:val="36"/>
              </w:rPr>
            </w:pPr>
            <w:r w:rsidRPr="004238E4">
              <w:rPr>
                <w:rFonts w:ascii="Calibri" w:hAnsi="Calibri" w:cs="Calibri"/>
                <w:b/>
                <w:bCs/>
                <w:i/>
                <w:kern w:val="24"/>
              </w:rPr>
              <w:t>B</w:t>
            </w:r>
            <w:r w:rsidR="00535B9D" w:rsidRPr="004238E4">
              <w:rPr>
                <w:rFonts w:ascii="Calibri" w:hAnsi="Calibri" w:cs="Calibri"/>
                <w:b/>
                <w:bCs/>
                <w:i/>
                <w:kern w:val="24"/>
              </w:rPr>
              <w:t>aja</w:t>
            </w:r>
          </w:p>
        </w:tc>
      </w:tr>
    </w:tbl>
    <w:p w14:paraId="6418B40B" w14:textId="77777777" w:rsidR="00535B9D" w:rsidRPr="004238E4" w:rsidRDefault="00535B9D"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6DCEF5F4"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2BFFDD6"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9CD8A" w14:textId="77777777" w:rsidR="00535B9D" w:rsidRPr="004238E4" w:rsidRDefault="00535B9D" w:rsidP="00E65825">
            <w:pPr>
              <w:keepLines/>
              <w:contextualSpacing/>
              <w:rPr>
                <w:rFonts w:ascii="Calibri" w:hAnsi="Calibri" w:cs="Calibri"/>
                <w:i/>
              </w:rPr>
            </w:pPr>
            <w:r w:rsidRPr="004238E4">
              <w:rPr>
                <w:rFonts w:ascii="Calibri" w:hAnsi="Calibri" w:cs="Calibri"/>
                <w:b/>
                <w:i/>
              </w:rPr>
              <w:t>RF-</w:t>
            </w:r>
            <w:r w:rsidR="00356B47" w:rsidRPr="004238E4">
              <w:rPr>
                <w:rFonts w:ascii="Calibri" w:hAnsi="Calibri" w:cs="Calibri"/>
                <w:b/>
                <w:i/>
              </w:rPr>
              <w:t>35</w:t>
            </w:r>
          </w:p>
        </w:tc>
      </w:tr>
      <w:tr w:rsidR="00535B9D" w:rsidRPr="004238E4" w14:paraId="48669A87"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BE9524"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6C5787" w14:textId="77777777" w:rsidR="00535B9D" w:rsidRPr="004238E4" w:rsidRDefault="0073748A" w:rsidP="00E65825">
            <w:pPr>
              <w:keepLines/>
              <w:contextualSpacing/>
              <w:rPr>
                <w:rFonts w:ascii="Calibri" w:hAnsi="Calibri" w:cs="Calibri"/>
                <w:i/>
                <w:sz w:val="36"/>
                <w:szCs w:val="36"/>
              </w:rPr>
            </w:pPr>
            <w:r w:rsidRPr="004238E4">
              <w:rPr>
                <w:rFonts w:ascii="Calibri" w:hAnsi="Calibri" w:cs="Calibri"/>
                <w:i/>
              </w:rPr>
              <w:t>Consultar</w:t>
            </w:r>
            <w:r w:rsidR="0097468C" w:rsidRPr="004238E4">
              <w:rPr>
                <w:rFonts w:ascii="Calibri" w:hAnsi="Calibri" w:cs="Calibri"/>
                <w:i/>
              </w:rPr>
              <w:t xml:space="preserve"> </w:t>
            </w:r>
            <w:r w:rsidR="00C313EB" w:rsidRPr="004238E4">
              <w:rPr>
                <w:rFonts w:ascii="Calibri" w:hAnsi="Calibri" w:cs="Calibri"/>
                <w:i/>
              </w:rPr>
              <w:t>información del sistema web</w:t>
            </w:r>
          </w:p>
        </w:tc>
      </w:tr>
      <w:tr w:rsidR="00535B9D" w:rsidRPr="004238E4" w14:paraId="491E100B"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4307A2"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889C7B" w14:textId="77777777" w:rsidR="00A9555B" w:rsidRPr="004238E4" w:rsidRDefault="00A9555B" w:rsidP="00A9555B">
            <w:pPr>
              <w:jc w:val="both"/>
              <w:rPr>
                <w:rFonts w:ascii="Calibri" w:hAnsi="Calibri"/>
                <w:i/>
              </w:rPr>
            </w:pPr>
            <w:r w:rsidRPr="004238E4">
              <w:rPr>
                <w:rFonts w:ascii="Calibri" w:hAnsi="Calibri"/>
                <w:i/>
              </w:rPr>
              <w:t xml:space="preserve">El sistema permitirá a los clientes </w:t>
            </w:r>
            <w:r w:rsidR="00C313EB" w:rsidRPr="004238E4">
              <w:rPr>
                <w:rFonts w:ascii="Calibri" w:hAnsi="Calibri"/>
                <w:i/>
              </w:rPr>
              <w:t>tener información acerca de la página web</w:t>
            </w:r>
          </w:p>
          <w:p w14:paraId="5CE7F139" w14:textId="77777777" w:rsidR="00535B9D" w:rsidRPr="004238E4" w:rsidRDefault="00535B9D" w:rsidP="00E65825">
            <w:pPr>
              <w:keepLines/>
              <w:contextualSpacing/>
              <w:rPr>
                <w:rFonts w:ascii="Calibri" w:hAnsi="Calibri" w:cs="Calibri"/>
                <w:i/>
                <w:sz w:val="36"/>
                <w:szCs w:val="36"/>
              </w:rPr>
            </w:pPr>
          </w:p>
        </w:tc>
      </w:tr>
      <w:tr w:rsidR="00535B9D" w:rsidRPr="004238E4" w14:paraId="0D2FD5DD"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5A44E6"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11E94C"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1E969A21"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2C3D2C"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33C289" w14:textId="77777777" w:rsidR="00A9555B" w:rsidRPr="004238E4" w:rsidRDefault="00C313EB" w:rsidP="00C313EB">
            <w:pPr>
              <w:keepLines/>
              <w:contextualSpacing/>
              <w:rPr>
                <w:rFonts w:ascii="Calibri" w:hAnsi="Calibri" w:cs="Calibri"/>
                <w:i/>
                <w:kern w:val="24"/>
              </w:rPr>
            </w:pPr>
            <w:r w:rsidRPr="004238E4">
              <w:rPr>
                <w:rFonts w:ascii="Calibri" w:hAnsi="Calibri" w:cs="Calibri"/>
                <w:i/>
                <w:kern w:val="24"/>
              </w:rPr>
              <w:t xml:space="preserve">El sistema debe brindar información de </w:t>
            </w:r>
            <w:r w:rsidR="008632E3" w:rsidRPr="004238E4">
              <w:rPr>
                <w:rFonts w:ascii="Calibri" w:hAnsi="Calibri" w:cs="Calibri"/>
                <w:i/>
                <w:kern w:val="24"/>
              </w:rPr>
              <w:t>sí</w:t>
            </w:r>
            <w:r w:rsidRPr="004238E4">
              <w:rPr>
                <w:rFonts w:ascii="Calibri" w:hAnsi="Calibri" w:cs="Calibri"/>
                <w:i/>
                <w:kern w:val="24"/>
              </w:rPr>
              <w:t xml:space="preserve"> misma a los clientes para una mejor visión de la </w:t>
            </w:r>
            <w:r w:rsidR="008632E3" w:rsidRPr="004238E4">
              <w:rPr>
                <w:rFonts w:ascii="Calibri" w:hAnsi="Calibri" w:cs="Calibri"/>
                <w:i/>
                <w:kern w:val="24"/>
              </w:rPr>
              <w:t>página</w:t>
            </w:r>
            <w:r w:rsidRPr="004238E4">
              <w:rPr>
                <w:rFonts w:ascii="Calibri" w:hAnsi="Calibri" w:cs="Calibri"/>
                <w:i/>
                <w:kern w:val="24"/>
              </w:rPr>
              <w:t xml:space="preserve"> web, y se muestra la siguiente información:</w:t>
            </w:r>
          </w:p>
          <w:p w14:paraId="5FBADDDB" w14:textId="77777777" w:rsidR="00C313EB" w:rsidRPr="004238E4" w:rsidRDefault="002442B3" w:rsidP="00C313EB">
            <w:pPr>
              <w:keepLines/>
              <w:numPr>
                <w:ilvl w:val="0"/>
                <w:numId w:val="142"/>
              </w:numPr>
              <w:ind w:left="720" w:hanging="360"/>
              <w:contextualSpacing/>
              <w:rPr>
                <w:rFonts w:ascii="Calibri" w:hAnsi="Calibri" w:cs="Calibri"/>
                <w:i/>
                <w:szCs w:val="36"/>
              </w:rPr>
            </w:pPr>
            <w:r w:rsidRPr="004238E4">
              <w:rPr>
                <w:rFonts w:ascii="Calibri" w:hAnsi="Calibri" w:cs="Calibri"/>
                <w:i/>
                <w:szCs w:val="36"/>
              </w:rPr>
              <w:t>Nombre de la página web</w:t>
            </w:r>
          </w:p>
          <w:p w14:paraId="1EDDFD77" w14:textId="77777777" w:rsidR="002442B3" w:rsidRPr="004238E4" w:rsidRDefault="002442B3" w:rsidP="00C313EB">
            <w:pPr>
              <w:keepLines/>
              <w:numPr>
                <w:ilvl w:val="0"/>
                <w:numId w:val="142"/>
              </w:numPr>
              <w:ind w:left="720" w:hanging="360"/>
              <w:contextualSpacing/>
              <w:rPr>
                <w:rFonts w:ascii="Calibri" w:hAnsi="Calibri" w:cs="Calibri"/>
                <w:i/>
                <w:szCs w:val="36"/>
              </w:rPr>
            </w:pPr>
            <w:r w:rsidRPr="004238E4">
              <w:rPr>
                <w:rFonts w:ascii="Calibri" w:hAnsi="Calibri" w:cs="Calibri"/>
                <w:i/>
                <w:szCs w:val="36"/>
              </w:rPr>
              <w:t xml:space="preserve">Visión y misión </w:t>
            </w:r>
          </w:p>
          <w:p w14:paraId="45518F14" w14:textId="77777777" w:rsidR="002442B3" w:rsidRPr="004238E4" w:rsidRDefault="002442B3" w:rsidP="00C313EB">
            <w:pPr>
              <w:keepLines/>
              <w:numPr>
                <w:ilvl w:val="0"/>
                <w:numId w:val="142"/>
              </w:numPr>
              <w:ind w:left="720" w:hanging="360"/>
              <w:contextualSpacing/>
              <w:rPr>
                <w:rFonts w:ascii="Calibri" w:hAnsi="Calibri" w:cs="Calibri"/>
                <w:i/>
                <w:szCs w:val="36"/>
              </w:rPr>
            </w:pPr>
            <w:r w:rsidRPr="004238E4">
              <w:rPr>
                <w:rFonts w:ascii="Calibri" w:hAnsi="Calibri" w:cs="Calibri"/>
                <w:i/>
                <w:szCs w:val="36"/>
              </w:rPr>
              <w:t>Políticas</w:t>
            </w:r>
          </w:p>
          <w:p w14:paraId="64EACBBA" w14:textId="77777777" w:rsidR="002442B3" w:rsidRPr="004238E4" w:rsidRDefault="002442B3" w:rsidP="00C313EB">
            <w:pPr>
              <w:keepLines/>
              <w:numPr>
                <w:ilvl w:val="0"/>
                <w:numId w:val="142"/>
              </w:numPr>
              <w:ind w:left="720" w:hanging="360"/>
              <w:contextualSpacing/>
              <w:rPr>
                <w:rFonts w:ascii="Calibri" w:hAnsi="Calibri" w:cs="Calibri"/>
                <w:i/>
                <w:szCs w:val="36"/>
              </w:rPr>
            </w:pPr>
            <w:r w:rsidRPr="004238E4">
              <w:rPr>
                <w:rFonts w:ascii="Calibri" w:hAnsi="Calibri" w:cs="Calibri"/>
                <w:i/>
                <w:szCs w:val="36"/>
              </w:rPr>
              <w:t xml:space="preserve">Contactos </w:t>
            </w:r>
          </w:p>
        </w:tc>
      </w:tr>
      <w:tr w:rsidR="00535B9D" w:rsidRPr="004238E4" w14:paraId="63F96F77" w14:textId="77777777" w:rsidTr="006E7F57">
        <w:trPr>
          <w:trHeight w:val="8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A3AB9F" w14:textId="77777777" w:rsidR="00535B9D" w:rsidRPr="004238E4" w:rsidRDefault="00535B9D"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FBBF1D"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73DF98E5" w14:textId="77777777" w:rsidR="00535B9D" w:rsidRPr="004238E4" w:rsidRDefault="00977FD4" w:rsidP="00977FD4">
            <w:pPr>
              <w:keepLines/>
              <w:contextualSpacing/>
              <w:rPr>
                <w:rFonts w:ascii="Calibri" w:hAnsi="Calibri" w:cs="Calibri"/>
                <w:i/>
                <w:sz w:val="36"/>
                <w:szCs w:val="36"/>
              </w:rPr>
            </w:pPr>
            <w:r w:rsidRPr="004238E4">
              <w:rPr>
                <w:rFonts w:ascii="Calibri" w:hAnsi="Calibri" w:cs="Calibri"/>
                <w:i/>
                <w:kern w:val="24"/>
              </w:rPr>
              <w:t>Versión1.0</w:t>
            </w:r>
          </w:p>
        </w:tc>
      </w:tr>
      <w:tr w:rsidR="00535B9D" w:rsidRPr="004238E4" w14:paraId="30C4D64F"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36262F"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63BFDF"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 </w:t>
            </w:r>
            <w:r w:rsidR="00E72DAA" w:rsidRPr="004238E4">
              <w:rPr>
                <w:rFonts w:ascii="Calibri" w:hAnsi="Calibri" w:cs="Calibri"/>
                <w:b/>
                <w:bCs/>
                <w:i/>
                <w:kern w:val="24"/>
              </w:rPr>
              <w:t>B</w:t>
            </w:r>
            <w:r w:rsidRPr="004238E4">
              <w:rPr>
                <w:rFonts w:ascii="Calibri" w:hAnsi="Calibri" w:cs="Calibri"/>
                <w:b/>
                <w:bCs/>
                <w:i/>
                <w:kern w:val="24"/>
              </w:rPr>
              <w:t>aja</w:t>
            </w:r>
          </w:p>
        </w:tc>
      </w:tr>
    </w:tbl>
    <w:p w14:paraId="0A5E57C3" w14:textId="77777777" w:rsidR="00535B9D" w:rsidRPr="004238E4" w:rsidRDefault="00535B9D"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535B9D" w:rsidRPr="004238E4" w14:paraId="797FF6A7"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599D1E" w14:textId="77777777" w:rsidR="00535B9D" w:rsidRPr="004238E4" w:rsidRDefault="00535B9D"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ED7A76" w14:textId="77777777" w:rsidR="00535B9D" w:rsidRPr="004238E4" w:rsidRDefault="00535B9D" w:rsidP="00E65825">
            <w:pPr>
              <w:keepLines/>
              <w:contextualSpacing/>
              <w:rPr>
                <w:rFonts w:ascii="Calibri" w:hAnsi="Calibri" w:cs="Calibri"/>
                <w:i/>
                <w:color w:val="0000FF"/>
              </w:rPr>
            </w:pPr>
            <w:r w:rsidRPr="004238E4">
              <w:rPr>
                <w:rFonts w:ascii="Calibri" w:hAnsi="Calibri" w:cs="Calibri"/>
                <w:b/>
                <w:i/>
              </w:rPr>
              <w:t>RF-</w:t>
            </w:r>
            <w:r w:rsidR="00356B47" w:rsidRPr="004238E4">
              <w:rPr>
                <w:rFonts w:ascii="Calibri" w:hAnsi="Calibri" w:cs="Calibri"/>
                <w:b/>
                <w:i/>
              </w:rPr>
              <w:t>36</w:t>
            </w:r>
          </w:p>
        </w:tc>
      </w:tr>
      <w:tr w:rsidR="00535B9D" w:rsidRPr="004238E4" w14:paraId="25ECA4A4"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D265330" w14:textId="77777777" w:rsidR="00535B9D" w:rsidRPr="004238E4" w:rsidRDefault="00535B9D"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522F49" w14:textId="77777777" w:rsidR="00535B9D" w:rsidRPr="004238E4" w:rsidRDefault="0097468C" w:rsidP="00E65825">
            <w:pPr>
              <w:keepLines/>
              <w:contextualSpacing/>
              <w:rPr>
                <w:rFonts w:ascii="Calibri" w:hAnsi="Calibri" w:cs="Calibri"/>
                <w:i/>
                <w:sz w:val="36"/>
                <w:szCs w:val="36"/>
              </w:rPr>
            </w:pPr>
            <w:r w:rsidRPr="004238E4">
              <w:rPr>
                <w:rFonts w:ascii="Calibri" w:hAnsi="Calibri" w:cs="Calibri"/>
                <w:i/>
                <w:kern w:val="24"/>
              </w:rPr>
              <w:t>Registrar</w:t>
            </w:r>
            <w:r w:rsidR="00A9555B" w:rsidRPr="004238E4">
              <w:rPr>
                <w:rFonts w:ascii="Calibri" w:hAnsi="Calibri" w:cs="Calibri"/>
                <w:i/>
                <w:kern w:val="24"/>
              </w:rPr>
              <w:t xml:space="preserve"> redes sociales</w:t>
            </w:r>
            <w:r w:rsidRPr="004238E4">
              <w:rPr>
                <w:rFonts w:ascii="Calibri" w:hAnsi="Calibri" w:cs="Calibri"/>
                <w:i/>
                <w:kern w:val="24"/>
              </w:rPr>
              <w:t xml:space="preserve"> </w:t>
            </w:r>
            <w:r w:rsidR="006640E0" w:rsidRPr="004238E4">
              <w:rPr>
                <w:rFonts w:ascii="Calibri" w:hAnsi="Calibri" w:cs="Calibri"/>
                <w:i/>
                <w:kern w:val="24"/>
              </w:rPr>
              <w:t xml:space="preserve">en el </w:t>
            </w:r>
            <w:r w:rsidRPr="004238E4">
              <w:rPr>
                <w:rFonts w:ascii="Calibri" w:hAnsi="Calibri" w:cs="Calibri"/>
                <w:i/>
                <w:kern w:val="24"/>
              </w:rPr>
              <w:t>Sistema</w:t>
            </w:r>
            <w:r w:rsidR="006640E0" w:rsidRPr="004238E4">
              <w:rPr>
                <w:rFonts w:ascii="Calibri" w:hAnsi="Calibri" w:cs="Calibri"/>
                <w:i/>
                <w:kern w:val="24"/>
              </w:rPr>
              <w:t>.</w:t>
            </w:r>
          </w:p>
        </w:tc>
      </w:tr>
      <w:tr w:rsidR="00535B9D" w:rsidRPr="004238E4" w14:paraId="021943EB"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74E600" w14:textId="77777777" w:rsidR="00535B9D" w:rsidRPr="004238E4" w:rsidRDefault="00535B9D"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83DE1" w14:textId="77777777" w:rsidR="00A9555B" w:rsidRPr="004238E4" w:rsidRDefault="00A9555B" w:rsidP="00A9555B">
            <w:pPr>
              <w:jc w:val="both"/>
              <w:rPr>
                <w:rFonts w:ascii="Calibri" w:hAnsi="Calibri"/>
                <w:i/>
              </w:rPr>
            </w:pPr>
            <w:r w:rsidRPr="004238E4">
              <w:rPr>
                <w:rFonts w:ascii="Calibri" w:hAnsi="Calibri"/>
                <w:i/>
              </w:rPr>
              <w:t>El sistema</w:t>
            </w:r>
            <w:r w:rsidR="0080616C" w:rsidRPr="004238E4">
              <w:rPr>
                <w:rFonts w:ascii="Calibri" w:hAnsi="Calibri"/>
                <w:i/>
              </w:rPr>
              <w:t xml:space="preserve"> permitirá</w:t>
            </w:r>
            <w:r w:rsidRPr="004238E4">
              <w:rPr>
                <w:rFonts w:ascii="Calibri" w:hAnsi="Calibri"/>
                <w:i/>
              </w:rPr>
              <w:t xml:space="preserve"> compartir</w:t>
            </w:r>
            <w:r w:rsidR="00252304" w:rsidRPr="004238E4">
              <w:rPr>
                <w:rFonts w:ascii="Calibri" w:hAnsi="Calibri"/>
                <w:i/>
              </w:rPr>
              <w:t xml:space="preserve"> la página web es sus redes sociales</w:t>
            </w:r>
          </w:p>
          <w:p w14:paraId="265ABD34" w14:textId="77777777" w:rsidR="00535B9D" w:rsidRPr="004238E4" w:rsidRDefault="00535B9D" w:rsidP="00E65825">
            <w:pPr>
              <w:keepLines/>
              <w:contextualSpacing/>
              <w:rPr>
                <w:rFonts w:ascii="Calibri" w:hAnsi="Calibri" w:cs="Calibri"/>
                <w:i/>
                <w:color w:val="0000FF"/>
                <w:sz w:val="36"/>
                <w:szCs w:val="36"/>
              </w:rPr>
            </w:pPr>
          </w:p>
        </w:tc>
      </w:tr>
      <w:tr w:rsidR="00535B9D" w:rsidRPr="004238E4" w14:paraId="4A79E4B1"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E4F418D" w14:textId="77777777" w:rsidR="00535B9D" w:rsidRPr="004238E4" w:rsidRDefault="00535B9D"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927406"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535B9D" w:rsidRPr="004238E4" w14:paraId="1AB6D366"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474453" w14:textId="77777777" w:rsidR="00535B9D" w:rsidRPr="004238E4" w:rsidRDefault="00535B9D"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14FED0" w14:textId="77777777" w:rsidR="00535B9D" w:rsidRPr="004238E4" w:rsidRDefault="00535B9D" w:rsidP="00E65825">
            <w:pPr>
              <w:keepLines/>
              <w:contextualSpacing/>
              <w:rPr>
                <w:rFonts w:ascii="Calibri" w:hAnsi="Calibri" w:cs="Calibri"/>
                <w:i/>
                <w:kern w:val="24"/>
              </w:rPr>
            </w:pPr>
            <w:r w:rsidRPr="004238E4">
              <w:rPr>
                <w:rFonts w:ascii="Calibri" w:hAnsi="Calibri" w:cs="Calibri"/>
                <w:i/>
                <w:kern w:val="24"/>
              </w:rPr>
              <w:t xml:space="preserve">El sistema debe </w:t>
            </w:r>
            <w:r w:rsidR="0080616C" w:rsidRPr="004238E4">
              <w:rPr>
                <w:rFonts w:ascii="Calibri" w:hAnsi="Calibri" w:cs="Calibri"/>
                <w:i/>
                <w:kern w:val="24"/>
              </w:rPr>
              <w:t xml:space="preserve">facilitar </w:t>
            </w:r>
            <w:r w:rsidR="00252304" w:rsidRPr="004238E4">
              <w:rPr>
                <w:rFonts w:ascii="Calibri" w:hAnsi="Calibri" w:cs="Calibri"/>
                <w:i/>
                <w:kern w:val="24"/>
              </w:rPr>
              <w:t xml:space="preserve">la opción de poder compartir las páginas de redes sociales </w:t>
            </w:r>
            <w:r w:rsidR="006640E0" w:rsidRPr="004238E4">
              <w:rPr>
                <w:rFonts w:ascii="Calibri" w:hAnsi="Calibri" w:cs="Calibri"/>
                <w:i/>
                <w:kern w:val="24"/>
              </w:rPr>
              <w:t xml:space="preserve">teniendo en cuenta la </w:t>
            </w:r>
            <w:r w:rsidR="0080616C" w:rsidRPr="004238E4">
              <w:rPr>
                <w:rFonts w:ascii="Calibri" w:hAnsi="Calibri" w:cs="Calibri"/>
                <w:i/>
                <w:kern w:val="24"/>
              </w:rPr>
              <w:t>siguiente</w:t>
            </w:r>
            <w:r w:rsidR="006640E0" w:rsidRPr="004238E4">
              <w:rPr>
                <w:rFonts w:ascii="Calibri" w:hAnsi="Calibri" w:cs="Calibri"/>
                <w:i/>
                <w:kern w:val="24"/>
              </w:rPr>
              <w:t xml:space="preserve"> información</w:t>
            </w:r>
            <w:r w:rsidR="0080616C" w:rsidRPr="004238E4">
              <w:rPr>
                <w:rFonts w:ascii="Calibri" w:hAnsi="Calibri" w:cs="Calibri"/>
                <w:i/>
                <w:kern w:val="24"/>
              </w:rPr>
              <w:t>:</w:t>
            </w:r>
          </w:p>
          <w:p w14:paraId="4E806986" w14:textId="77777777" w:rsidR="0080616C" w:rsidRPr="004238E4" w:rsidRDefault="006640E0">
            <w:pPr>
              <w:keepLines/>
              <w:numPr>
                <w:ilvl w:val="0"/>
                <w:numId w:val="38"/>
              </w:numPr>
              <w:ind w:left="720" w:hanging="360"/>
              <w:contextualSpacing/>
              <w:rPr>
                <w:rFonts w:ascii="Calibri" w:hAnsi="Calibri" w:cs="Calibri"/>
                <w:i/>
                <w:szCs w:val="36"/>
              </w:rPr>
            </w:pPr>
            <w:r w:rsidRPr="004238E4">
              <w:rPr>
                <w:rFonts w:ascii="Calibri" w:hAnsi="Calibri" w:cs="Calibri"/>
                <w:i/>
                <w:szCs w:val="36"/>
              </w:rPr>
              <w:t>Facilidad de compartir enlaces de redes sociales como:</w:t>
            </w:r>
          </w:p>
          <w:p w14:paraId="2F5D0C1A" w14:textId="77777777" w:rsidR="006640E0" w:rsidRPr="004238E4" w:rsidRDefault="006640E0" w:rsidP="006640E0">
            <w:pPr>
              <w:keepLines/>
              <w:numPr>
                <w:ilvl w:val="1"/>
                <w:numId w:val="38"/>
              </w:numPr>
              <w:contextualSpacing/>
              <w:rPr>
                <w:rFonts w:ascii="Calibri" w:hAnsi="Calibri" w:cs="Calibri"/>
                <w:i/>
                <w:szCs w:val="36"/>
              </w:rPr>
            </w:pPr>
            <w:r w:rsidRPr="004238E4">
              <w:rPr>
                <w:rFonts w:ascii="Calibri" w:hAnsi="Calibri" w:cs="Calibri"/>
                <w:i/>
                <w:szCs w:val="36"/>
              </w:rPr>
              <w:t>Facebook</w:t>
            </w:r>
          </w:p>
          <w:p w14:paraId="1FA613CB" w14:textId="77777777" w:rsidR="006640E0" w:rsidRPr="004238E4" w:rsidRDefault="006640E0" w:rsidP="006640E0">
            <w:pPr>
              <w:keepLines/>
              <w:numPr>
                <w:ilvl w:val="1"/>
                <w:numId w:val="38"/>
              </w:numPr>
              <w:contextualSpacing/>
              <w:rPr>
                <w:rFonts w:ascii="Calibri" w:hAnsi="Calibri" w:cs="Calibri"/>
                <w:i/>
                <w:szCs w:val="36"/>
              </w:rPr>
            </w:pPr>
            <w:r w:rsidRPr="004238E4">
              <w:rPr>
                <w:rFonts w:ascii="Calibri" w:hAnsi="Calibri" w:cs="Calibri"/>
                <w:i/>
                <w:szCs w:val="36"/>
              </w:rPr>
              <w:t>Instagram</w:t>
            </w:r>
          </w:p>
          <w:p w14:paraId="41521E20" w14:textId="77777777" w:rsidR="006640E0" w:rsidRPr="004238E4" w:rsidRDefault="006640E0" w:rsidP="006640E0">
            <w:pPr>
              <w:keepLines/>
              <w:numPr>
                <w:ilvl w:val="1"/>
                <w:numId w:val="38"/>
              </w:numPr>
              <w:contextualSpacing/>
              <w:rPr>
                <w:rFonts w:ascii="Calibri" w:hAnsi="Calibri" w:cs="Calibri"/>
                <w:i/>
                <w:szCs w:val="36"/>
              </w:rPr>
            </w:pPr>
            <w:proofErr w:type="spellStart"/>
            <w:r w:rsidRPr="004238E4">
              <w:rPr>
                <w:rFonts w:ascii="Calibri" w:hAnsi="Calibri" w:cs="Calibri"/>
                <w:i/>
                <w:szCs w:val="36"/>
              </w:rPr>
              <w:t>Tiktok</w:t>
            </w:r>
            <w:proofErr w:type="spellEnd"/>
          </w:p>
          <w:p w14:paraId="065A8121" w14:textId="77777777" w:rsidR="006640E0" w:rsidRPr="004238E4" w:rsidRDefault="006640E0" w:rsidP="006640E0">
            <w:pPr>
              <w:keepLines/>
              <w:numPr>
                <w:ilvl w:val="1"/>
                <w:numId w:val="38"/>
              </w:numPr>
              <w:contextualSpacing/>
              <w:rPr>
                <w:rFonts w:ascii="Calibri" w:hAnsi="Calibri" w:cs="Calibri"/>
                <w:i/>
                <w:szCs w:val="36"/>
              </w:rPr>
            </w:pPr>
            <w:r w:rsidRPr="004238E4">
              <w:rPr>
                <w:rFonts w:ascii="Calibri" w:hAnsi="Calibri" w:cs="Calibri"/>
                <w:i/>
                <w:szCs w:val="36"/>
              </w:rPr>
              <w:t xml:space="preserve">Twitter </w:t>
            </w:r>
          </w:p>
          <w:p w14:paraId="591877C0" w14:textId="77777777" w:rsidR="0080616C" w:rsidRPr="004238E4" w:rsidRDefault="006640E0" w:rsidP="006640E0">
            <w:pPr>
              <w:keepLines/>
              <w:numPr>
                <w:ilvl w:val="0"/>
                <w:numId w:val="38"/>
              </w:numPr>
              <w:ind w:left="720" w:hanging="360"/>
              <w:contextualSpacing/>
              <w:rPr>
                <w:rFonts w:ascii="Calibri" w:hAnsi="Calibri" w:cs="Calibri"/>
                <w:i/>
                <w:szCs w:val="36"/>
              </w:rPr>
            </w:pPr>
            <w:r w:rsidRPr="004238E4">
              <w:rPr>
                <w:rFonts w:ascii="Calibri" w:hAnsi="Calibri" w:cs="Calibri"/>
                <w:i/>
                <w:szCs w:val="36"/>
              </w:rPr>
              <w:lastRenderedPageBreak/>
              <w:t xml:space="preserve">Marketing y publicidad </w:t>
            </w:r>
          </w:p>
        </w:tc>
      </w:tr>
      <w:tr w:rsidR="00535B9D" w:rsidRPr="004238E4" w14:paraId="4BA1A17F" w14:textId="77777777" w:rsidTr="00E65825">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D8B0F1" w14:textId="77777777" w:rsidR="00535B9D" w:rsidRPr="004238E4" w:rsidRDefault="00535B9D" w:rsidP="00E65825">
            <w:pPr>
              <w:keepLines/>
              <w:contextualSpacing/>
              <w:rPr>
                <w:rFonts w:ascii="Calibri" w:hAnsi="Calibri" w:cs="Calibri"/>
                <w:i/>
              </w:rPr>
            </w:pPr>
            <w:r w:rsidRPr="004238E4">
              <w:rPr>
                <w:rFonts w:ascii="Calibri" w:hAnsi="Calibri" w:cs="Calibri"/>
                <w:i/>
              </w:rPr>
              <w:lastRenderedPageBreak/>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08F2ED"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385C6529" w14:textId="77777777" w:rsidR="00535B9D" w:rsidRPr="004238E4" w:rsidRDefault="00977FD4" w:rsidP="00977FD4">
            <w:pPr>
              <w:keepLines/>
              <w:contextualSpacing/>
              <w:rPr>
                <w:rFonts w:ascii="Calibri" w:hAnsi="Calibri" w:cs="Calibri"/>
                <w:i/>
                <w:color w:val="0000FF"/>
                <w:sz w:val="36"/>
                <w:szCs w:val="36"/>
              </w:rPr>
            </w:pPr>
            <w:r w:rsidRPr="004238E4">
              <w:rPr>
                <w:rFonts w:ascii="Calibri" w:hAnsi="Calibri" w:cs="Calibri"/>
                <w:i/>
                <w:kern w:val="24"/>
              </w:rPr>
              <w:t>Versión1.0</w:t>
            </w:r>
          </w:p>
        </w:tc>
      </w:tr>
      <w:tr w:rsidR="00535B9D" w:rsidRPr="004238E4" w14:paraId="56F103BF"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BD698B" w14:textId="77777777" w:rsidR="00535B9D" w:rsidRPr="004238E4" w:rsidRDefault="00535B9D"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86BC43" w14:textId="77777777" w:rsidR="00535B9D" w:rsidRPr="004238E4" w:rsidRDefault="00535B9D"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77299312" w14:textId="77777777" w:rsidR="00535B9D" w:rsidRPr="004238E4" w:rsidRDefault="00535B9D"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70438C" w:rsidRPr="004238E4" w14:paraId="37CC4470"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0FC0DD5" w14:textId="77777777" w:rsidR="0070438C" w:rsidRPr="0044699A" w:rsidRDefault="0070438C" w:rsidP="00E65825">
            <w:pPr>
              <w:keepLines/>
              <w:contextualSpacing/>
              <w:rPr>
                <w:rFonts w:ascii="Calibri" w:hAnsi="Calibri" w:cs="Calibri"/>
                <w:i/>
              </w:rPr>
            </w:pPr>
            <w:r w:rsidRPr="0044699A">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AB5442" w14:textId="77777777" w:rsidR="0070438C" w:rsidRPr="0044699A" w:rsidRDefault="0070438C" w:rsidP="00E65825">
            <w:pPr>
              <w:keepLines/>
              <w:contextualSpacing/>
              <w:rPr>
                <w:rFonts w:ascii="Calibri" w:hAnsi="Calibri" w:cs="Calibri"/>
                <w:b/>
                <w:bCs/>
                <w:i/>
                <w:color w:val="0000FF"/>
              </w:rPr>
            </w:pPr>
            <w:r w:rsidRPr="0044699A">
              <w:rPr>
                <w:rFonts w:ascii="Calibri" w:hAnsi="Calibri" w:cs="Calibri"/>
                <w:b/>
                <w:bCs/>
                <w:i/>
              </w:rPr>
              <w:t>RF-</w:t>
            </w:r>
            <w:r w:rsidR="00356B47" w:rsidRPr="0044699A">
              <w:rPr>
                <w:rFonts w:ascii="Calibri" w:hAnsi="Calibri" w:cs="Calibri"/>
                <w:b/>
                <w:bCs/>
                <w:i/>
              </w:rPr>
              <w:t>37</w:t>
            </w:r>
          </w:p>
        </w:tc>
      </w:tr>
      <w:tr w:rsidR="0070438C" w:rsidRPr="004238E4" w14:paraId="7F47C3C7"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6A5C13" w14:textId="77777777" w:rsidR="0070438C" w:rsidRPr="004238E4" w:rsidRDefault="0070438C"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5B0125" w14:textId="77777777" w:rsidR="0070438C" w:rsidRPr="004238E4" w:rsidRDefault="0097468C" w:rsidP="00E65825">
            <w:pPr>
              <w:keepLines/>
              <w:contextualSpacing/>
              <w:rPr>
                <w:rFonts w:ascii="Calibri" w:hAnsi="Calibri" w:cs="Calibri"/>
                <w:i/>
                <w:sz w:val="36"/>
                <w:szCs w:val="36"/>
              </w:rPr>
            </w:pPr>
            <w:r w:rsidRPr="004238E4">
              <w:rPr>
                <w:rFonts w:ascii="Calibri" w:hAnsi="Calibri" w:cs="Calibri"/>
                <w:i/>
                <w:kern w:val="24"/>
              </w:rPr>
              <w:t>Registrar el mantenimiento de s</w:t>
            </w:r>
            <w:r w:rsidR="0080616C" w:rsidRPr="004238E4">
              <w:rPr>
                <w:rFonts w:ascii="Calibri" w:hAnsi="Calibri" w:cs="Calibri"/>
                <w:i/>
                <w:kern w:val="24"/>
              </w:rPr>
              <w:t xml:space="preserve">eguridad </w:t>
            </w:r>
            <w:r w:rsidR="00744FA0" w:rsidRPr="004238E4">
              <w:rPr>
                <w:rFonts w:ascii="Calibri" w:hAnsi="Calibri" w:cs="Calibri"/>
                <w:i/>
                <w:kern w:val="24"/>
              </w:rPr>
              <w:t>informática</w:t>
            </w:r>
          </w:p>
        </w:tc>
      </w:tr>
      <w:tr w:rsidR="0070438C" w:rsidRPr="004238E4" w14:paraId="77356A82"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2E933D" w14:textId="77777777" w:rsidR="0070438C" w:rsidRPr="004238E4" w:rsidRDefault="0070438C"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D3855E" w14:textId="77777777" w:rsidR="0080616C" w:rsidRPr="004238E4" w:rsidRDefault="0080616C" w:rsidP="0080616C">
            <w:pPr>
              <w:jc w:val="both"/>
              <w:rPr>
                <w:rFonts w:ascii="Calibri" w:hAnsi="Calibri"/>
                <w:i/>
              </w:rPr>
            </w:pPr>
            <w:r w:rsidRPr="004238E4">
              <w:rPr>
                <w:rFonts w:ascii="Calibri" w:hAnsi="Calibri"/>
                <w:i/>
              </w:rPr>
              <w:t xml:space="preserve">El sistema </w:t>
            </w:r>
            <w:r w:rsidR="00101CBE" w:rsidRPr="004238E4">
              <w:rPr>
                <w:rFonts w:ascii="Calibri" w:hAnsi="Calibri"/>
                <w:i/>
              </w:rPr>
              <w:t>permitirá</w:t>
            </w:r>
            <w:r w:rsidRPr="004238E4">
              <w:rPr>
                <w:rFonts w:ascii="Calibri" w:hAnsi="Calibri"/>
                <w:i/>
              </w:rPr>
              <w:t xml:space="preserve"> implementar medidas de seguridad para proteger la información personal y financiera</w:t>
            </w:r>
            <w:r w:rsidR="00744FA0" w:rsidRPr="004238E4">
              <w:rPr>
                <w:rFonts w:ascii="Calibri" w:hAnsi="Calibri"/>
                <w:i/>
              </w:rPr>
              <w:t>s</w:t>
            </w:r>
            <w:r w:rsidRPr="004238E4">
              <w:rPr>
                <w:rFonts w:ascii="Calibri" w:hAnsi="Calibri"/>
                <w:i/>
              </w:rPr>
              <w:t xml:space="preserve"> de los clientes.</w:t>
            </w:r>
          </w:p>
          <w:p w14:paraId="25B04AE1" w14:textId="77777777" w:rsidR="0070438C" w:rsidRPr="004238E4" w:rsidRDefault="0070438C" w:rsidP="00E65825">
            <w:pPr>
              <w:keepLines/>
              <w:contextualSpacing/>
              <w:rPr>
                <w:rFonts w:ascii="Calibri" w:hAnsi="Calibri" w:cs="Calibri"/>
                <w:i/>
                <w:color w:val="0000FF"/>
                <w:sz w:val="36"/>
                <w:szCs w:val="36"/>
              </w:rPr>
            </w:pPr>
          </w:p>
        </w:tc>
      </w:tr>
      <w:tr w:rsidR="0070438C" w:rsidRPr="004238E4" w14:paraId="107114D4"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743F616" w14:textId="77777777" w:rsidR="0070438C" w:rsidRPr="004238E4" w:rsidRDefault="0070438C"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448361" w14:textId="77777777" w:rsidR="0070438C" w:rsidRPr="004238E4" w:rsidRDefault="0070438C"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70438C" w:rsidRPr="004238E4" w14:paraId="1070C672"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38D4C4" w14:textId="77777777" w:rsidR="0070438C" w:rsidRPr="004238E4" w:rsidRDefault="0070438C"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47558B" w14:textId="77777777" w:rsidR="00101CBE" w:rsidRDefault="0070438C" w:rsidP="00E65825">
            <w:pPr>
              <w:keepLines/>
              <w:contextualSpacing/>
              <w:rPr>
                <w:rFonts w:ascii="Calibri" w:hAnsi="Calibri" w:cs="Calibri"/>
                <w:i/>
                <w:kern w:val="24"/>
              </w:rPr>
            </w:pPr>
            <w:r w:rsidRPr="004238E4">
              <w:rPr>
                <w:rFonts w:ascii="Calibri" w:hAnsi="Calibri" w:cs="Calibri"/>
                <w:i/>
                <w:kern w:val="24"/>
              </w:rPr>
              <w:t xml:space="preserve">El sistema debe </w:t>
            </w:r>
            <w:r w:rsidR="00101CBE" w:rsidRPr="004238E4">
              <w:rPr>
                <w:rFonts w:ascii="Calibri" w:hAnsi="Calibri" w:cs="Calibri"/>
                <w:i/>
                <w:kern w:val="24"/>
              </w:rPr>
              <w:t xml:space="preserve">garantizar la confidencialidad, </w:t>
            </w:r>
            <w:r w:rsidR="00252304" w:rsidRPr="004238E4">
              <w:rPr>
                <w:rFonts w:ascii="Calibri" w:hAnsi="Calibri" w:cs="Calibri"/>
                <w:i/>
                <w:kern w:val="24"/>
              </w:rPr>
              <w:t>integridad, disponibilidad</w:t>
            </w:r>
            <w:r w:rsidR="00101CBE" w:rsidRPr="004238E4">
              <w:rPr>
                <w:rFonts w:ascii="Calibri" w:hAnsi="Calibri" w:cs="Calibri"/>
                <w:i/>
                <w:kern w:val="24"/>
              </w:rPr>
              <w:t xml:space="preserve"> de los datos, y genera</w:t>
            </w:r>
            <w:r w:rsidR="00744FA0" w:rsidRPr="004238E4">
              <w:rPr>
                <w:rFonts w:ascii="Calibri" w:hAnsi="Calibri" w:cs="Calibri"/>
                <w:i/>
                <w:kern w:val="24"/>
              </w:rPr>
              <w:t>r</w:t>
            </w:r>
            <w:r w:rsidR="00101CBE" w:rsidRPr="004238E4">
              <w:rPr>
                <w:rFonts w:ascii="Calibri" w:hAnsi="Calibri" w:cs="Calibri"/>
                <w:i/>
                <w:kern w:val="24"/>
              </w:rPr>
              <w:t xml:space="preserve"> confianza en los clientes al realizar transacciones en línea con la siguiente información:</w:t>
            </w:r>
          </w:p>
          <w:p w14:paraId="1B9E205F" w14:textId="5A13E809" w:rsidR="0044699A" w:rsidRPr="0044699A" w:rsidRDefault="0044699A" w:rsidP="0044699A">
            <w:pPr>
              <w:pStyle w:val="Prrafodelista"/>
              <w:keepLines/>
              <w:numPr>
                <w:ilvl w:val="0"/>
                <w:numId w:val="186"/>
              </w:numPr>
              <w:rPr>
                <w:rFonts w:ascii="Calibri" w:hAnsi="Calibri" w:cs="Calibri"/>
                <w:i/>
                <w:kern w:val="24"/>
              </w:rPr>
            </w:pPr>
            <w:r w:rsidRPr="000D7DA6">
              <w:rPr>
                <w:rFonts w:ascii="Calibri" w:hAnsi="Calibri" w:cs="Calibri"/>
                <w:b/>
                <w:bCs/>
                <w:i/>
                <w:kern w:val="24"/>
              </w:rPr>
              <w:t>Fecha:</w:t>
            </w:r>
            <w:r>
              <w:rPr>
                <w:rFonts w:ascii="Calibri" w:hAnsi="Calibri" w:cs="Calibri"/>
                <w:i/>
                <w:kern w:val="24"/>
              </w:rPr>
              <w:t xml:space="preserve"> </w:t>
            </w:r>
            <w:r w:rsidRPr="004238E4">
              <w:rPr>
                <w:rFonts w:ascii="Calibri" w:hAnsi="Calibri"/>
                <w:i/>
              </w:rPr>
              <w:t xml:space="preserve">tipo </w:t>
            </w:r>
            <w:r>
              <w:rPr>
                <w:rFonts w:ascii="Calibri" w:hAnsi="Calibri"/>
                <w:i/>
              </w:rPr>
              <w:t>Date</w:t>
            </w:r>
            <w:r w:rsidRPr="004238E4">
              <w:rPr>
                <w:rFonts w:ascii="Calibri" w:hAnsi="Calibri"/>
                <w:i/>
              </w:rPr>
              <w:t xml:space="preserve"> </w:t>
            </w:r>
          </w:p>
          <w:p w14:paraId="0EE87085" w14:textId="0EF8E648" w:rsidR="0044699A" w:rsidRPr="0044699A" w:rsidRDefault="0044699A" w:rsidP="0044699A">
            <w:pPr>
              <w:pStyle w:val="Prrafodelista"/>
              <w:keepLines/>
              <w:numPr>
                <w:ilvl w:val="0"/>
                <w:numId w:val="186"/>
              </w:numPr>
              <w:rPr>
                <w:rFonts w:ascii="Calibri" w:hAnsi="Calibri" w:cs="Calibri"/>
                <w:i/>
                <w:kern w:val="24"/>
              </w:rPr>
            </w:pPr>
            <w:r w:rsidRPr="000D7DA6">
              <w:rPr>
                <w:rFonts w:ascii="Calibri" w:hAnsi="Calibri" w:cs="Calibri"/>
                <w:b/>
                <w:bCs/>
                <w:i/>
                <w:kern w:val="24"/>
              </w:rPr>
              <w:t>Tipo de mantenimiento:</w:t>
            </w:r>
            <w:r>
              <w:rPr>
                <w:rFonts w:ascii="Calibri" w:hAnsi="Calibri" w:cs="Calibri"/>
                <w:i/>
                <w:kern w:val="24"/>
              </w:rPr>
              <w:t xml:space="preserve"> </w:t>
            </w:r>
            <w:r w:rsidRPr="004238E4">
              <w:rPr>
                <w:rFonts w:ascii="Calibri" w:hAnsi="Calibri"/>
                <w:i/>
              </w:rPr>
              <w:t xml:space="preserve">tipo Varchar </w:t>
            </w:r>
            <w:r>
              <w:rPr>
                <w:rFonts w:ascii="Calibri" w:hAnsi="Calibri"/>
                <w:i/>
              </w:rPr>
              <w:t>50</w:t>
            </w:r>
            <w:r w:rsidRPr="004238E4">
              <w:rPr>
                <w:rFonts w:ascii="Calibri" w:hAnsi="Calibri"/>
                <w:i/>
              </w:rPr>
              <w:t xml:space="preserve"> caracteres debe incluir un formato mayúsculas y minúsculas</w:t>
            </w:r>
          </w:p>
          <w:p w14:paraId="0AA74C59" w14:textId="0B2C79CF" w:rsidR="0044699A" w:rsidRPr="0044699A" w:rsidRDefault="0044699A" w:rsidP="0044699A">
            <w:pPr>
              <w:pStyle w:val="Prrafodelista"/>
              <w:keepLines/>
              <w:numPr>
                <w:ilvl w:val="0"/>
                <w:numId w:val="186"/>
              </w:numPr>
              <w:rPr>
                <w:rFonts w:ascii="Calibri" w:hAnsi="Calibri" w:cs="Calibri"/>
                <w:i/>
                <w:kern w:val="24"/>
              </w:rPr>
            </w:pPr>
            <w:r w:rsidRPr="000D7DA6">
              <w:rPr>
                <w:rFonts w:ascii="Calibri" w:hAnsi="Calibri"/>
                <w:b/>
                <w:bCs/>
                <w:i/>
              </w:rPr>
              <w:t>Duración:</w:t>
            </w:r>
            <w:r>
              <w:rPr>
                <w:rFonts w:ascii="Calibri" w:hAnsi="Calibri"/>
                <w:i/>
              </w:rPr>
              <w:t xml:space="preserve"> </w:t>
            </w:r>
            <w:r w:rsidRPr="004238E4">
              <w:rPr>
                <w:rFonts w:ascii="Calibri" w:hAnsi="Calibri"/>
                <w:i/>
              </w:rPr>
              <w:t xml:space="preserve">tipo </w:t>
            </w:r>
            <w:r>
              <w:rPr>
                <w:rFonts w:ascii="Calibri" w:hAnsi="Calibri"/>
                <w:i/>
              </w:rPr>
              <w:t>Varchar</w:t>
            </w:r>
            <w:r w:rsidRPr="004238E4">
              <w:rPr>
                <w:rFonts w:ascii="Calibri" w:hAnsi="Calibri"/>
                <w:i/>
              </w:rPr>
              <w:t xml:space="preserve"> 30 caracteres debe incluir un formato mayúsculas</w:t>
            </w:r>
            <w:r>
              <w:rPr>
                <w:rFonts w:ascii="Calibri" w:hAnsi="Calibri"/>
                <w:i/>
              </w:rPr>
              <w:t xml:space="preserve">, </w:t>
            </w:r>
            <w:r w:rsidRPr="004238E4">
              <w:rPr>
                <w:rFonts w:ascii="Calibri" w:hAnsi="Calibri"/>
                <w:i/>
              </w:rPr>
              <w:t>minúsculas</w:t>
            </w:r>
            <w:r>
              <w:rPr>
                <w:rFonts w:ascii="Calibri" w:hAnsi="Calibri"/>
                <w:i/>
              </w:rPr>
              <w:t xml:space="preserve"> y números.</w:t>
            </w:r>
          </w:p>
          <w:p w14:paraId="5CDFCAB7" w14:textId="1EC1EFC6" w:rsidR="00101CBE" w:rsidRPr="0044699A" w:rsidRDefault="0044699A" w:rsidP="0044699A">
            <w:pPr>
              <w:pStyle w:val="Prrafodelista"/>
              <w:keepLines/>
              <w:numPr>
                <w:ilvl w:val="0"/>
                <w:numId w:val="186"/>
              </w:numPr>
              <w:rPr>
                <w:rFonts w:ascii="Calibri" w:hAnsi="Calibri" w:cs="Calibri"/>
                <w:i/>
                <w:kern w:val="24"/>
              </w:rPr>
            </w:pPr>
            <w:r w:rsidRPr="000D7DA6">
              <w:rPr>
                <w:rFonts w:ascii="Calibri" w:hAnsi="Calibri" w:cs="Calibri"/>
                <w:b/>
                <w:bCs/>
                <w:i/>
                <w:kern w:val="24"/>
              </w:rPr>
              <w:t>Consulta del mantenimiento</w:t>
            </w:r>
            <w:r>
              <w:rPr>
                <w:rFonts w:ascii="Calibri" w:hAnsi="Calibri" w:cs="Calibri"/>
                <w:i/>
                <w:kern w:val="24"/>
              </w:rPr>
              <w:t xml:space="preserve">: </w:t>
            </w:r>
            <w:r w:rsidRPr="004238E4">
              <w:rPr>
                <w:rFonts w:ascii="Calibri" w:hAnsi="Calibri"/>
                <w:i/>
              </w:rPr>
              <w:t xml:space="preserve">tipo </w:t>
            </w:r>
            <w:r>
              <w:rPr>
                <w:rFonts w:ascii="Calibri" w:hAnsi="Calibri"/>
                <w:i/>
              </w:rPr>
              <w:t>Varchar</w:t>
            </w:r>
            <w:r w:rsidRPr="004238E4">
              <w:rPr>
                <w:rFonts w:ascii="Calibri" w:hAnsi="Calibri"/>
                <w:i/>
              </w:rPr>
              <w:t xml:space="preserve"> </w:t>
            </w:r>
            <w:r>
              <w:rPr>
                <w:rFonts w:ascii="Calibri" w:hAnsi="Calibri"/>
                <w:i/>
              </w:rPr>
              <w:t>50</w:t>
            </w:r>
            <w:r w:rsidRPr="004238E4">
              <w:rPr>
                <w:rFonts w:ascii="Calibri" w:hAnsi="Calibri"/>
                <w:i/>
              </w:rPr>
              <w:t xml:space="preserve"> caracteres debe incluir un formato mayúsculas</w:t>
            </w:r>
            <w:r>
              <w:rPr>
                <w:rFonts w:ascii="Calibri" w:hAnsi="Calibri"/>
                <w:i/>
              </w:rPr>
              <w:t xml:space="preserve">, </w:t>
            </w:r>
            <w:r w:rsidRPr="004238E4">
              <w:rPr>
                <w:rFonts w:ascii="Calibri" w:hAnsi="Calibri"/>
                <w:i/>
              </w:rPr>
              <w:t>minúsculas</w:t>
            </w:r>
            <w:r>
              <w:rPr>
                <w:rFonts w:ascii="Calibri" w:hAnsi="Calibri"/>
                <w:i/>
              </w:rPr>
              <w:t xml:space="preserve"> y números.</w:t>
            </w:r>
          </w:p>
        </w:tc>
      </w:tr>
      <w:tr w:rsidR="0070438C" w:rsidRPr="004238E4" w14:paraId="2BD8E9FB" w14:textId="77777777" w:rsidTr="006E7F57">
        <w:trPr>
          <w:trHeight w:val="82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79AF79" w14:textId="77777777" w:rsidR="0070438C" w:rsidRPr="004238E4" w:rsidRDefault="0070438C"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4D874E"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6D4C86B6" w14:textId="77777777" w:rsidR="0070438C" w:rsidRPr="004238E4" w:rsidRDefault="00977FD4" w:rsidP="00977FD4">
            <w:pPr>
              <w:keepLines/>
              <w:contextualSpacing/>
              <w:rPr>
                <w:rFonts w:ascii="Calibri" w:hAnsi="Calibri" w:cs="Calibri"/>
                <w:i/>
                <w:sz w:val="36"/>
                <w:szCs w:val="36"/>
              </w:rPr>
            </w:pPr>
            <w:r w:rsidRPr="004238E4">
              <w:rPr>
                <w:rFonts w:ascii="Calibri" w:hAnsi="Calibri" w:cs="Calibri"/>
                <w:i/>
                <w:kern w:val="24"/>
              </w:rPr>
              <w:t>Versión1.0</w:t>
            </w:r>
          </w:p>
        </w:tc>
      </w:tr>
      <w:tr w:rsidR="0070438C" w:rsidRPr="004238E4" w14:paraId="0F033F1D"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951162" w14:textId="77777777" w:rsidR="0070438C" w:rsidRPr="004238E4" w:rsidRDefault="0070438C"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C8B637" w14:textId="77777777" w:rsidR="0070438C" w:rsidRPr="004238E4" w:rsidRDefault="0070438C" w:rsidP="00E65825">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0A98FAEE" w14:textId="77777777" w:rsidR="0070438C" w:rsidRPr="004238E4" w:rsidRDefault="0070438C" w:rsidP="0070438C">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70438C" w:rsidRPr="004238E4" w14:paraId="35C30EE6"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9DF2333" w14:textId="77777777" w:rsidR="0070438C" w:rsidRPr="004238E4" w:rsidRDefault="0070438C"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5631D8" w14:textId="77777777" w:rsidR="0070438C" w:rsidRPr="004238E4" w:rsidRDefault="0070438C" w:rsidP="00E65825">
            <w:pPr>
              <w:keepLines/>
              <w:contextualSpacing/>
              <w:rPr>
                <w:rFonts w:ascii="Calibri" w:hAnsi="Calibri" w:cs="Calibri"/>
                <w:i/>
              </w:rPr>
            </w:pPr>
            <w:r w:rsidRPr="004238E4">
              <w:rPr>
                <w:rFonts w:ascii="Calibri" w:hAnsi="Calibri" w:cs="Calibri"/>
                <w:b/>
                <w:i/>
              </w:rPr>
              <w:t>RF-</w:t>
            </w:r>
            <w:r w:rsidR="00356B47" w:rsidRPr="004238E4">
              <w:rPr>
                <w:rFonts w:ascii="Calibri" w:hAnsi="Calibri" w:cs="Calibri"/>
                <w:b/>
                <w:i/>
              </w:rPr>
              <w:t>38</w:t>
            </w:r>
          </w:p>
        </w:tc>
      </w:tr>
      <w:tr w:rsidR="0070438C" w:rsidRPr="004238E4" w14:paraId="67AD91FC"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1F68E5" w14:textId="77777777" w:rsidR="0070438C" w:rsidRPr="004238E4" w:rsidRDefault="0070438C"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07DCC7" w14:textId="77777777" w:rsidR="0070438C" w:rsidRPr="004238E4" w:rsidRDefault="00590BDA" w:rsidP="00E65825">
            <w:pPr>
              <w:keepLines/>
              <w:contextualSpacing/>
              <w:rPr>
                <w:rFonts w:ascii="Calibri" w:hAnsi="Calibri" w:cs="Calibri"/>
                <w:i/>
                <w:sz w:val="36"/>
                <w:szCs w:val="36"/>
              </w:rPr>
            </w:pPr>
            <w:r w:rsidRPr="004238E4">
              <w:rPr>
                <w:rFonts w:ascii="Calibri" w:hAnsi="Calibri" w:cs="Calibri"/>
                <w:i/>
                <w:kern w:val="24"/>
              </w:rPr>
              <w:t>Crear interfaz</w:t>
            </w:r>
            <w:r w:rsidR="0097468C" w:rsidRPr="004238E4">
              <w:rPr>
                <w:rFonts w:ascii="Calibri" w:hAnsi="Calibri" w:cs="Calibri"/>
                <w:i/>
                <w:kern w:val="24"/>
              </w:rPr>
              <w:t xml:space="preserve"> del Sistema web</w:t>
            </w:r>
          </w:p>
        </w:tc>
      </w:tr>
      <w:tr w:rsidR="0070438C" w:rsidRPr="004238E4" w14:paraId="42FE3433"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C66CA2" w14:textId="77777777" w:rsidR="0070438C" w:rsidRPr="004238E4" w:rsidRDefault="0070438C"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422E89" w14:textId="77777777" w:rsidR="00101CBE" w:rsidRPr="004238E4" w:rsidRDefault="00101CBE" w:rsidP="00101CBE">
            <w:pPr>
              <w:jc w:val="both"/>
              <w:rPr>
                <w:rFonts w:ascii="Calibri" w:hAnsi="Calibri"/>
                <w:i/>
              </w:rPr>
            </w:pPr>
            <w:r w:rsidRPr="004238E4">
              <w:rPr>
                <w:rFonts w:ascii="Calibri" w:hAnsi="Calibri"/>
                <w:i/>
              </w:rPr>
              <w:t>El sistema proporciona una interfaz fácil de usar y navegar, con un diseño atractivo y funcionalidades intuitivas.</w:t>
            </w:r>
          </w:p>
          <w:p w14:paraId="690013A3" w14:textId="77777777" w:rsidR="0070438C" w:rsidRPr="004238E4" w:rsidRDefault="0070438C" w:rsidP="00E65825">
            <w:pPr>
              <w:keepLines/>
              <w:contextualSpacing/>
              <w:rPr>
                <w:rFonts w:ascii="Calibri" w:hAnsi="Calibri" w:cs="Calibri"/>
                <w:i/>
                <w:sz w:val="36"/>
                <w:szCs w:val="36"/>
              </w:rPr>
            </w:pPr>
          </w:p>
        </w:tc>
      </w:tr>
      <w:tr w:rsidR="0070438C" w:rsidRPr="004238E4" w14:paraId="651AC280"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255628" w14:textId="77777777" w:rsidR="0070438C" w:rsidRPr="004238E4" w:rsidRDefault="0070438C"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66F6E7" w14:textId="77777777" w:rsidR="0070438C" w:rsidRPr="004238E4" w:rsidRDefault="0070438C"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70438C" w:rsidRPr="004238E4" w14:paraId="7B738F7F" w14:textId="77777777" w:rsidTr="00E65825">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A48662" w14:textId="77777777" w:rsidR="0070438C" w:rsidRPr="004238E4" w:rsidRDefault="0070438C" w:rsidP="00E65825">
            <w:pPr>
              <w:keepLines/>
              <w:contextualSpacing/>
              <w:rPr>
                <w:rFonts w:ascii="Calibri" w:hAnsi="Calibri" w:cs="Calibri"/>
                <w:i/>
              </w:rPr>
            </w:pPr>
            <w:r w:rsidRPr="004238E4">
              <w:rPr>
                <w:rFonts w:ascii="Calibri" w:hAnsi="Calibri" w:cs="Calibri"/>
                <w:i/>
              </w:rPr>
              <w:lastRenderedPageBreak/>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C44E4C" w14:textId="77777777" w:rsidR="0070438C" w:rsidRPr="004238E4" w:rsidRDefault="0070438C" w:rsidP="00E65825">
            <w:pPr>
              <w:keepLines/>
              <w:contextualSpacing/>
              <w:rPr>
                <w:rFonts w:ascii="Calibri" w:hAnsi="Calibri" w:cs="Calibri"/>
                <w:i/>
                <w:kern w:val="24"/>
              </w:rPr>
            </w:pPr>
            <w:r w:rsidRPr="004238E4">
              <w:rPr>
                <w:rFonts w:ascii="Calibri" w:hAnsi="Calibri" w:cs="Calibri"/>
                <w:i/>
                <w:kern w:val="24"/>
              </w:rPr>
              <w:t xml:space="preserve">El sistema debe </w:t>
            </w:r>
            <w:r w:rsidR="0042365C" w:rsidRPr="004238E4">
              <w:rPr>
                <w:rFonts w:ascii="Calibri" w:hAnsi="Calibri" w:cs="Calibri"/>
                <w:i/>
                <w:kern w:val="24"/>
              </w:rPr>
              <w:t xml:space="preserve">tener una interfaz bien diseñada y atractiva </w:t>
            </w:r>
            <w:r w:rsidR="0090299B" w:rsidRPr="004238E4">
              <w:rPr>
                <w:rFonts w:ascii="Calibri" w:hAnsi="Calibri" w:cs="Calibri"/>
                <w:i/>
                <w:kern w:val="24"/>
              </w:rPr>
              <w:t xml:space="preserve">para mejorar la </w:t>
            </w:r>
            <w:r w:rsidR="0042365C" w:rsidRPr="004238E4">
              <w:rPr>
                <w:rFonts w:ascii="Calibri" w:hAnsi="Calibri" w:cs="Calibri"/>
                <w:i/>
                <w:kern w:val="24"/>
              </w:rPr>
              <w:t>experiencia del usuario y facilita</w:t>
            </w:r>
            <w:r w:rsidR="0090299B" w:rsidRPr="004238E4">
              <w:rPr>
                <w:rFonts w:ascii="Calibri" w:hAnsi="Calibri" w:cs="Calibri"/>
                <w:i/>
                <w:kern w:val="24"/>
              </w:rPr>
              <w:t xml:space="preserve">r </w:t>
            </w:r>
            <w:r w:rsidR="0042365C" w:rsidRPr="004238E4">
              <w:rPr>
                <w:rFonts w:ascii="Calibri" w:hAnsi="Calibri" w:cs="Calibri"/>
                <w:i/>
                <w:kern w:val="24"/>
              </w:rPr>
              <w:t>la interacción con el sistema con el siguiente proceso:</w:t>
            </w:r>
          </w:p>
          <w:p w14:paraId="3DFC7447" w14:textId="77777777" w:rsidR="00060263" w:rsidRPr="004238E4" w:rsidRDefault="00060263">
            <w:pPr>
              <w:keepLines/>
              <w:numPr>
                <w:ilvl w:val="0"/>
                <w:numId w:val="40"/>
              </w:numPr>
              <w:ind w:left="720" w:hanging="360"/>
              <w:contextualSpacing/>
              <w:rPr>
                <w:rFonts w:ascii="Calibri" w:hAnsi="Calibri" w:cs="Calibri"/>
                <w:i/>
                <w:kern w:val="24"/>
              </w:rPr>
            </w:pPr>
            <w:r w:rsidRPr="004238E4">
              <w:rPr>
                <w:rFonts w:ascii="Calibri" w:hAnsi="Calibri" w:cs="Calibri"/>
                <w:i/>
                <w:kern w:val="24"/>
              </w:rPr>
              <w:t>Diseño atractivo y coherente</w:t>
            </w:r>
            <w:r w:rsidR="00036DDB" w:rsidRPr="004238E4">
              <w:rPr>
                <w:rFonts w:ascii="Calibri" w:hAnsi="Calibri" w:cs="Calibri"/>
                <w:i/>
                <w:kern w:val="24"/>
              </w:rPr>
              <w:t>:</w:t>
            </w:r>
          </w:p>
          <w:p w14:paraId="1905AA40" w14:textId="77777777" w:rsidR="0090299B" w:rsidRPr="004238E4" w:rsidRDefault="0090299B" w:rsidP="0090299B">
            <w:pPr>
              <w:keepLines/>
              <w:numPr>
                <w:ilvl w:val="1"/>
                <w:numId w:val="40"/>
              </w:numPr>
              <w:contextualSpacing/>
              <w:rPr>
                <w:rFonts w:ascii="Calibri" w:hAnsi="Calibri" w:cs="Calibri"/>
                <w:i/>
                <w:kern w:val="24"/>
              </w:rPr>
            </w:pPr>
            <w:r w:rsidRPr="004238E4">
              <w:rPr>
                <w:rFonts w:ascii="Calibri" w:hAnsi="Calibri" w:cs="Calibri"/>
                <w:i/>
                <w:kern w:val="24"/>
              </w:rPr>
              <w:t>El diseño debe ser llamativo y de un fácil entendimiento para el manejo del cliente.</w:t>
            </w:r>
          </w:p>
          <w:p w14:paraId="096126A8" w14:textId="77777777" w:rsidR="00060263" w:rsidRPr="004238E4" w:rsidRDefault="00060263">
            <w:pPr>
              <w:keepLines/>
              <w:numPr>
                <w:ilvl w:val="0"/>
                <w:numId w:val="40"/>
              </w:numPr>
              <w:ind w:left="720" w:hanging="360"/>
              <w:contextualSpacing/>
              <w:rPr>
                <w:rFonts w:ascii="Calibri" w:hAnsi="Calibri" w:cs="Calibri"/>
                <w:i/>
                <w:kern w:val="24"/>
              </w:rPr>
            </w:pPr>
            <w:r w:rsidRPr="004238E4">
              <w:rPr>
                <w:rFonts w:ascii="Calibri" w:hAnsi="Calibri" w:cs="Calibri"/>
                <w:i/>
                <w:kern w:val="24"/>
              </w:rPr>
              <w:t>Navegación clara y sencilla</w:t>
            </w:r>
            <w:r w:rsidR="00036DDB" w:rsidRPr="004238E4">
              <w:rPr>
                <w:rFonts w:ascii="Calibri" w:hAnsi="Calibri" w:cs="Calibri"/>
                <w:i/>
                <w:kern w:val="24"/>
              </w:rPr>
              <w:t>:</w:t>
            </w:r>
          </w:p>
          <w:p w14:paraId="6F14A07E" w14:textId="77777777" w:rsidR="0090299B" w:rsidRPr="004238E4" w:rsidRDefault="0090299B" w:rsidP="0090299B">
            <w:pPr>
              <w:keepLines/>
              <w:numPr>
                <w:ilvl w:val="1"/>
                <w:numId w:val="40"/>
              </w:numPr>
              <w:contextualSpacing/>
              <w:rPr>
                <w:rFonts w:ascii="Calibri" w:hAnsi="Calibri" w:cs="Calibri"/>
                <w:i/>
                <w:kern w:val="24"/>
              </w:rPr>
            </w:pPr>
            <w:r w:rsidRPr="004238E4">
              <w:rPr>
                <w:rFonts w:ascii="Calibri" w:hAnsi="Calibri" w:cs="Calibri"/>
                <w:i/>
                <w:kern w:val="24"/>
              </w:rPr>
              <w:t>El lenguaje debe ser amigable y de fácil entendimiento adaptable para todas las edades.</w:t>
            </w:r>
          </w:p>
          <w:p w14:paraId="055DFB16" w14:textId="77777777" w:rsidR="00060263" w:rsidRPr="004238E4" w:rsidRDefault="00060263">
            <w:pPr>
              <w:keepLines/>
              <w:numPr>
                <w:ilvl w:val="0"/>
                <w:numId w:val="40"/>
              </w:numPr>
              <w:ind w:left="720" w:hanging="360"/>
              <w:contextualSpacing/>
              <w:rPr>
                <w:rFonts w:ascii="Calibri" w:hAnsi="Calibri" w:cs="Calibri"/>
                <w:i/>
                <w:kern w:val="24"/>
              </w:rPr>
            </w:pPr>
            <w:r w:rsidRPr="004238E4">
              <w:rPr>
                <w:rFonts w:ascii="Calibri" w:hAnsi="Calibri" w:cs="Calibri"/>
                <w:i/>
                <w:kern w:val="24"/>
              </w:rPr>
              <w:t>Organización y agrupación de información</w:t>
            </w:r>
          </w:p>
          <w:p w14:paraId="01763178" w14:textId="77777777" w:rsidR="0090299B" w:rsidRPr="004238E4" w:rsidRDefault="0090299B" w:rsidP="0090299B">
            <w:pPr>
              <w:keepLines/>
              <w:numPr>
                <w:ilvl w:val="1"/>
                <w:numId w:val="40"/>
              </w:numPr>
              <w:contextualSpacing/>
              <w:rPr>
                <w:rFonts w:ascii="Calibri" w:hAnsi="Calibri" w:cs="Calibri"/>
                <w:i/>
                <w:kern w:val="24"/>
              </w:rPr>
            </w:pPr>
            <w:r w:rsidRPr="004238E4">
              <w:rPr>
                <w:rFonts w:ascii="Calibri" w:hAnsi="Calibri" w:cs="Calibri"/>
                <w:i/>
                <w:kern w:val="24"/>
              </w:rPr>
              <w:t xml:space="preserve">El catálogo de productos debe tener categorías definidas </w:t>
            </w:r>
            <w:r w:rsidR="00036DDB" w:rsidRPr="004238E4">
              <w:rPr>
                <w:rFonts w:ascii="Calibri" w:hAnsi="Calibri" w:cs="Calibri"/>
                <w:i/>
                <w:kern w:val="24"/>
              </w:rPr>
              <w:t>y</w:t>
            </w:r>
            <w:r w:rsidRPr="004238E4">
              <w:rPr>
                <w:rFonts w:ascii="Calibri" w:hAnsi="Calibri" w:cs="Calibri"/>
                <w:i/>
                <w:kern w:val="24"/>
              </w:rPr>
              <w:t xml:space="preserve"> un entendimiento fácil para el cliente.</w:t>
            </w:r>
          </w:p>
          <w:p w14:paraId="2E547E18" w14:textId="77777777" w:rsidR="0090299B" w:rsidRPr="004238E4" w:rsidRDefault="00036DDB" w:rsidP="0090299B">
            <w:pPr>
              <w:keepLines/>
              <w:numPr>
                <w:ilvl w:val="1"/>
                <w:numId w:val="40"/>
              </w:numPr>
              <w:contextualSpacing/>
              <w:rPr>
                <w:rFonts w:ascii="Calibri" w:hAnsi="Calibri" w:cs="Calibri"/>
                <w:i/>
                <w:kern w:val="24"/>
              </w:rPr>
            </w:pPr>
            <w:r w:rsidRPr="004238E4">
              <w:rPr>
                <w:rFonts w:ascii="Calibri" w:hAnsi="Calibri" w:cs="Calibri"/>
                <w:i/>
                <w:kern w:val="24"/>
              </w:rPr>
              <w:t>La barra de opciones debe tener un orden por categoría.</w:t>
            </w:r>
          </w:p>
          <w:p w14:paraId="7A762CB8" w14:textId="77777777" w:rsidR="00060263" w:rsidRPr="004238E4" w:rsidRDefault="00060263">
            <w:pPr>
              <w:keepLines/>
              <w:numPr>
                <w:ilvl w:val="0"/>
                <w:numId w:val="40"/>
              </w:numPr>
              <w:ind w:left="720" w:hanging="360"/>
              <w:contextualSpacing/>
              <w:rPr>
                <w:rFonts w:ascii="Calibri" w:hAnsi="Calibri" w:cs="Calibri"/>
                <w:i/>
                <w:kern w:val="24"/>
              </w:rPr>
            </w:pPr>
            <w:proofErr w:type="spellStart"/>
            <w:r w:rsidRPr="004238E4">
              <w:rPr>
                <w:rFonts w:ascii="Calibri" w:hAnsi="Calibri" w:cs="Calibri"/>
                <w:i/>
                <w:kern w:val="24"/>
              </w:rPr>
              <w:t>Feedback</w:t>
            </w:r>
            <w:proofErr w:type="spellEnd"/>
            <w:r w:rsidRPr="004238E4">
              <w:rPr>
                <w:rFonts w:ascii="Calibri" w:hAnsi="Calibri" w:cs="Calibri"/>
                <w:i/>
                <w:kern w:val="24"/>
              </w:rPr>
              <w:t xml:space="preserve"> visual y mensajes claros</w:t>
            </w:r>
            <w:r w:rsidR="00036DDB" w:rsidRPr="004238E4">
              <w:rPr>
                <w:rFonts w:ascii="Calibri" w:hAnsi="Calibri" w:cs="Calibri"/>
                <w:i/>
                <w:kern w:val="24"/>
              </w:rPr>
              <w:t>:</w:t>
            </w:r>
          </w:p>
          <w:p w14:paraId="229E778F" w14:textId="77777777" w:rsidR="00036DDB" w:rsidRPr="004238E4" w:rsidRDefault="00036DDB" w:rsidP="00036DDB">
            <w:pPr>
              <w:keepLines/>
              <w:numPr>
                <w:ilvl w:val="1"/>
                <w:numId w:val="40"/>
              </w:numPr>
              <w:contextualSpacing/>
              <w:rPr>
                <w:rFonts w:ascii="Calibri" w:hAnsi="Calibri" w:cs="Calibri"/>
                <w:i/>
                <w:kern w:val="24"/>
              </w:rPr>
            </w:pPr>
            <w:r w:rsidRPr="004238E4">
              <w:rPr>
                <w:rFonts w:ascii="Calibri" w:hAnsi="Calibri" w:cs="Calibri"/>
                <w:i/>
                <w:kern w:val="24"/>
              </w:rPr>
              <w:t>El color o el resaltado de cambios de evento en los botones ejemplo: al momento de dar clic en un botón o barra de menú.</w:t>
            </w:r>
          </w:p>
          <w:p w14:paraId="345D699D" w14:textId="77777777" w:rsidR="00036DDB" w:rsidRPr="004238E4" w:rsidRDefault="00036DDB" w:rsidP="00036DDB">
            <w:pPr>
              <w:keepLines/>
              <w:numPr>
                <w:ilvl w:val="1"/>
                <w:numId w:val="40"/>
              </w:numPr>
              <w:contextualSpacing/>
              <w:rPr>
                <w:rFonts w:ascii="Calibri" w:hAnsi="Calibri" w:cs="Calibri"/>
                <w:i/>
                <w:kern w:val="24"/>
              </w:rPr>
            </w:pPr>
            <w:r w:rsidRPr="004238E4">
              <w:rPr>
                <w:rFonts w:ascii="Calibri" w:hAnsi="Calibri" w:cs="Calibri"/>
                <w:i/>
                <w:kern w:val="24"/>
              </w:rPr>
              <w:t>Mensajes o notificaciones emergente, debe ser visible pero no molestoso para el cliente.</w:t>
            </w:r>
          </w:p>
          <w:p w14:paraId="7EA97C81" w14:textId="77777777" w:rsidR="00036DDB" w:rsidRPr="004238E4" w:rsidRDefault="00036DDB" w:rsidP="00036DDB">
            <w:pPr>
              <w:keepLines/>
              <w:numPr>
                <w:ilvl w:val="1"/>
                <w:numId w:val="40"/>
              </w:numPr>
              <w:contextualSpacing/>
              <w:rPr>
                <w:rFonts w:ascii="Calibri" w:hAnsi="Calibri" w:cs="Calibri"/>
                <w:i/>
                <w:kern w:val="24"/>
              </w:rPr>
            </w:pPr>
            <w:r w:rsidRPr="004238E4">
              <w:rPr>
                <w:rFonts w:ascii="Calibri" w:hAnsi="Calibri" w:cs="Calibri"/>
                <w:i/>
                <w:kern w:val="24"/>
              </w:rPr>
              <w:t xml:space="preserve">Indicadores visuales o iconos, que nos permite a una mejor navegación en el sistema.  </w:t>
            </w:r>
          </w:p>
          <w:p w14:paraId="471A6436" w14:textId="77777777" w:rsidR="00060263" w:rsidRPr="004238E4" w:rsidRDefault="00036DDB">
            <w:pPr>
              <w:keepLines/>
              <w:numPr>
                <w:ilvl w:val="0"/>
                <w:numId w:val="40"/>
              </w:numPr>
              <w:ind w:left="720" w:hanging="360"/>
              <w:contextualSpacing/>
              <w:rPr>
                <w:rFonts w:ascii="Calibri" w:hAnsi="Calibri" w:cs="Calibri"/>
                <w:i/>
                <w:kern w:val="24"/>
              </w:rPr>
            </w:pPr>
            <w:r w:rsidRPr="004238E4">
              <w:rPr>
                <w:rFonts w:ascii="Calibri" w:hAnsi="Calibri" w:cs="Calibri"/>
                <w:i/>
                <w:kern w:val="24"/>
              </w:rPr>
              <w:t xml:space="preserve">Sistema de ayuda para el cliente </w:t>
            </w:r>
          </w:p>
          <w:p w14:paraId="5A83557D" w14:textId="77777777" w:rsidR="0042365C" w:rsidRPr="004238E4" w:rsidRDefault="0042365C" w:rsidP="00E65825">
            <w:pPr>
              <w:keepLines/>
              <w:contextualSpacing/>
              <w:rPr>
                <w:rFonts w:ascii="Calibri" w:hAnsi="Calibri" w:cs="Calibri"/>
                <w:i/>
                <w:szCs w:val="36"/>
              </w:rPr>
            </w:pPr>
          </w:p>
        </w:tc>
      </w:tr>
      <w:tr w:rsidR="0070438C" w:rsidRPr="004238E4" w14:paraId="6E2D8630" w14:textId="77777777" w:rsidTr="006E7F57">
        <w:trPr>
          <w:trHeight w:val="838"/>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54FB57" w14:textId="77777777" w:rsidR="0070438C" w:rsidRPr="004238E4" w:rsidRDefault="0070438C" w:rsidP="00E65825">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3B0A5B"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4208FF0E" w14:textId="77777777" w:rsidR="0070438C" w:rsidRPr="004238E4" w:rsidRDefault="00977FD4" w:rsidP="00977FD4">
            <w:pPr>
              <w:keepLines/>
              <w:contextualSpacing/>
              <w:rPr>
                <w:rFonts w:ascii="Calibri" w:hAnsi="Calibri" w:cs="Calibri"/>
                <w:i/>
                <w:sz w:val="36"/>
                <w:szCs w:val="36"/>
              </w:rPr>
            </w:pPr>
            <w:r w:rsidRPr="004238E4">
              <w:rPr>
                <w:rFonts w:ascii="Calibri" w:hAnsi="Calibri" w:cs="Calibri"/>
                <w:i/>
                <w:kern w:val="24"/>
              </w:rPr>
              <w:t>Versión1.0</w:t>
            </w:r>
          </w:p>
        </w:tc>
      </w:tr>
      <w:tr w:rsidR="0070438C" w:rsidRPr="004238E4" w14:paraId="13EF86A7"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381D1ED" w14:textId="77777777" w:rsidR="0070438C" w:rsidRPr="004238E4" w:rsidRDefault="0070438C"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5F5FEC" w14:textId="77777777" w:rsidR="0070438C" w:rsidRPr="004238E4" w:rsidRDefault="0070438C" w:rsidP="00E65825">
            <w:pPr>
              <w:keepLines/>
              <w:contextualSpacing/>
              <w:rPr>
                <w:rFonts w:ascii="Calibri" w:hAnsi="Calibri" w:cs="Calibri"/>
                <w:i/>
                <w:sz w:val="36"/>
                <w:szCs w:val="36"/>
              </w:rPr>
            </w:pPr>
            <w:r w:rsidRPr="004238E4">
              <w:rPr>
                <w:rFonts w:ascii="Calibri" w:hAnsi="Calibri" w:cs="Calibri"/>
                <w:b/>
                <w:bCs/>
                <w:i/>
                <w:kern w:val="24"/>
              </w:rPr>
              <w:t>Alta</w:t>
            </w:r>
          </w:p>
        </w:tc>
      </w:tr>
    </w:tbl>
    <w:p w14:paraId="670D64B2" w14:textId="77777777" w:rsidR="0070438C" w:rsidRPr="004238E4" w:rsidRDefault="0070438C" w:rsidP="00900742">
      <w:pPr>
        <w:jc w:val="both"/>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70438C" w:rsidRPr="004238E4" w14:paraId="4D95C2FF" w14:textId="77777777" w:rsidTr="00E65825">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7DCEB11" w14:textId="77777777" w:rsidR="0070438C" w:rsidRPr="004238E4" w:rsidRDefault="0070438C" w:rsidP="00E65825">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329BF4" w14:textId="77777777" w:rsidR="0070438C" w:rsidRPr="004238E4" w:rsidRDefault="0070438C" w:rsidP="00E65825">
            <w:pPr>
              <w:keepLines/>
              <w:contextualSpacing/>
              <w:rPr>
                <w:rFonts w:ascii="Calibri" w:hAnsi="Calibri" w:cs="Calibri"/>
                <w:i/>
                <w:color w:val="0000FF"/>
              </w:rPr>
            </w:pPr>
            <w:r w:rsidRPr="000D7DA6">
              <w:rPr>
                <w:rFonts w:ascii="Calibri" w:hAnsi="Calibri" w:cs="Calibri"/>
                <w:b/>
                <w:i/>
              </w:rPr>
              <w:t>RF-</w:t>
            </w:r>
            <w:r w:rsidR="00356B47" w:rsidRPr="000D7DA6">
              <w:rPr>
                <w:rFonts w:ascii="Calibri" w:hAnsi="Calibri" w:cs="Calibri"/>
                <w:b/>
                <w:i/>
              </w:rPr>
              <w:t>39</w:t>
            </w:r>
          </w:p>
        </w:tc>
      </w:tr>
      <w:tr w:rsidR="0070438C" w:rsidRPr="004238E4" w14:paraId="1A3EBCC2" w14:textId="77777777" w:rsidTr="00E65825">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6684EF" w14:textId="77777777" w:rsidR="0070438C" w:rsidRPr="004238E4" w:rsidRDefault="0070438C" w:rsidP="00E65825">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068590" w14:textId="77777777" w:rsidR="0070438C" w:rsidRPr="004238E4" w:rsidRDefault="0097468C" w:rsidP="00E65825">
            <w:pPr>
              <w:keepLines/>
              <w:contextualSpacing/>
              <w:rPr>
                <w:rFonts w:ascii="Calibri" w:hAnsi="Calibri" w:cs="Calibri"/>
                <w:i/>
                <w:sz w:val="36"/>
                <w:szCs w:val="36"/>
              </w:rPr>
            </w:pPr>
            <w:r w:rsidRPr="004238E4">
              <w:rPr>
                <w:rFonts w:ascii="Calibri" w:hAnsi="Calibri" w:cs="Calibri"/>
                <w:i/>
                <w:kern w:val="24"/>
              </w:rPr>
              <w:t>Registrar s</w:t>
            </w:r>
            <w:r w:rsidR="00B003B1" w:rsidRPr="004238E4">
              <w:rPr>
                <w:rFonts w:ascii="Calibri" w:hAnsi="Calibri" w:cs="Calibri"/>
                <w:i/>
                <w:kern w:val="24"/>
              </w:rPr>
              <w:t>oporte t</w:t>
            </w:r>
            <w:r w:rsidRPr="004238E4">
              <w:rPr>
                <w:rFonts w:ascii="Calibri" w:hAnsi="Calibri" w:cs="Calibri"/>
                <w:i/>
                <w:kern w:val="24"/>
              </w:rPr>
              <w:t>é</w:t>
            </w:r>
            <w:r w:rsidR="00B003B1" w:rsidRPr="004238E4">
              <w:rPr>
                <w:rFonts w:ascii="Calibri" w:hAnsi="Calibri" w:cs="Calibri"/>
                <w:i/>
                <w:kern w:val="24"/>
              </w:rPr>
              <w:t>cnico</w:t>
            </w:r>
            <w:r w:rsidRPr="004238E4">
              <w:rPr>
                <w:rFonts w:ascii="Calibri" w:hAnsi="Calibri" w:cs="Calibri"/>
                <w:i/>
                <w:kern w:val="24"/>
              </w:rPr>
              <w:t xml:space="preserve"> del sistema</w:t>
            </w:r>
          </w:p>
        </w:tc>
      </w:tr>
      <w:tr w:rsidR="0070438C" w:rsidRPr="004238E4" w14:paraId="18BF029A" w14:textId="77777777" w:rsidTr="00E65825">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DC10FA" w14:textId="77777777" w:rsidR="0070438C" w:rsidRPr="004238E4" w:rsidRDefault="0070438C" w:rsidP="00E65825">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8430FE" w14:textId="77777777" w:rsidR="00B003B1" w:rsidRPr="004238E4" w:rsidRDefault="00B003B1" w:rsidP="00B003B1">
            <w:pPr>
              <w:jc w:val="both"/>
              <w:rPr>
                <w:rFonts w:ascii="Calibri" w:hAnsi="Calibri"/>
                <w:i/>
              </w:rPr>
            </w:pPr>
            <w:r w:rsidRPr="004238E4">
              <w:rPr>
                <w:rFonts w:ascii="Calibri" w:hAnsi="Calibri"/>
                <w:i/>
              </w:rPr>
              <w:t>El sistema deberá ofrecer canales de comunicación para que los clientes puedan recibir soporte técnico en caso de problemas.</w:t>
            </w:r>
          </w:p>
          <w:p w14:paraId="565868F2" w14:textId="77777777" w:rsidR="0070438C" w:rsidRPr="004238E4" w:rsidRDefault="0070438C" w:rsidP="00E65825">
            <w:pPr>
              <w:keepLines/>
              <w:contextualSpacing/>
              <w:rPr>
                <w:rFonts w:ascii="Calibri" w:hAnsi="Calibri" w:cs="Calibri"/>
                <w:i/>
                <w:sz w:val="36"/>
                <w:szCs w:val="36"/>
              </w:rPr>
            </w:pPr>
          </w:p>
        </w:tc>
      </w:tr>
      <w:tr w:rsidR="0070438C" w:rsidRPr="004238E4" w14:paraId="553E1E95" w14:textId="77777777" w:rsidTr="00E65825">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D39CFE" w14:textId="77777777" w:rsidR="0070438C" w:rsidRPr="004238E4" w:rsidRDefault="0070438C" w:rsidP="00E65825">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3AAE51" w14:textId="77777777" w:rsidR="0070438C" w:rsidRPr="004238E4" w:rsidRDefault="0070438C" w:rsidP="00E65825">
            <w:pPr>
              <w:keepLines/>
              <w:contextualSpacing/>
              <w:rPr>
                <w:rFonts w:ascii="Calibri" w:hAnsi="Calibri" w:cs="Calibri"/>
                <w:i/>
                <w:sz w:val="36"/>
                <w:szCs w:val="36"/>
              </w:rPr>
            </w:pPr>
            <w:r w:rsidRPr="004238E4">
              <w:rPr>
                <w:rFonts w:ascii="Calibri" w:hAnsi="Calibri" w:cs="Calibri"/>
                <w:i/>
                <w:kern w:val="24"/>
              </w:rPr>
              <w:t>Funcional - Datos</w:t>
            </w:r>
          </w:p>
        </w:tc>
      </w:tr>
      <w:tr w:rsidR="0070438C" w:rsidRPr="004238E4" w14:paraId="5332F231" w14:textId="77777777" w:rsidTr="002A4117">
        <w:trPr>
          <w:trHeight w:val="575"/>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B282D12" w14:textId="77777777" w:rsidR="0070438C" w:rsidRPr="004238E4" w:rsidRDefault="0070438C" w:rsidP="00E65825">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55D771" w14:textId="77777777" w:rsidR="00B003B1" w:rsidRPr="004238E4" w:rsidRDefault="0070438C" w:rsidP="00B003B1">
            <w:pPr>
              <w:keepLines/>
              <w:contextualSpacing/>
              <w:rPr>
                <w:rFonts w:ascii="Calibri" w:hAnsi="Calibri" w:cs="Calibri"/>
                <w:i/>
                <w:kern w:val="24"/>
              </w:rPr>
            </w:pPr>
            <w:r w:rsidRPr="004238E4">
              <w:rPr>
                <w:rFonts w:ascii="Calibri" w:hAnsi="Calibri" w:cs="Calibri"/>
                <w:i/>
                <w:kern w:val="24"/>
              </w:rPr>
              <w:t xml:space="preserve">El sistema debe </w:t>
            </w:r>
            <w:r w:rsidR="00B003B1" w:rsidRPr="004238E4">
              <w:rPr>
                <w:rFonts w:ascii="Calibri" w:hAnsi="Calibri" w:cs="Calibri"/>
                <w:i/>
                <w:kern w:val="24"/>
              </w:rPr>
              <w:t>brindar una atención rápida y efectiva para garantizar la satisfacción del cliente y resolver cualquier inconveniente que pueda surgir con la siguiente información:</w:t>
            </w:r>
          </w:p>
          <w:p w14:paraId="7B36E3F6" w14:textId="77777777" w:rsidR="00B003B1" w:rsidRPr="004238E4" w:rsidRDefault="00B003B1">
            <w:pPr>
              <w:keepLines/>
              <w:numPr>
                <w:ilvl w:val="0"/>
                <w:numId w:val="41"/>
              </w:numPr>
              <w:ind w:left="720" w:hanging="360"/>
              <w:contextualSpacing/>
              <w:rPr>
                <w:rFonts w:ascii="Calibri" w:hAnsi="Calibri" w:cs="Calibri"/>
                <w:i/>
                <w:szCs w:val="36"/>
              </w:rPr>
            </w:pPr>
            <w:r w:rsidRPr="004238E4">
              <w:rPr>
                <w:rFonts w:ascii="Calibri" w:hAnsi="Calibri" w:cs="Calibri"/>
                <w:i/>
                <w:szCs w:val="36"/>
              </w:rPr>
              <w:t>Formulario de contacto</w:t>
            </w:r>
          </w:p>
          <w:p w14:paraId="03D45360" w14:textId="5EAF7494" w:rsidR="001E230B" w:rsidRPr="004238E4" w:rsidRDefault="0090299B" w:rsidP="001E230B">
            <w:pPr>
              <w:keepLines/>
              <w:numPr>
                <w:ilvl w:val="1"/>
                <w:numId w:val="41"/>
              </w:numPr>
              <w:contextualSpacing/>
              <w:rPr>
                <w:rFonts w:ascii="Calibri" w:hAnsi="Calibri" w:cs="Calibri"/>
                <w:i/>
                <w:szCs w:val="36"/>
              </w:rPr>
            </w:pPr>
            <w:r w:rsidRPr="000D7DA6">
              <w:rPr>
                <w:rFonts w:ascii="Calibri" w:hAnsi="Calibri" w:cs="Calibri"/>
                <w:b/>
                <w:bCs/>
                <w:i/>
                <w:szCs w:val="36"/>
              </w:rPr>
              <w:t>Número telefónico</w:t>
            </w:r>
            <w:r w:rsidR="000D7DA6" w:rsidRPr="000D7DA6">
              <w:rPr>
                <w:rFonts w:ascii="Calibri" w:hAnsi="Calibri" w:cs="Calibri"/>
                <w:b/>
                <w:bCs/>
                <w:i/>
                <w:szCs w:val="36"/>
              </w:rPr>
              <w:t>:</w:t>
            </w:r>
            <w:r w:rsidR="000D7DA6">
              <w:rPr>
                <w:rFonts w:ascii="Calibri" w:hAnsi="Calibri" w:cs="Calibri"/>
                <w:i/>
                <w:szCs w:val="36"/>
              </w:rPr>
              <w:t xml:space="preserve"> tipo </w:t>
            </w:r>
            <w:proofErr w:type="spellStart"/>
            <w:r w:rsidR="000D7DA6">
              <w:rPr>
                <w:rFonts w:ascii="Calibri" w:hAnsi="Calibri" w:cs="Calibri"/>
                <w:i/>
                <w:szCs w:val="36"/>
              </w:rPr>
              <w:t>Integer</w:t>
            </w:r>
            <w:proofErr w:type="spellEnd"/>
            <w:r w:rsidR="000D7DA6">
              <w:rPr>
                <w:rFonts w:ascii="Calibri" w:hAnsi="Calibri" w:cs="Calibri"/>
                <w:i/>
                <w:szCs w:val="36"/>
              </w:rPr>
              <w:t xml:space="preserve"> </w:t>
            </w:r>
            <w:r w:rsidR="000D7DA6" w:rsidRPr="004238E4">
              <w:rPr>
                <w:rFonts w:ascii="Calibri" w:hAnsi="Calibri"/>
                <w:i/>
              </w:rPr>
              <w:t xml:space="preserve">de </w:t>
            </w:r>
            <w:r w:rsidR="000D7DA6">
              <w:rPr>
                <w:rFonts w:ascii="Calibri" w:hAnsi="Calibri"/>
                <w:i/>
              </w:rPr>
              <w:t>10</w:t>
            </w:r>
            <w:r w:rsidR="000D7DA6" w:rsidRPr="004238E4">
              <w:rPr>
                <w:rFonts w:ascii="Calibri" w:hAnsi="Calibri"/>
                <w:i/>
              </w:rPr>
              <w:t xml:space="preserve"> caracteres de formato [ I]</w:t>
            </w:r>
          </w:p>
          <w:p w14:paraId="038F38DC" w14:textId="2394C6FE" w:rsidR="0090299B" w:rsidRPr="000D7DA6" w:rsidRDefault="0090299B" w:rsidP="000D7DA6">
            <w:pPr>
              <w:keepLines/>
              <w:numPr>
                <w:ilvl w:val="1"/>
                <w:numId w:val="9"/>
              </w:numPr>
              <w:contextualSpacing/>
              <w:rPr>
                <w:rFonts w:ascii="Calibri" w:hAnsi="Calibri" w:cs="Calibri"/>
                <w:i/>
                <w:szCs w:val="36"/>
              </w:rPr>
            </w:pPr>
            <w:r w:rsidRPr="000D7DA6">
              <w:rPr>
                <w:rFonts w:ascii="Calibri" w:hAnsi="Calibri" w:cs="Calibri"/>
                <w:b/>
                <w:bCs/>
                <w:i/>
                <w:szCs w:val="36"/>
              </w:rPr>
              <w:t>Correo electrónico de soport</w:t>
            </w:r>
            <w:r w:rsidR="000D7DA6" w:rsidRPr="000D7DA6">
              <w:rPr>
                <w:rFonts w:ascii="Calibri" w:hAnsi="Calibri" w:cs="Calibri"/>
                <w:b/>
                <w:bCs/>
                <w:i/>
                <w:szCs w:val="36"/>
              </w:rPr>
              <w:t xml:space="preserve">e: </w:t>
            </w:r>
            <w:r w:rsidR="000D7DA6" w:rsidRPr="000D7DA6">
              <w:rPr>
                <w:rFonts w:ascii="Calibri" w:hAnsi="Calibri"/>
                <w:b/>
                <w:bCs/>
                <w:i/>
              </w:rPr>
              <w:t>tipo</w:t>
            </w:r>
            <w:r w:rsidR="000D7DA6" w:rsidRPr="004238E4">
              <w:rPr>
                <w:rFonts w:ascii="Calibri" w:hAnsi="Calibri"/>
                <w:i/>
              </w:rPr>
              <w:t xml:space="preserve"> Varchar 60 caracteres debe incluir un formato mayúsculas, minúsculas, caracteres especiales y números</w:t>
            </w:r>
          </w:p>
          <w:p w14:paraId="2884FF21" w14:textId="77777777" w:rsidR="00B003B1" w:rsidRPr="004238E4" w:rsidRDefault="00B003B1">
            <w:pPr>
              <w:keepLines/>
              <w:numPr>
                <w:ilvl w:val="0"/>
                <w:numId w:val="41"/>
              </w:numPr>
              <w:ind w:left="720" w:hanging="360"/>
              <w:contextualSpacing/>
              <w:rPr>
                <w:rFonts w:ascii="Calibri" w:hAnsi="Calibri" w:cs="Calibri"/>
                <w:i/>
                <w:szCs w:val="36"/>
              </w:rPr>
            </w:pPr>
            <w:r w:rsidRPr="004238E4">
              <w:rPr>
                <w:rFonts w:ascii="Calibri" w:hAnsi="Calibri" w:cs="Calibri"/>
                <w:i/>
                <w:szCs w:val="36"/>
              </w:rPr>
              <w:lastRenderedPageBreak/>
              <w:t>Centro de ayuda o sección de preguntas frecuentes</w:t>
            </w:r>
          </w:p>
          <w:p w14:paraId="113C591A" w14:textId="77777777" w:rsidR="0070438C" w:rsidRPr="004238E4" w:rsidRDefault="0090299B" w:rsidP="0090299B">
            <w:pPr>
              <w:keepLines/>
              <w:numPr>
                <w:ilvl w:val="1"/>
                <w:numId w:val="41"/>
              </w:numPr>
              <w:contextualSpacing/>
              <w:rPr>
                <w:rFonts w:ascii="Calibri" w:hAnsi="Calibri" w:cs="Calibri"/>
                <w:i/>
                <w:szCs w:val="36"/>
              </w:rPr>
            </w:pPr>
            <w:r w:rsidRPr="004238E4">
              <w:rPr>
                <w:rFonts w:ascii="Calibri" w:hAnsi="Calibri" w:cs="Calibri"/>
                <w:i/>
                <w:szCs w:val="36"/>
              </w:rPr>
              <w:t>Chat interactivo activo las 24 horas del día.</w:t>
            </w:r>
          </w:p>
        </w:tc>
      </w:tr>
      <w:tr w:rsidR="0070438C" w:rsidRPr="004238E4" w14:paraId="57F2747A" w14:textId="77777777" w:rsidTr="006E7F57">
        <w:trPr>
          <w:trHeight w:val="77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822108" w14:textId="77777777" w:rsidR="0070438C" w:rsidRPr="004238E4" w:rsidRDefault="0070438C" w:rsidP="00E65825">
            <w:pPr>
              <w:keepLines/>
              <w:contextualSpacing/>
              <w:rPr>
                <w:rFonts w:ascii="Calibri" w:hAnsi="Calibri" w:cs="Calibri"/>
                <w:i/>
              </w:rPr>
            </w:pPr>
            <w:r w:rsidRPr="004238E4">
              <w:rPr>
                <w:rFonts w:ascii="Calibri" w:hAnsi="Calibri" w:cs="Calibri"/>
                <w:i/>
              </w:rPr>
              <w:lastRenderedPageBreak/>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3A2AF0"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258E1CC5" w14:textId="77777777" w:rsidR="0070438C" w:rsidRPr="004238E4" w:rsidRDefault="00977FD4" w:rsidP="00977FD4">
            <w:pPr>
              <w:keepLines/>
              <w:contextualSpacing/>
              <w:rPr>
                <w:rFonts w:ascii="Calibri" w:hAnsi="Calibri" w:cs="Calibri"/>
                <w:i/>
                <w:sz w:val="36"/>
                <w:szCs w:val="36"/>
              </w:rPr>
            </w:pPr>
            <w:r w:rsidRPr="004238E4">
              <w:rPr>
                <w:rFonts w:ascii="Calibri" w:hAnsi="Calibri" w:cs="Calibri"/>
                <w:i/>
                <w:kern w:val="24"/>
              </w:rPr>
              <w:t>Versión1.0</w:t>
            </w:r>
          </w:p>
        </w:tc>
      </w:tr>
      <w:tr w:rsidR="0070438C" w:rsidRPr="004238E4" w14:paraId="60535695" w14:textId="77777777" w:rsidTr="00E65825">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6B4E08" w14:textId="77777777" w:rsidR="0070438C" w:rsidRPr="004238E4" w:rsidRDefault="0070438C" w:rsidP="00E65825">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9D36FD" w14:textId="77777777" w:rsidR="0070438C" w:rsidRPr="004238E4" w:rsidRDefault="00372038" w:rsidP="00E65825">
            <w:pPr>
              <w:keepLines/>
              <w:contextualSpacing/>
              <w:rPr>
                <w:rFonts w:ascii="Calibri" w:hAnsi="Calibri" w:cs="Calibri"/>
                <w:i/>
                <w:sz w:val="36"/>
                <w:szCs w:val="36"/>
              </w:rPr>
            </w:pPr>
            <w:r w:rsidRPr="004238E4">
              <w:rPr>
                <w:rFonts w:ascii="Calibri" w:hAnsi="Calibri" w:cs="Calibri"/>
                <w:b/>
                <w:bCs/>
                <w:i/>
                <w:kern w:val="24"/>
              </w:rPr>
              <w:t xml:space="preserve">Media </w:t>
            </w:r>
            <w:r w:rsidR="0070438C" w:rsidRPr="004238E4">
              <w:rPr>
                <w:rFonts w:ascii="Calibri" w:hAnsi="Calibri" w:cs="Calibri"/>
                <w:b/>
                <w:bCs/>
                <w:i/>
                <w:kern w:val="24"/>
              </w:rPr>
              <w:t xml:space="preserve"> </w:t>
            </w:r>
          </w:p>
        </w:tc>
      </w:tr>
    </w:tbl>
    <w:p w14:paraId="782D87B0" w14:textId="77777777" w:rsidR="0088178D" w:rsidRPr="004238E4" w:rsidRDefault="0088178D" w:rsidP="00535B9D">
      <w:pPr>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88178D" w:rsidRPr="004238E4" w14:paraId="0D1E0279" w14:textId="77777777" w:rsidTr="0088178D">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BB6AEB" w14:textId="77777777" w:rsidR="0088178D" w:rsidRPr="004238E4" w:rsidRDefault="0088178D" w:rsidP="00837034">
            <w:pPr>
              <w:keepLines/>
              <w:contextualSpacing/>
              <w:rPr>
                <w:rFonts w:ascii="Calibri" w:hAnsi="Calibri" w:cs="Calibri"/>
                <w:i/>
              </w:rPr>
            </w:pPr>
            <w:r w:rsidRPr="004238E4">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017624" w14:textId="77777777" w:rsidR="0088178D" w:rsidRPr="004238E4" w:rsidRDefault="0088178D" w:rsidP="00837034">
            <w:pPr>
              <w:keepLines/>
              <w:contextualSpacing/>
              <w:rPr>
                <w:rFonts w:ascii="Calibri" w:hAnsi="Calibri" w:cs="Calibri"/>
                <w:i/>
              </w:rPr>
            </w:pPr>
            <w:r w:rsidRPr="004238E4">
              <w:rPr>
                <w:rFonts w:ascii="Calibri" w:hAnsi="Calibri" w:cs="Calibri"/>
                <w:b/>
                <w:i/>
              </w:rPr>
              <w:t>RF-</w:t>
            </w:r>
            <w:r w:rsidR="00356B47" w:rsidRPr="004238E4">
              <w:rPr>
                <w:rFonts w:ascii="Calibri" w:hAnsi="Calibri" w:cs="Calibri"/>
                <w:b/>
                <w:i/>
              </w:rPr>
              <w:t>40</w:t>
            </w:r>
          </w:p>
        </w:tc>
      </w:tr>
      <w:tr w:rsidR="0088178D" w:rsidRPr="004238E4" w14:paraId="6F43E8E5" w14:textId="77777777" w:rsidTr="0088178D">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5182B2" w14:textId="77777777" w:rsidR="0088178D" w:rsidRPr="004238E4" w:rsidRDefault="0088178D" w:rsidP="00837034">
            <w:pPr>
              <w:keepLines/>
              <w:contextualSpacing/>
              <w:rPr>
                <w:rFonts w:ascii="Calibri" w:hAnsi="Calibri" w:cs="Calibri"/>
                <w:i/>
              </w:rPr>
            </w:pPr>
            <w:r w:rsidRPr="004238E4">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0FD3F9" w14:textId="77777777" w:rsidR="0088178D" w:rsidRPr="004238E4" w:rsidRDefault="0097468C" w:rsidP="00837034">
            <w:pPr>
              <w:keepLines/>
              <w:contextualSpacing/>
              <w:rPr>
                <w:rFonts w:ascii="Calibri" w:hAnsi="Calibri" w:cs="Calibri"/>
                <w:i/>
                <w:sz w:val="36"/>
                <w:szCs w:val="36"/>
              </w:rPr>
            </w:pPr>
            <w:r w:rsidRPr="004238E4">
              <w:rPr>
                <w:rFonts w:ascii="Calibri" w:hAnsi="Calibri" w:cs="Calibri"/>
                <w:i/>
              </w:rPr>
              <w:t>Consultar ordenes de comprar anteriores</w:t>
            </w:r>
            <w:r w:rsidR="00AA3C03" w:rsidRPr="004238E4">
              <w:rPr>
                <w:rFonts w:ascii="Calibri" w:hAnsi="Calibri" w:cs="Calibri"/>
                <w:i/>
              </w:rPr>
              <w:t xml:space="preserve"> de los clientes </w:t>
            </w:r>
          </w:p>
        </w:tc>
      </w:tr>
      <w:tr w:rsidR="0088178D" w:rsidRPr="004238E4" w14:paraId="7B1E159B" w14:textId="77777777" w:rsidTr="0088178D">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4A99B2" w14:textId="77777777" w:rsidR="0088178D" w:rsidRPr="004238E4" w:rsidRDefault="0088178D" w:rsidP="00837034">
            <w:pPr>
              <w:keepLines/>
              <w:contextualSpacing/>
              <w:rPr>
                <w:rFonts w:ascii="Calibri" w:hAnsi="Calibri" w:cs="Calibri"/>
                <w:i/>
              </w:rPr>
            </w:pPr>
            <w:r w:rsidRPr="004238E4">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F708EC" w14:textId="77777777" w:rsidR="0088178D" w:rsidRPr="004238E4" w:rsidRDefault="00372038" w:rsidP="00837034">
            <w:pPr>
              <w:keepLines/>
              <w:contextualSpacing/>
              <w:rPr>
                <w:rFonts w:ascii="Calibri" w:hAnsi="Calibri" w:cs="Calibri"/>
                <w:i/>
                <w:sz w:val="36"/>
                <w:szCs w:val="36"/>
              </w:rPr>
            </w:pPr>
            <w:r w:rsidRPr="004238E4">
              <w:rPr>
                <w:rFonts w:ascii="Calibri" w:hAnsi="Calibri"/>
                <w:i/>
              </w:rPr>
              <w:t xml:space="preserve">El sistema permitirá </w:t>
            </w:r>
            <w:r w:rsidR="00AA3C03" w:rsidRPr="004238E4">
              <w:rPr>
                <w:rFonts w:ascii="Calibri" w:hAnsi="Calibri"/>
                <w:i/>
              </w:rPr>
              <w:t>consultar las ordenes de compras de los clientes para tener una mejor facilidad al momento de querer volver a comprar un producto</w:t>
            </w:r>
            <w:r w:rsidRPr="004238E4">
              <w:rPr>
                <w:rFonts w:ascii="Calibri" w:hAnsi="Calibri"/>
                <w:i/>
              </w:rPr>
              <w:t>.</w:t>
            </w:r>
          </w:p>
        </w:tc>
      </w:tr>
      <w:tr w:rsidR="0088178D" w:rsidRPr="004238E4" w14:paraId="79F4E65F" w14:textId="77777777" w:rsidTr="0088178D">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2FCD46" w14:textId="77777777" w:rsidR="0088178D" w:rsidRPr="004238E4" w:rsidRDefault="0088178D" w:rsidP="00837034">
            <w:pPr>
              <w:keepLines/>
              <w:contextualSpacing/>
              <w:rPr>
                <w:rFonts w:ascii="Calibri" w:hAnsi="Calibri" w:cs="Calibri"/>
                <w:i/>
              </w:rPr>
            </w:pPr>
            <w:r w:rsidRPr="004238E4">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E2DAE8" w14:textId="77777777" w:rsidR="0088178D" w:rsidRPr="004238E4" w:rsidRDefault="0088178D" w:rsidP="00837034">
            <w:pPr>
              <w:keepLines/>
              <w:contextualSpacing/>
              <w:rPr>
                <w:rFonts w:ascii="Calibri" w:hAnsi="Calibri" w:cs="Calibri"/>
                <w:i/>
                <w:sz w:val="36"/>
                <w:szCs w:val="36"/>
              </w:rPr>
            </w:pPr>
            <w:r w:rsidRPr="004238E4">
              <w:rPr>
                <w:rFonts w:ascii="Calibri" w:hAnsi="Calibri" w:cs="Calibri"/>
                <w:i/>
                <w:kern w:val="24"/>
              </w:rPr>
              <w:t>Funcional - Datos</w:t>
            </w:r>
          </w:p>
        </w:tc>
      </w:tr>
      <w:tr w:rsidR="0088178D" w:rsidRPr="004238E4" w14:paraId="0B3E2A09" w14:textId="77777777" w:rsidTr="00AD2CF9">
        <w:trPr>
          <w:trHeight w:val="845"/>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36C086" w14:textId="77777777" w:rsidR="0088178D" w:rsidRPr="004238E4" w:rsidRDefault="0088178D" w:rsidP="00837034">
            <w:pPr>
              <w:keepLines/>
              <w:contextualSpacing/>
              <w:rPr>
                <w:rFonts w:ascii="Calibri" w:hAnsi="Calibri" w:cs="Calibri"/>
                <w:i/>
              </w:rPr>
            </w:pPr>
            <w:r w:rsidRPr="004238E4">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84B1D1" w14:textId="77777777" w:rsidR="00372038" w:rsidRPr="004238E4" w:rsidRDefault="0088178D" w:rsidP="000C34BD">
            <w:pPr>
              <w:keepLines/>
              <w:contextualSpacing/>
              <w:rPr>
                <w:rFonts w:ascii="Calibri" w:hAnsi="Calibri" w:cs="Calibri"/>
                <w:i/>
                <w:kern w:val="24"/>
              </w:rPr>
            </w:pPr>
            <w:r w:rsidRPr="004238E4">
              <w:rPr>
                <w:rFonts w:ascii="Calibri" w:hAnsi="Calibri" w:cs="Calibri"/>
                <w:i/>
                <w:kern w:val="24"/>
              </w:rPr>
              <w:t xml:space="preserve">El sistema debe </w:t>
            </w:r>
            <w:r w:rsidR="000C34BD" w:rsidRPr="004238E4">
              <w:rPr>
                <w:rFonts w:ascii="Calibri" w:hAnsi="Calibri" w:cs="Calibri"/>
                <w:i/>
                <w:kern w:val="24"/>
              </w:rPr>
              <w:t xml:space="preserve">permitir </w:t>
            </w:r>
            <w:r w:rsidR="003A3FB0" w:rsidRPr="004238E4">
              <w:rPr>
                <w:rFonts w:ascii="Calibri" w:hAnsi="Calibri" w:cs="Calibri"/>
                <w:i/>
                <w:kern w:val="24"/>
              </w:rPr>
              <w:t xml:space="preserve">al cliente </w:t>
            </w:r>
            <w:r w:rsidR="000C34BD" w:rsidRPr="004238E4">
              <w:rPr>
                <w:rFonts w:ascii="Calibri" w:hAnsi="Calibri" w:cs="Calibri"/>
                <w:i/>
                <w:kern w:val="24"/>
              </w:rPr>
              <w:t>consulta</w:t>
            </w:r>
            <w:r w:rsidR="003A3FB0" w:rsidRPr="004238E4">
              <w:rPr>
                <w:rFonts w:ascii="Calibri" w:hAnsi="Calibri" w:cs="Calibri"/>
                <w:i/>
                <w:kern w:val="24"/>
              </w:rPr>
              <w:t>r</w:t>
            </w:r>
            <w:r w:rsidR="000C34BD" w:rsidRPr="004238E4">
              <w:rPr>
                <w:rFonts w:ascii="Calibri" w:hAnsi="Calibri" w:cs="Calibri"/>
                <w:i/>
                <w:kern w:val="24"/>
              </w:rPr>
              <w:t xml:space="preserve"> de órdenes de compra </w:t>
            </w:r>
            <w:r w:rsidR="003A3FB0" w:rsidRPr="004238E4">
              <w:rPr>
                <w:rFonts w:ascii="Calibri" w:hAnsi="Calibri" w:cs="Calibri"/>
                <w:i/>
                <w:kern w:val="24"/>
              </w:rPr>
              <w:t xml:space="preserve">anteriores </w:t>
            </w:r>
            <w:r w:rsidR="000C34BD" w:rsidRPr="004238E4">
              <w:rPr>
                <w:rFonts w:ascii="Calibri" w:hAnsi="Calibri" w:cs="Calibri"/>
                <w:i/>
                <w:kern w:val="24"/>
              </w:rPr>
              <w:t>teniendo la siguiente información:</w:t>
            </w:r>
          </w:p>
          <w:p w14:paraId="4BA6704C" w14:textId="77777777" w:rsidR="000C34BD" w:rsidRPr="004238E4" w:rsidRDefault="000C34BD" w:rsidP="000C34BD">
            <w:pPr>
              <w:keepLines/>
              <w:numPr>
                <w:ilvl w:val="0"/>
                <w:numId w:val="135"/>
              </w:numPr>
              <w:contextualSpacing/>
              <w:rPr>
                <w:rFonts w:ascii="Calibri" w:hAnsi="Calibri" w:cs="Calibri"/>
                <w:i/>
                <w:szCs w:val="36"/>
              </w:rPr>
            </w:pPr>
            <w:r w:rsidRPr="004238E4">
              <w:rPr>
                <w:rFonts w:ascii="Calibri" w:hAnsi="Calibri" w:cs="Calibri"/>
                <w:i/>
                <w:szCs w:val="36"/>
              </w:rPr>
              <w:t>Ingresar a las órdenes de compra anteriores</w:t>
            </w:r>
            <w:r w:rsidR="003A3FB0" w:rsidRPr="004238E4">
              <w:rPr>
                <w:rFonts w:ascii="Calibri" w:hAnsi="Calibri" w:cs="Calibri"/>
                <w:i/>
                <w:szCs w:val="36"/>
              </w:rPr>
              <w:t xml:space="preserve"> en el sistema web</w:t>
            </w:r>
            <w:r w:rsidRPr="004238E4">
              <w:rPr>
                <w:rFonts w:ascii="Calibri" w:hAnsi="Calibri" w:cs="Calibri"/>
                <w:i/>
                <w:szCs w:val="36"/>
              </w:rPr>
              <w:t>:</w:t>
            </w:r>
          </w:p>
          <w:p w14:paraId="4B2EF77D" w14:textId="77777777" w:rsidR="003A3FB0" w:rsidRPr="004238E4" w:rsidRDefault="003A3FB0" w:rsidP="003A3FB0">
            <w:pPr>
              <w:keepLines/>
              <w:numPr>
                <w:ilvl w:val="1"/>
                <w:numId w:val="135"/>
              </w:numPr>
              <w:contextualSpacing/>
              <w:rPr>
                <w:rFonts w:ascii="Calibri" w:hAnsi="Calibri" w:cs="Calibri"/>
                <w:i/>
                <w:szCs w:val="36"/>
              </w:rPr>
            </w:pPr>
            <w:r w:rsidRPr="004238E4">
              <w:rPr>
                <w:rFonts w:ascii="Calibri" w:hAnsi="Calibri" w:cs="Calibri"/>
                <w:i/>
                <w:szCs w:val="36"/>
              </w:rPr>
              <w:t xml:space="preserve">En la barra de menú, buscamos la opción de consultar ordenes de compras anteriores </w:t>
            </w:r>
          </w:p>
          <w:p w14:paraId="63D9551E" w14:textId="77777777" w:rsidR="003A3FB0" w:rsidRPr="004238E4" w:rsidRDefault="000C34BD" w:rsidP="003A3FB0">
            <w:pPr>
              <w:keepLines/>
              <w:numPr>
                <w:ilvl w:val="1"/>
                <w:numId w:val="135"/>
              </w:numPr>
              <w:contextualSpacing/>
              <w:rPr>
                <w:rFonts w:ascii="Calibri" w:hAnsi="Calibri" w:cs="Calibri"/>
                <w:i/>
                <w:szCs w:val="36"/>
              </w:rPr>
            </w:pPr>
            <w:r w:rsidRPr="004238E4">
              <w:rPr>
                <w:rFonts w:ascii="Calibri" w:hAnsi="Calibri" w:cs="Calibri"/>
                <w:i/>
                <w:szCs w:val="36"/>
              </w:rPr>
              <w:t xml:space="preserve">El cliente </w:t>
            </w:r>
            <w:r w:rsidR="003A3FB0" w:rsidRPr="004238E4">
              <w:rPr>
                <w:rFonts w:ascii="Calibri" w:hAnsi="Calibri" w:cs="Calibri"/>
                <w:i/>
                <w:szCs w:val="36"/>
              </w:rPr>
              <w:t xml:space="preserve">con su cuenta registrada en el sistema web </w:t>
            </w:r>
            <w:r w:rsidRPr="004238E4">
              <w:rPr>
                <w:rFonts w:ascii="Calibri" w:hAnsi="Calibri" w:cs="Calibri"/>
                <w:i/>
                <w:szCs w:val="36"/>
              </w:rPr>
              <w:t>tiene acceso autorizado para poder consultas las ordenes de compras anteriores.</w:t>
            </w:r>
          </w:p>
          <w:p w14:paraId="23A35085" w14:textId="77777777" w:rsidR="000C34BD" w:rsidRPr="004238E4" w:rsidRDefault="000C34BD" w:rsidP="000C34BD">
            <w:pPr>
              <w:keepLines/>
              <w:numPr>
                <w:ilvl w:val="0"/>
                <w:numId w:val="135"/>
              </w:numPr>
              <w:contextualSpacing/>
              <w:rPr>
                <w:rFonts w:ascii="Calibri" w:hAnsi="Calibri" w:cs="Calibri"/>
                <w:i/>
                <w:szCs w:val="36"/>
              </w:rPr>
            </w:pPr>
            <w:r w:rsidRPr="004238E4">
              <w:rPr>
                <w:rFonts w:ascii="Calibri" w:hAnsi="Calibri" w:cs="Calibri"/>
                <w:i/>
                <w:szCs w:val="36"/>
              </w:rPr>
              <w:t xml:space="preserve">Permitir buscar </w:t>
            </w:r>
            <w:r w:rsidR="003A3FB0" w:rsidRPr="004238E4">
              <w:rPr>
                <w:rFonts w:ascii="Calibri" w:hAnsi="Calibri" w:cs="Calibri"/>
                <w:i/>
                <w:szCs w:val="36"/>
              </w:rPr>
              <w:t>ordenes de compras anteriores:</w:t>
            </w:r>
          </w:p>
          <w:p w14:paraId="4B54B204" w14:textId="77777777" w:rsidR="003A3FB0" w:rsidRPr="004238E4" w:rsidRDefault="003A3FB0" w:rsidP="00841398">
            <w:pPr>
              <w:keepLines/>
              <w:numPr>
                <w:ilvl w:val="1"/>
                <w:numId w:val="135"/>
              </w:numPr>
              <w:contextualSpacing/>
              <w:rPr>
                <w:rFonts w:ascii="Calibri" w:hAnsi="Calibri" w:cs="Calibri"/>
                <w:i/>
                <w:szCs w:val="36"/>
              </w:rPr>
            </w:pPr>
            <w:r w:rsidRPr="004238E4">
              <w:rPr>
                <w:rFonts w:ascii="Calibri" w:hAnsi="Calibri" w:cs="Calibri"/>
                <w:i/>
                <w:szCs w:val="36"/>
              </w:rPr>
              <w:t>El cliente puede buscar por el nombre del producto que desea</w:t>
            </w:r>
            <w:r w:rsidR="00AD2CF9" w:rsidRPr="004238E4">
              <w:rPr>
                <w:rFonts w:ascii="Calibri" w:hAnsi="Calibri" w:cs="Calibri"/>
                <w:i/>
                <w:szCs w:val="36"/>
              </w:rPr>
              <w:t xml:space="preserve"> consultar.</w:t>
            </w:r>
          </w:p>
        </w:tc>
      </w:tr>
      <w:tr w:rsidR="0088178D" w:rsidRPr="004238E4" w14:paraId="09854A88" w14:textId="77777777" w:rsidTr="006E7F57">
        <w:trPr>
          <w:trHeight w:val="85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ADF41EE" w14:textId="77777777" w:rsidR="0088178D" w:rsidRPr="004238E4" w:rsidRDefault="0088178D" w:rsidP="00837034">
            <w:pPr>
              <w:keepLines/>
              <w:contextualSpacing/>
              <w:rPr>
                <w:rFonts w:ascii="Calibri" w:hAnsi="Calibri" w:cs="Calibri"/>
                <w:i/>
              </w:rPr>
            </w:pPr>
            <w:r w:rsidRPr="004238E4">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F13D2D" w14:textId="77777777" w:rsidR="00977FD4" w:rsidRPr="004238E4" w:rsidRDefault="00977FD4" w:rsidP="00977FD4">
            <w:pPr>
              <w:keepLines/>
              <w:contextualSpacing/>
              <w:rPr>
                <w:rFonts w:ascii="Calibri" w:hAnsi="Calibri" w:cs="Calibri"/>
                <w:i/>
                <w:sz w:val="36"/>
                <w:szCs w:val="36"/>
              </w:rPr>
            </w:pPr>
            <w:r w:rsidRPr="004238E4">
              <w:rPr>
                <w:rFonts w:ascii="Calibri" w:hAnsi="Calibri" w:cs="Calibri"/>
                <w:i/>
                <w:kern w:val="24"/>
              </w:rPr>
              <w:t>10/5/2023</w:t>
            </w:r>
          </w:p>
          <w:p w14:paraId="6EC4A89C" w14:textId="77777777" w:rsidR="0088178D" w:rsidRPr="004238E4" w:rsidRDefault="00977FD4" w:rsidP="00977FD4">
            <w:pPr>
              <w:keepLines/>
              <w:contextualSpacing/>
              <w:rPr>
                <w:rFonts w:ascii="Calibri" w:hAnsi="Calibri" w:cs="Calibri"/>
                <w:i/>
                <w:sz w:val="36"/>
                <w:szCs w:val="36"/>
              </w:rPr>
            </w:pPr>
            <w:r w:rsidRPr="004238E4">
              <w:rPr>
                <w:rFonts w:ascii="Calibri" w:hAnsi="Calibri" w:cs="Calibri"/>
                <w:i/>
                <w:kern w:val="24"/>
              </w:rPr>
              <w:t>Versión1.0</w:t>
            </w:r>
          </w:p>
        </w:tc>
      </w:tr>
      <w:tr w:rsidR="0088178D" w:rsidRPr="004238E4" w14:paraId="552939A3" w14:textId="77777777" w:rsidTr="0088178D">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88FF93" w14:textId="77777777" w:rsidR="0088178D" w:rsidRPr="004238E4" w:rsidRDefault="0088178D" w:rsidP="00837034">
            <w:pPr>
              <w:keepLines/>
              <w:contextualSpacing/>
              <w:rPr>
                <w:rFonts w:ascii="Calibri" w:hAnsi="Calibri" w:cs="Calibri"/>
                <w:i/>
              </w:rPr>
            </w:pPr>
            <w:r w:rsidRPr="004238E4">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C17EC5" w14:textId="77777777" w:rsidR="0088178D" w:rsidRPr="004238E4" w:rsidRDefault="0088178D" w:rsidP="00837034">
            <w:pPr>
              <w:keepLines/>
              <w:contextualSpacing/>
              <w:rPr>
                <w:rFonts w:ascii="Calibri" w:hAnsi="Calibri" w:cs="Calibri"/>
                <w:i/>
                <w:sz w:val="36"/>
                <w:szCs w:val="36"/>
              </w:rPr>
            </w:pPr>
            <w:r w:rsidRPr="004238E4">
              <w:rPr>
                <w:rFonts w:ascii="Calibri" w:hAnsi="Calibri" w:cs="Calibri"/>
                <w:b/>
                <w:bCs/>
                <w:i/>
                <w:kern w:val="24"/>
              </w:rPr>
              <w:t xml:space="preserve">Alta </w:t>
            </w:r>
          </w:p>
        </w:tc>
      </w:tr>
    </w:tbl>
    <w:p w14:paraId="2994F59D" w14:textId="77777777" w:rsidR="00837034" w:rsidRPr="004238E4" w:rsidRDefault="00A2466D" w:rsidP="001E19C4">
      <w:pPr>
        <w:pStyle w:val="Ttulo2"/>
        <w:numPr>
          <w:ilvl w:val="1"/>
          <w:numId w:val="2"/>
        </w:numPr>
        <w:ind w:left="1418"/>
        <w:rPr>
          <w:rFonts w:ascii="Calibri" w:hAnsi="Calibri" w:cs="Book Antiqua"/>
          <w:i w:val="0"/>
          <w:sz w:val="24"/>
        </w:rPr>
      </w:pPr>
      <w:bookmarkStart w:id="33" w:name="_Toc453064076"/>
      <w:bookmarkStart w:id="34" w:name="_Toc139966889"/>
      <w:bookmarkEnd w:id="32"/>
      <w:r w:rsidRPr="004238E4">
        <w:rPr>
          <w:rFonts w:ascii="Calibri" w:hAnsi="Calibri" w:cs="Book Antiqua"/>
          <w:i w:val="0"/>
          <w:sz w:val="24"/>
        </w:rPr>
        <w:t>No funcionales</w:t>
      </w:r>
      <w:bookmarkEnd w:id="33"/>
      <w:bookmarkEnd w:id="34"/>
    </w:p>
    <w:tbl>
      <w:tblPr>
        <w:tblW w:w="7934" w:type="dxa"/>
        <w:jc w:val="center"/>
        <w:tblCellMar>
          <w:left w:w="0" w:type="dxa"/>
          <w:right w:w="0" w:type="dxa"/>
        </w:tblCellMar>
        <w:tblLook w:val="0600" w:firstRow="0" w:lastRow="0" w:firstColumn="0" w:lastColumn="0" w:noHBand="1" w:noVBand="1"/>
      </w:tblPr>
      <w:tblGrid>
        <w:gridCol w:w="1608"/>
        <w:gridCol w:w="6326"/>
      </w:tblGrid>
      <w:tr w:rsidR="001E19C4" w:rsidRPr="004238E4" w14:paraId="56E8266F"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9F41E1" w14:textId="77777777" w:rsidR="001E19C4" w:rsidRPr="004238E4" w:rsidRDefault="001E19C4">
            <w:pPr>
              <w:rPr>
                <w:rFonts w:ascii="Calibri" w:hAnsi="Calibri" w:cs="Calibri"/>
                <w:i/>
                <w:iCs/>
              </w:rPr>
            </w:pPr>
            <w:r w:rsidRPr="004238E4">
              <w:rPr>
                <w:rFonts w:ascii="Calibri" w:hAnsi="Calibri" w:cs="Calibri"/>
                <w:i/>
                <w:iCs/>
              </w:rPr>
              <w:t>Número: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AF3745" w14:textId="77777777" w:rsidR="001E19C4" w:rsidRPr="004238E4" w:rsidRDefault="001E19C4">
            <w:pPr>
              <w:rPr>
                <w:rFonts w:ascii="Calibri" w:hAnsi="Calibri" w:cs="Calibri"/>
                <w:i/>
                <w:iCs/>
              </w:rPr>
            </w:pPr>
            <w:r w:rsidRPr="004238E4">
              <w:rPr>
                <w:rFonts w:ascii="Calibri" w:hAnsi="Calibri" w:cs="Calibri"/>
                <w:b/>
                <w:i/>
                <w:iCs/>
              </w:rPr>
              <w:t>RN-1</w:t>
            </w:r>
          </w:p>
        </w:tc>
      </w:tr>
      <w:tr w:rsidR="001E19C4" w:rsidRPr="004238E4" w14:paraId="0A787855"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175E65" w14:textId="77777777" w:rsidR="001E19C4" w:rsidRPr="004238E4" w:rsidRDefault="001E19C4">
            <w:pPr>
              <w:rPr>
                <w:rFonts w:ascii="Calibri" w:hAnsi="Calibri" w:cs="Calibri"/>
                <w:i/>
                <w:iCs/>
              </w:rPr>
            </w:pPr>
            <w:r w:rsidRPr="004238E4">
              <w:rPr>
                <w:rFonts w:ascii="Calibri" w:hAnsi="Calibri" w:cs="Calibri"/>
                <w:i/>
                <w:iCs/>
              </w:rPr>
              <w:t>Título: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8D1C03"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bCs/>
                <w:i/>
                <w:color w:val="0D0D0D"/>
              </w:rPr>
              <w:t>Usabilidad del sistema de compras a distancia</w:t>
            </w:r>
          </w:p>
        </w:tc>
      </w:tr>
      <w:tr w:rsidR="001E19C4" w:rsidRPr="004238E4" w14:paraId="62C906A0"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AD152B" w14:textId="77777777" w:rsidR="001E19C4" w:rsidRPr="004238E4" w:rsidRDefault="001E19C4">
            <w:pPr>
              <w:rPr>
                <w:rFonts w:ascii="Calibri" w:hAnsi="Calibri" w:cs="Calibri"/>
                <w:i/>
                <w:iCs/>
              </w:rPr>
            </w:pPr>
            <w:r w:rsidRPr="004238E4">
              <w:rPr>
                <w:rFonts w:ascii="Calibri" w:hAnsi="Calibri" w:cs="Calibri"/>
                <w:i/>
                <w:iCs/>
              </w:rPr>
              <w:t>Texto: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11E69D"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bCs/>
                <w:i/>
                <w:color w:val="0D0D0D"/>
              </w:rPr>
              <w:t>El sistema permitirá al usuario manejar el sistema de compras a distancia de una manera fácil y eficaz</w:t>
            </w:r>
          </w:p>
        </w:tc>
      </w:tr>
      <w:tr w:rsidR="001E19C4" w:rsidRPr="004238E4" w14:paraId="36D83641"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510100D" w14:textId="77777777" w:rsidR="001E19C4" w:rsidRPr="004238E4" w:rsidRDefault="001E19C4">
            <w:pPr>
              <w:rPr>
                <w:rFonts w:ascii="Calibri" w:hAnsi="Calibri" w:cs="Calibri"/>
                <w:i/>
                <w:iCs/>
              </w:rPr>
            </w:pPr>
            <w:r w:rsidRPr="004238E4">
              <w:rPr>
                <w:rFonts w:ascii="Calibri" w:hAnsi="Calibri" w:cs="Calibri"/>
                <w:i/>
                <w:iCs/>
              </w:rPr>
              <w:t>Tipo: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449A16"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i/>
                <w:iCs/>
              </w:rPr>
              <w:t xml:space="preserve">No Funcional - </w:t>
            </w:r>
            <w:r w:rsidR="00F6387C" w:rsidRPr="004238E4">
              <w:rPr>
                <w:rFonts w:ascii="Calibri" w:hAnsi="Calibri" w:cs="Calibri"/>
                <w:bCs/>
                <w:i/>
                <w:color w:val="0D0D0D"/>
              </w:rPr>
              <w:t>Producto</w:t>
            </w:r>
          </w:p>
        </w:tc>
      </w:tr>
      <w:tr w:rsidR="001E19C4" w:rsidRPr="004238E4" w14:paraId="6ADC2AC1" w14:textId="77777777">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A6238C" w14:textId="77777777" w:rsidR="001E19C4" w:rsidRPr="004238E4" w:rsidRDefault="001E19C4">
            <w:pPr>
              <w:rPr>
                <w:rFonts w:ascii="Calibri" w:hAnsi="Calibri" w:cs="Calibri"/>
                <w:i/>
                <w:iCs/>
              </w:rPr>
            </w:pPr>
            <w:r w:rsidRPr="004238E4">
              <w:rPr>
                <w:rFonts w:ascii="Calibri" w:hAnsi="Calibri" w:cs="Calibri"/>
                <w:i/>
                <w:iCs/>
              </w:rPr>
              <w:lastRenderedPageBreak/>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AE73B9" w14:textId="77777777" w:rsidR="00F6387C" w:rsidRPr="004238E4" w:rsidRDefault="00F6387C" w:rsidP="00F6387C">
            <w:pPr>
              <w:pStyle w:val="Prrafodelista"/>
              <w:ind w:left="0"/>
              <w:jc w:val="both"/>
              <w:textAlignment w:val="baseline"/>
              <w:rPr>
                <w:rFonts w:ascii="Calibri" w:hAnsi="Calibri" w:cs="Calibri"/>
                <w:bCs/>
                <w:i/>
                <w:color w:val="0D0D0D"/>
              </w:rPr>
            </w:pPr>
            <w:r w:rsidRPr="004238E4">
              <w:rPr>
                <w:rFonts w:ascii="Calibri" w:hAnsi="Calibri" w:cs="Calibri"/>
                <w:bCs/>
                <w:i/>
                <w:color w:val="0D0D0D"/>
              </w:rPr>
              <w:t>El sistema debe adaptarse a las necesidades del usuario y se necesita lo siguiente:</w:t>
            </w:r>
          </w:p>
          <w:p w14:paraId="169A4D16" w14:textId="77777777" w:rsidR="00F6387C" w:rsidRPr="004238E4" w:rsidRDefault="00F6387C" w:rsidP="00F6387C">
            <w:pPr>
              <w:pStyle w:val="Sinespaciado"/>
              <w:numPr>
                <w:ilvl w:val="0"/>
                <w:numId w:val="43"/>
              </w:numPr>
              <w:jc w:val="both"/>
              <w:rPr>
                <w:rFonts w:ascii="Calibri" w:hAnsi="Calibri" w:cs="Calibri"/>
                <w:i/>
                <w:color w:val="0D0D0D"/>
                <w:lang w:val="es-EC"/>
              </w:rPr>
            </w:pPr>
            <w:r w:rsidRPr="004238E4">
              <w:rPr>
                <w:rFonts w:ascii="Calibri" w:hAnsi="Calibri" w:cs="Calibri"/>
                <w:i/>
                <w:color w:val="0D0D0D"/>
                <w:lang w:val="es-EC"/>
              </w:rPr>
              <w:t>Establecer como objetivo que los usuarios sean capaces de utilizar el sistema de compras a distancia de manera eficiente en un tiempo promedio de aprendizaje de no más de 30 minutos.</w:t>
            </w:r>
          </w:p>
          <w:p w14:paraId="388C0668" w14:textId="77777777" w:rsidR="00F6387C" w:rsidRPr="004238E4" w:rsidRDefault="00F6387C" w:rsidP="00F6387C">
            <w:pPr>
              <w:pStyle w:val="Sinespaciado"/>
              <w:numPr>
                <w:ilvl w:val="0"/>
                <w:numId w:val="43"/>
              </w:numPr>
              <w:jc w:val="both"/>
              <w:rPr>
                <w:rFonts w:ascii="Calibri" w:hAnsi="Calibri" w:cs="Calibri"/>
                <w:i/>
                <w:color w:val="0D0D0D"/>
                <w:lang w:val="es-EC"/>
              </w:rPr>
            </w:pPr>
            <w:r w:rsidRPr="004238E4">
              <w:rPr>
                <w:rFonts w:ascii="Calibri" w:hAnsi="Calibri" w:cs="Calibri"/>
                <w:i/>
                <w:color w:val="0D0D0D"/>
                <w:lang w:val="es-EC"/>
              </w:rPr>
              <w:t>Puedan completar una compra en no más de 10 minutos desde que inician sesión hasta que finalizan el proceso de pago.</w:t>
            </w:r>
          </w:p>
          <w:p w14:paraId="6EDE8D35" w14:textId="77777777" w:rsidR="001E19C4" w:rsidRPr="004238E4" w:rsidRDefault="00F6387C" w:rsidP="00F6387C">
            <w:pPr>
              <w:pStyle w:val="Prrafodelista"/>
              <w:numPr>
                <w:ilvl w:val="0"/>
                <w:numId w:val="43"/>
              </w:numPr>
              <w:jc w:val="both"/>
              <w:textAlignment w:val="baseline"/>
              <w:rPr>
                <w:rFonts w:ascii="Calibri" w:hAnsi="Calibri" w:cs="Calibri"/>
                <w:i/>
                <w:iCs/>
              </w:rPr>
            </w:pPr>
            <w:r w:rsidRPr="004238E4">
              <w:rPr>
                <w:rFonts w:ascii="Calibri" w:hAnsi="Calibri" w:cs="Calibri"/>
                <w:i/>
                <w:color w:val="0D0D0D"/>
              </w:rPr>
              <w:t>Establecer como objetivo una tasa de error no superior al 2%. Esto implica que los usuarios no deben cometer más de 2 errores en promedio por cada 100 acciones realizadas en el sistema de compras a distancia.</w:t>
            </w:r>
          </w:p>
        </w:tc>
      </w:tr>
      <w:tr w:rsidR="001E19C4" w:rsidRPr="004238E4" w14:paraId="005E22F1"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611BBC" w14:textId="77777777" w:rsidR="001E19C4" w:rsidRPr="004238E4" w:rsidRDefault="001E19C4">
            <w:pPr>
              <w:rPr>
                <w:rFonts w:ascii="Calibri" w:hAnsi="Calibri" w:cs="Calibri"/>
                <w:i/>
                <w:iCs/>
              </w:rPr>
            </w:pPr>
            <w:r w:rsidRPr="004238E4">
              <w:rPr>
                <w:rFonts w:ascii="Calibri" w:hAnsi="Calibri" w:cs="Calibri"/>
                <w:i/>
                <w:iCs/>
              </w:rPr>
              <w:t>Fecha de revisión y versión:</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71CB3E" w14:textId="77777777" w:rsidR="001E19C4" w:rsidRPr="004238E4" w:rsidRDefault="001E19C4">
            <w:pPr>
              <w:pStyle w:val="NormalWeb"/>
              <w:spacing w:before="0" w:beforeAutospacing="0" w:after="0" w:afterAutospacing="0"/>
              <w:textAlignment w:val="baseline"/>
              <w:rPr>
                <w:rFonts w:ascii="Calibri" w:hAnsi="Calibri" w:cs="Calibri"/>
                <w:i/>
                <w:iCs/>
                <w:sz w:val="36"/>
                <w:szCs w:val="36"/>
              </w:rPr>
            </w:pPr>
            <w:r w:rsidRPr="004238E4">
              <w:rPr>
                <w:rFonts w:ascii="Calibri" w:hAnsi="Calibri" w:cs="Calibri"/>
                <w:i/>
                <w:iCs/>
                <w:kern w:val="24"/>
              </w:rPr>
              <w:t>15/5/2023</w:t>
            </w:r>
          </w:p>
          <w:p w14:paraId="638F0275"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i/>
                <w:iCs/>
                <w:kern w:val="24"/>
              </w:rPr>
              <w:t>Versión1.0</w:t>
            </w:r>
          </w:p>
        </w:tc>
      </w:tr>
      <w:tr w:rsidR="001E19C4" w:rsidRPr="004238E4" w14:paraId="7CEC298C"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6F2243" w14:textId="77777777" w:rsidR="001E19C4" w:rsidRPr="004238E4" w:rsidRDefault="001E19C4">
            <w:pPr>
              <w:rPr>
                <w:rFonts w:ascii="Calibri" w:hAnsi="Calibri" w:cs="Calibri"/>
                <w:i/>
                <w:iCs/>
              </w:rPr>
            </w:pPr>
            <w:r w:rsidRPr="004238E4">
              <w:rPr>
                <w:rFonts w:ascii="Calibri" w:hAnsi="Calibri" w:cs="Calibri"/>
                <w:i/>
                <w:iCs/>
              </w:rPr>
              <w:t>Prioridad:</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822C59"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b/>
                <w:bCs/>
                <w:i/>
                <w:iCs/>
                <w:kern w:val="24"/>
              </w:rPr>
              <w:t>Alta</w:t>
            </w:r>
          </w:p>
        </w:tc>
      </w:tr>
    </w:tbl>
    <w:p w14:paraId="0B02CA30" w14:textId="77777777" w:rsidR="001E19C4" w:rsidRPr="004238E4" w:rsidRDefault="001E19C4" w:rsidP="001E19C4"/>
    <w:tbl>
      <w:tblPr>
        <w:tblW w:w="7934" w:type="dxa"/>
        <w:jc w:val="center"/>
        <w:tblCellMar>
          <w:left w:w="0" w:type="dxa"/>
          <w:right w:w="0" w:type="dxa"/>
        </w:tblCellMar>
        <w:tblLook w:val="0600" w:firstRow="0" w:lastRow="0" w:firstColumn="0" w:lastColumn="0" w:noHBand="1" w:noVBand="1"/>
      </w:tblPr>
      <w:tblGrid>
        <w:gridCol w:w="1608"/>
        <w:gridCol w:w="6326"/>
      </w:tblGrid>
      <w:tr w:rsidR="001E19C4" w:rsidRPr="004238E4" w14:paraId="64B30A98"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133D54" w14:textId="77777777" w:rsidR="001E19C4" w:rsidRPr="004238E4" w:rsidRDefault="001E19C4">
            <w:pPr>
              <w:rPr>
                <w:rFonts w:ascii="Calibri" w:hAnsi="Calibri" w:cs="Calibri"/>
                <w:i/>
                <w:iCs/>
              </w:rPr>
            </w:pPr>
            <w:r w:rsidRPr="004238E4">
              <w:rPr>
                <w:rFonts w:ascii="Calibri" w:hAnsi="Calibri" w:cs="Calibri"/>
                <w:i/>
                <w:iCs/>
              </w:rPr>
              <w:t>Número: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24613C" w14:textId="77777777" w:rsidR="001E19C4" w:rsidRPr="004238E4" w:rsidRDefault="001E19C4">
            <w:pPr>
              <w:rPr>
                <w:rFonts w:ascii="Calibri" w:hAnsi="Calibri" w:cs="Calibri"/>
                <w:i/>
                <w:iCs/>
              </w:rPr>
            </w:pPr>
            <w:r w:rsidRPr="004238E4">
              <w:rPr>
                <w:rFonts w:ascii="Calibri" w:hAnsi="Calibri" w:cs="Calibri"/>
                <w:b/>
                <w:i/>
                <w:iCs/>
              </w:rPr>
              <w:t>RN-2</w:t>
            </w:r>
          </w:p>
        </w:tc>
      </w:tr>
      <w:tr w:rsidR="001E19C4" w:rsidRPr="004238E4" w14:paraId="2232FF9D"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AA5437" w14:textId="77777777" w:rsidR="001E19C4" w:rsidRPr="004238E4" w:rsidRDefault="001E19C4">
            <w:pPr>
              <w:rPr>
                <w:rFonts w:ascii="Calibri" w:hAnsi="Calibri" w:cs="Calibri"/>
                <w:i/>
                <w:iCs/>
              </w:rPr>
            </w:pPr>
            <w:r w:rsidRPr="004238E4">
              <w:rPr>
                <w:rFonts w:ascii="Calibri" w:hAnsi="Calibri" w:cs="Calibri"/>
                <w:i/>
                <w:iCs/>
              </w:rPr>
              <w:t>Título: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6DAA81"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bCs/>
                <w:i/>
                <w:color w:val="0D0D0D"/>
              </w:rPr>
              <w:t>Seguridad del sistema de compras a distancia</w:t>
            </w:r>
          </w:p>
        </w:tc>
      </w:tr>
      <w:tr w:rsidR="001E19C4" w:rsidRPr="004238E4" w14:paraId="0E73BB40"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85017B" w14:textId="77777777" w:rsidR="001E19C4" w:rsidRPr="004238E4" w:rsidRDefault="001E19C4">
            <w:pPr>
              <w:rPr>
                <w:rFonts w:ascii="Calibri" w:hAnsi="Calibri" w:cs="Calibri"/>
                <w:i/>
                <w:iCs/>
              </w:rPr>
            </w:pPr>
            <w:r w:rsidRPr="004238E4">
              <w:rPr>
                <w:rFonts w:ascii="Calibri" w:hAnsi="Calibri" w:cs="Calibri"/>
                <w:i/>
                <w:iCs/>
              </w:rPr>
              <w:t>Texto: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967E30"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bCs/>
                <w:i/>
                <w:color w:val="0D0D0D"/>
              </w:rPr>
              <w:t>El sistema y sus procedimientos de mantenimiento de datos deben cumplir con las leyes y reglamentos de protección de datos del usuario en cuanto a vulnerabilidad, tiempo de respuestas a incidentes, estándares, etc.</w:t>
            </w:r>
          </w:p>
        </w:tc>
      </w:tr>
      <w:tr w:rsidR="001E19C4" w:rsidRPr="004238E4" w14:paraId="21D0AE60"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E3487E" w14:textId="77777777" w:rsidR="001E19C4" w:rsidRPr="004238E4" w:rsidRDefault="001E19C4">
            <w:pPr>
              <w:rPr>
                <w:rFonts w:ascii="Calibri" w:hAnsi="Calibri" w:cs="Calibri"/>
                <w:i/>
                <w:iCs/>
              </w:rPr>
            </w:pPr>
            <w:r w:rsidRPr="004238E4">
              <w:rPr>
                <w:rFonts w:ascii="Calibri" w:hAnsi="Calibri" w:cs="Calibri"/>
                <w:i/>
                <w:iCs/>
              </w:rPr>
              <w:t>Tipo: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60ACC5"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bCs/>
                <w:i/>
                <w:color w:val="0D0D0D"/>
              </w:rPr>
              <w:t>No Funcional – Externo (Legislativo)</w:t>
            </w:r>
          </w:p>
        </w:tc>
      </w:tr>
      <w:tr w:rsidR="001E19C4" w:rsidRPr="004238E4" w14:paraId="3B469E5B" w14:textId="77777777" w:rsidTr="00F6387C">
        <w:trPr>
          <w:trHeight w:val="2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BE642D" w14:textId="77777777" w:rsidR="001E19C4" w:rsidRPr="004238E4" w:rsidRDefault="001E19C4">
            <w:pPr>
              <w:rPr>
                <w:rFonts w:ascii="Calibri" w:hAnsi="Calibri" w:cs="Calibri"/>
                <w:i/>
                <w:iCs/>
              </w:rPr>
            </w:pPr>
            <w:r w:rsidRPr="004238E4">
              <w:rPr>
                <w:rFonts w:ascii="Calibri" w:hAnsi="Calibri" w:cs="Calibri"/>
                <w:i/>
                <w:iCs/>
              </w:rPr>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16013D" w14:textId="77777777" w:rsidR="00F6387C" w:rsidRPr="004238E4" w:rsidRDefault="00F6387C" w:rsidP="00F6387C">
            <w:pPr>
              <w:pStyle w:val="Prrafodelista"/>
              <w:ind w:left="0"/>
              <w:jc w:val="both"/>
              <w:textAlignment w:val="baseline"/>
              <w:rPr>
                <w:rFonts w:ascii="Calibri" w:hAnsi="Calibri" w:cs="Calibri"/>
                <w:bCs/>
                <w:i/>
                <w:color w:val="0D0D0D"/>
              </w:rPr>
            </w:pPr>
            <w:r w:rsidRPr="004238E4">
              <w:rPr>
                <w:rFonts w:ascii="Calibri" w:hAnsi="Calibri" w:cs="Calibri"/>
                <w:bCs/>
                <w:i/>
                <w:color w:val="0D0D0D"/>
              </w:rPr>
              <w:t>El sistema debe constar de lo siguiente:</w:t>
            </w:r>
          </w:p>
          <w:p w14:paraId="233A7AC5" w14:textId="77777777" w:rsidR="00F6387C" w:rsidRPr="004238E4" w:rsidRDefault="00F6387C" w:rsidP="00F6387C">
            <w:pPr>
              <w:pStyle w:val="Sinespaciado"/>
              <w:numPr>
                <w:ilvl w:val="0"/>
                <w:numId w:val="43"/>
              </w:numPr>
              <w:jc w:val="both"/>
              <w:rPr>
                <w:rFonts w:ascii="Calibri" w:hAnsi="Calibri" w:cs="Calibri"/>
                <w:i/>
                <w:color w:val="0D0D0D"/>
                <w:lang w:val="es-EC"/>
              </w:rPr>
            </w:pPr>
            <w:r w:rsidRPr="004238E4">
              <w:rPr>
                <w:rFonts w:ascii="Calibri" w:hAnsi="Calibri" w:cs="Calibri"/>
                <w:i/>
                <w:color w:val="0D0D0D"/>
                <w:lang w:val="es-EC"/>
              </w:rPr>
              <w:t>No más de 5 vulnerabilidades críticas o de alto riesgo identificadas durante un período de 6 meses.</w:t>
            </w:r>
          </w:p>
          <w:p w14:paraId="1584A9EA" w14:textId="77777777" w:rsidR="00F6387C" w:rsidRPr="004238E4" w:rsidRDefault="00F6387C" w:rsidP="00F6387C">
            <w:pPr>
              <w:pStyle w:val="Sinespaciado"/>
              <w:numPr>
                <w:ilvl w:val="0"/>
                <w:numId w:val="43"/>
              </w:numPr>
              <w:jc w:val="both"/>
              <w:rPr>
                <w:rFonts w:ascii="Calibri" w:hAnsi="Calibri" w:cs="Calibri"/>
                <w:i/>
                <w:color w:val="0D0D0D"/>
                <w:lang w:val="es-EC"/>
              </w:rPr>
            </w:pPr>
            <w:r w:rsidRPr="004238E4">
              <w:rPr>
                <w:rFonts w:ascii="Calibri" w:hAnsi="Calibri" w:cs="Calibri"/>
                <w:i/>
                <w:color w:val="0D0D0D"/>
                <w:lang w:val="es-EC"/>
              </w:rPr>
              <w:t>Un cumplimiento del 100% con los requisitos de PCI DSS para proteger la información de tarjetas de crédito.</w:t>
            </w:r>
          </w:p>
          <w:p w14:paraId="1D774163" w14:textId="77777777" w:rsidR="00F6387C" w:rsidRPr="004238E4" w:rsidRDefault="00F6387C" w:rsidP="00F6387C">
            <w:pPr>
              <w:pStyle w:val="Sinespaciado"/>
              <w:numPr>
                <w:ilvl w:val="0"/>
                <w:numId w:val="43"/>
              </w:numPr>
              <w:jc w:val="both"/>
              <w:rPr>
                <w:rFonts w:ascii="Calibri" w:hAnsi="Calibri" w:cs="Calibri"/>
                <w:i/>
                <w:color w:val="0D0D0D"/>
                <w:lang w:val="es-EC"/>
              </w:rPr>
            </w:pPr>
            <w:r w:rsidRPr="004238E4">
              <w:rPr>
                <w:rFonts w:ascii="Calibri" w:hAnsi="Calibri" w:cs="Calibri"/>
                <w:i/>
                <w:color w:val="0D0D0D"/>
                <w:lang w:val="es-EC"/>
              </w:rPr>
              <w:t>Detectar al menos el 95% de las intrusiones conocidas y tener un tiempo máximo de respuesta de 15 minutos ante una intrusión detectada.</w:t>
            </w:r>
          </w:p>
          <w:p w14:paraId="03144278" w14:textId="77777777" w:rsidR="001E19C4" w:rsidRPr="004238E4" w:rsidRDefault="00F6387C" w:rsidP="00F6387C">
            <w:pPr>
              <w:pStyle w:val="Prrafodelista"/>
              <w:numPr>
                <w:ilvl w:val="0"/>
                <w:numId w:val="43"/>
              </w:numPr>
              <w:jc w:val="both"/>
              <w:textAlignment w:val="baseline"/>
              <w:rPr>
                <w:rFonts w:ascii="Calibri" w:hAnsi="Calibri" w:cs="Calibri"/>
                <w:i/>
                <w:iCs/>
              </w:rPr>
            </w:pPr>
            <w:r w:rsidRPr="004238E4">
              <w:rPr>
                <w:rFonts w:ascii="Calibri" w:hAnsi="Calibri" w:cs="Calibri"/>
                <w:i/>
                <w:color w:val="0D0D0D"/>
              </w:rPr>
              <w:t>Realizar copias de seguridad diarias y tener una tasa de éxito del 99% en la recuperación de datos en caso de fallos.</w:t>
            </w:r>
          </w:p>
        </w:tc>
      </w:tr>
      <w:tr w:rsidR="001E19C4" w:rsidRPr="004238E4" w14:paraId="58E3430F"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35DBB6" w14:textId="77777777" w:rsidR="001E19C4" w:rsidRPr="004238E4" w:rsidRDefault="001E19C4">
            <w:pPr>
              <w:rPr>
                <w:rFonts w:ascii="Calibri" w:hAnsi="Calibri" w:cs="Calibri"/>
                <w:i/>
                <w:iCs/>
              </w:rPr>
            </w:pPr>
            <w:r w:rsidRPr="004238E4">
              <w:rPr>
                <w:rFonts w:ascii="Calibri" w:hAnsi="Calibri" w:cs="Calibri"/>
                <w:i/>
                <w:iCs/>
              </w:rPr>
              <w:t>Fecha de revisión y versión:</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3A86A4" w14:textId="77777777" w:rsidR="001E19C4" w:rsidRPr="004238E4" w:rsidRDefault="001E19C4">
            <w:pPr>
              <w:pStyle w:val="NormalWeb"/>
              <w:spacing w:before="0" w:beforeAutospacing="0" w:after="0" w:afterAutospacing="0"/>
              <w:textAlignment w:val="baseline"/>
              <w:rPr>
                <w:rFonts w:ascii="Calibri" w:hAnsi="Calibri" w:cs="Calibri"/>
                <w:i/>
                <w:iCs/>
                <w:sz w:val="36"/>
                <w:szCs w:val="36"/>
              </w:rPr>
            </w:pPr>
            <w:r w:rsidRPr="004238E4">
              <w:rPr>
                <w:rFonts w:ascii="Calibri" w:hAnsi="Calibri" w:cs="Calibri"/>
                <w:i/>
                <w:iCs/>
                <w:kern w:val="24"/>
              </w:rPr>
              <w:t>15/5/2023</w:t>
            </w:r>
          </w:p>
          <w:p w14:paraId="104C4442"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i/>
                <w:iCs/>
                <w:kern w:val="24"/>
              </w:rPr>
              <w:t>Versión1.0</w:t>
            </w:r>
          </w:p>
        </w:tc>
      </w:tr>
      <w:tr w:rsidR="001E19C4" w:rsidRPr="004238E4" w14:paraId="54C93E28"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90814D" w14:textId="77777777" w:rsidR="001E19C4" w:rsidRPr="004238E4" w:rsidRDefault="001E19C4">
            <w:pPr>
              <w:rPr>
                <w:rFonts w:ascii="Calibri" w:hAnsi="Calibri" w:cs="Calibri"/>
                <w:i/>
                <w:iCs/>
              </w:rPr>
            </w:pPr>
            <w:r w:rsidRPr="004238E4">
              <w:rPr>
                <w:rFonts w:ascii="Calibri" w:hAnsi="Calibri" w:cs="Calibri"/>
                <w:i/>
                <w:iCs/>
              </w:rPr>
              <w:lastRenderedPageBreak/>
              <w:t>Prioridad:</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BD1B33"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b/>
                <w:bCs/>
                <w:i/>
                <w:iCs/>
                <w:kern w:val="24"/>
              </w:rPr>
              <w:t>Alta</w:t>
            </w:r>
          </w:p>
        </w:tc>
      </w:tr>
    </w:tbl>
    <w:p w14:paraId="47625B13" w14:textId="77777777" w:rsidR="001E19C4" w:rsidRPr="004238E4" w:rsidRDefault="001E19C4" w:rsidP="001E19C4"/>
    <w:tbl>
      <w:tblPr>
        <w:tblW w:w="7934" w:type="dxa"/>
        <w:jc w:val="center"/>
        <w:tblCellMar>
          <w:left w:w="0" w:type="dxa"/>
          <w:right w:w="0" w:type="dxa"/>
        </w:tblCellMar>
        <w:tblLook w:val="0600" w:firstRow="0" w:lastRow="0" w:firstColumn="0" w:lastColumn="0" w:noHBand="1" w:noVBand="1"/>
      </w:tblPr>
      <w:tblGrid>
        <w:gridCol w:w="1608"/>
        <w:gridCol w:w="6326"/>
      </w:tblGrid>
      <w:tr w:rsidR="001E19C4" w:rsidRPr="004238E4" w14:paraId="40028289"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4CB9E0" w14:textId="77777777" w:rsidR="001E19C4" w:rsidRPr="004238E4" w:rsidRDefault="001E19C4">
            <w:pPr>
              <w:rPr>
                <w:rFonts w:ascii="Calibri" w:hAnsi="Calibri" w:cs="Calibri"/>
                <w:i/>
                <w:iCs/>
              </w:rPr>
            </w:pPr>
            <w:r w:rsidRPr="004238E4">
              <w:rPr>
                <w:rFonts w:ascii="Calibri" w:hAnsi="Calibri" w:cs="Calibri"/>
                <w:i/>
                <w:iCs/>
              </w:rPr>
              <w:t>Número: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839546" w14:textId="77777777" w:rsidR="001E19C4" w:rsidRPr="004238E4" w:rsidRDefault="001E19C4">
            <w:pPr>
              <w:rPr>
                <w:rFonts w:ascii="Calibri" w:hAnsi="Calibri" w:cs="Calibri"/>
                <w:i/>
                <w:iCs/>
              </w:rPr>
            </w:pPr>
            <w:r w:rsidRPr="004238E4">
              <w:rPr>
                <w:rFonts w:ascii="Calibri" w:hAnsi="Calibri" w:cs="Calibri"/>
                <w:b/>
                <w:i/>
                <w:iCs/>
              </w:rPr>
              <w:t>RN-3</w:t>
            </w:r>
          </w:p>
        </w:tc>
      </w:tr>
      <w:tr w:rsidR="001E19C4" w:rsidRPr="004238E4" w14:paraId="24E568BB"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568F05" w14:textId="77777777" w:rsidR="001E19C4" w:rsidRPr="004238E4" w:rsidRDefault="001E19C4">
            <w:pPr>
              <w:rPr>
                <w:rFonts w:ascii="Calibri" w:hAnsi="Calibri" w:cs="Calibri"/>
                <w:i/>
                <w:iCs/>
              </w:rPr>
            </w:pPr>
            <w:r w:rsidRPr="004238E4">
              <w:rPr>
                <w:rFonts w:ascii="Calibri" w:hAnsi="Calibri" w:cs="Calibri"/>
                <w:i/>
                <w:iCs/>
              </w:rPr>
              <w:t>Título: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B99713"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bCs/>
                <w:i/>
                <w:color w:val="0D0D0D"/>
              </w:rPr>
              <w:t>Fiabilidad del usuario en el sistema de compras a distancia</w:t>
            </w:r>
          </w:p>
        </w:tc>
      </w:tr>
      <w:tr w:rsidR="001E19C4" w:rsidRPr="004238E4" w14:paraId="472F2471"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EF8396" w14:textId="77777777" w:rsidR="001E19C4" w:rsidRPr="004238E4" w:rsidRDefault="001E19C4">
            <w:pPr>
              <w:rPr>
                <w:rFonts w:ascii="Calibri" w:hAnsi="Calibri" w:cs="Calibri"/>
                <w:i/>
                <w:iCs/>
              </w:rPr>
            </w:pPr>
            <w:r w:rsidRPr="004238E4">
              <w:rPr>
                <w:rFonts w:ascii="Calibri" w:hAnsi="Calibri" w:cs="Calibri"/>
                <w:i/>
                <w:iCs/>
              </w:rPr>
              <w:t>Texto: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97DE11"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bCs/>
                <w:i/>
                <w:color w:val="0D0D0D"/>
              </w:rPr>
              <w:t>El sistema es confiable, capaz de funcionar correctamente y consistente para el usuario.</w:t>
            </w:r>
          </w:p>
        </w:tc>
      </w:tr>
      <w:tr w:rsidR="001E19C4" w:rsidRPr="004238E4" w14:paraId="343C23AC"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95DD09" w14:textId="77777777" w:rsidR="001E19C4" w:rsidRPr="004238E4" w:rsidRDefault="001E19C4">
            <w:pPr>
              <w:rPr>
                <w:rFonts w:ascii="Calibri" w:hAnsi="Calibri" w:cs="Calibri"/>
                <w:i/>
                <w:iCs/>
              </w:rPr>
            </w:pPr>
            <w:r w:rsidRPr="004238E4">
              <w:rPr>
                <w:rFonts w:ascii="Calibri" w:hAnsi="Calibri" w:cs="Calibri"/>
                <w:i/>
                <w:iCs/>
              </w:rPr>
              <w:t>Tipo: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4DA83D"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i/>
                <w:iCs/>
              </w:rPr>
              <w:t xml:space="preserve">No Funcional - </w:t>
            </w:r>
            <w:r w:rsidR="00F6387C" w:rsidRPr="004238E4">
              <w:rPr>
                <w:rFonts w:ascii="Calibri" w:hAnsi="Calibri" w:cs="Calibri"/>
                <w:bCs/>
                <w:i/>
                <w:color w:val="0D0D0D"/>
              </w:rPr>
              <w:t>Producto</w:t>
            </w:r>
          </w:p>
        </w:tc>
      </w:tr>
      <w:tr w:rsidR="001E19C4" w:rsidRPr="004238E4" w14:paraId="13801AE7" w14:textId="77777777">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314C8A" w14:textId="77777777" w:rsidR="001E19C4" w:rsidRPr="004238E4" w:rsidRDefault="001E19C4">
            <w:pPr>
              <w:rPr>
                <w:rFonts w:ascii="Calibri" w:hAnsi="Calibri" w:cs="Calibri"/>
                <w:i/>
                <w:iCs/>
              </w:rPr>
            </w:pPr>
            <w:r w:rsidRPr="004238E4">
              <w:rPr>
                <w:rFonts w:ascii="Calibri" w:hAnsi="Calibri" w:cs="Calibri"/>
                <w:i/>
                <w:iCs/>
              </w:rPr>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51EF73" w14:textId="77777777" w:rsidR="00F6387C" w:rsidRPr="004238E4" w:rsidRDefault="00F6387C" w:rsidP="00F6387C">
            <w:pPr>
              <w:pStyle w:val="Prrafodelista"/>
              <w:ind w:left="0"/>
              <w:jc w:val="both"/>
              <w:textAlignment w:val="baseline"/>
              <w:rPr>
                <w:rFonts w:ascii="Calibri" w:hAnsi="Calibri" w:cs="Calibri"/>
                <w:bCs/>
                <w:i/>
                <w:color w:val="0D0D0D"/>
              </w:rPr>
            </w:pPr>
            <w:r w:rsidRPr="004238E4">
              <w:rPr>
                <w:rFonts w:ascii="Calibri" w:hAnsi="Calibri" w:cs="Calibri"/>
                <w:bCs/>
                <w:i/>
                <w:color w:val="0D0D0D"/>
              </w:rPr>
              <w:t>El sistema debe ser fiable y para que nuevos usuarios se unan se necesita de:</w:t>
            </w:r>
          </w:p>
          <w:p w14:paraId="3A5BD3CA" w14:textId="77777777" w:rsidR="00F6387C" w:rsidRPr="004238E4" w:rsidRDefault="00F6387C" w:rsidP="00F6387C">
            <w:pPr>
              <w:pStyle w:val="Sinespaciado"/>
              <w:numPr>
                <w:ilvl w:val="0"/>
                <w:numId w:val="44"/>
              </w:numPr>
              <w:jc w:val="both"/>
              <w:rPr>
                <w:rFonts w:ascii="Calibri" w:hAnsi="Calibri" w:cs="Calibri"/>
                <w:i/>
                <w:color w:val="0D0D0D"/>
                <w:lang w:val="es-EC"/>
              </w:rPr>
            </w:pPr>
            <w:r w:rsidRPr="004238E4">
              <w:rPr>
                <w:rFonts w:ascii="Calibri" w:hAnsi="Calibri" w:cs="Calibri"/>
                <w:i/>
                <w:color w:val="0D0D0D"/>
                <w:lang w:val="es-EC"/>
              </w:rPr>
              <w:t>El sistema tenga un MTBF de al menos 1,000 horas, lo que significa que se espera que el sistema funcione sin fallos durante ese período de tiempo.</w:t>
            </w:r>
          </w:p>
          <w:p w14:paraId="6FD8C206" w14:textId="77777777" w:rsidR="00F6387C" w:rsidRPr="004238E4" w:rsidRDefault="00F6387C" w:rsidP="00F6387C">
            <w:pPr>
              <w:pStyle w:val="Sinespaciado"/>
              <w:numPr>
                <w:ilvl w:val="0"/>
                <w:numId w:val="44"/>
              </w:numPr>
              <w:jc w:val="both"/>
              <w:rPr>
                <w:rFonts w:ascii="Calibri" w:hAnsi="Calibri" w:cs="Calibri"/>
                <w:bCs/>
                <w:i/>
                <w:color w:val="0D0D0D"/>
                <w:lang w:val="es-EC" w:eastAsia="es-ES"/>
              </w:rPr>
            </w:pPr>
            <w:r w:rsidRPr="004238E4">
              <w:rPr>
                <w:rFonts w:ascii="Calibri" w:hAnsi="Calibri" w:cs="Calibri"/>
                <w:i/>
                <w:color w:val="0D0D0D"/>
                <w:lang w:val="es-EC"/>
              </w:rPr>
              <w:t>El sistema esté disponible para su uso durante al menos el 99.9% del tiempo. Esto implica que el sistema puede estar fuera de servicio no más de 8.76 horas por año.</w:t>
            </w:r>
          </w:p>
          <w:p w14:paraId="6998519E" w14:textId="77777777" w:rsidR="001E19C4" w:rsidRPr="004238E4" w:rsidRDefault="00F6387C" w:rsidP="00F6387C">
            <w:pPr>
              <w:pStyle w:val="Prrafodelista"/>
              <w:numPr>
                <w:ilvl w:val="0"/>
                <w:numId w:val="44"/>
              </w:numPr>
              <w:jc w:val="both"/>
              <w:textAlignment w:val="baseline"/>
              <w:rPr>
                <w:rFonts w:ascii="Calibri" w:hAnsi="Calibri" w:cs="Calibri"/>
                <w:i/>
                <w:iCs/>
              </w:rPr>
            </w:pPr>
            <w:r w:rsidRPr="004238E4">
              <w:rPr>
                <w:rFonts w:ascii="Calibri" w:hAnsi="Calibri" w:cs="Calibri"/>
                <w:i/>
                <w:color w:val="0D0D0D"/>
              </w:rPr>
              <w:t>El sistema guardará los datos de los clientes que no usen su cuenta de manera concurrente por un tiempo no más de 2 años.</w:t>
            </w:r>
          </w:p>
        </w:tc>
      </w:tr>
      <w:tr w:rsidR="001E19C4" w:rsidRPr="004238E4" w14:paraId="416159E7"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94D71A" w14:textId="77777777" w:rsidR="001E19C4" w:rsidRPr="004238E4" w:rsidRDefault="001E19C4">
            <w:pPr>
              <w:rPr>
                <w:rFonts w:ascii="Calibri" w:hAnsi="Calibri" w:cs="Calibri"/>
                <w:i/>
                <w:iCs/>
              </w:rPr>
            </w:pPr>
            <w:r w:rsidRPr="004238E4">
              <w:rPr>
                <w:rFonts w:ascii="Calibri" w:hAnsi="Calibri" w:cs="Calibri"/>
                <w:i/>
                <w:iCs/>
              </w:rPr>
              <w:t>Fecha de revisión y versión:</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0CC95A" w14:textId="77777777" w:rsidR="001E19C4" w:rsidRPr="004238E4" w:rsidRDefault="001E19C4">
            <w:pPr>
              <w:pStyle w:val="NormalWeb"/>
              <w:spacing w:before="0" w:beforeAutospacing="0" w:after="0" w:afterAutospacing="0"/>
              <w:textAlignment w:val="baseline"/>
              <w:rPr>
                <w:rFonts w:ascii="Calibri" w:hAnsi="Calibri" w:cs="Calibri"/>
                <w:i/>
                <w:iCs/>
                <w:sz w:val="36"/>
                <w:szCs w:val="36"/>
              </w:rPr>
            </w:pPr>
            <w:r w:rsidRPr="004238E4">
              <w:rPr>
                <w:rFonts w:ascii="Calibri" w:hAnsi="Calibri" w:cs="Calibri"/>
                <w:i/>
                <w:iCs/>
                <w:kern w:val="24"/>
              </w:rPr>
              <w:t>15/5/2023</w:t>
            </w:r>
          </w:p>
          <w:p w14:paraId="7E95516A"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i/>
                <w:iCs/>
                <w:kern w:val="24"/>
              </w:rPr>
              <w:t>Versión1.0</w:t>
            </w:r>
          </w:p>
        </w:tc>
      </w:tr>
      <w:tr w:rsidR="001E19C4" w:rsidRPr="004238E4" w14:paraId="0D2CFFA0"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C2B946" w14:textId="77777777" w:rsidR="001E19C4" w:rsidRPr="004238E4" w:rsidRDefault="001E19C4">
            <w:pPr>
              <w:rPr>
                <w:rFonts w:ascii="Calibri" w:hAnsi="Calibri" w:cs="Calibri"/>
                <w:i/>
                <w:iCs/>
              </w:rPr>
            </w:pPr>
            <w:r w:rsidRPr="004238E4">
              <w:rPr>
                <w:rFonts w:ascii="Calibri" w:hAnsi="Calibri" w:cs="Calibri"/>
                <w:i/>
                <w:iCs/>
              </w:rPr>
              <w:t>Prioridad:</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4AA1C7"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b/>
                <w:bCs/>
                <w:i/>
                <w:iCs/>
                <w:kern w:val="24"/>
              </w:rPr>
              <w:t>Alta</w:t>
            </w:r>
          </w:p>
        </w:tc>
      </w:tr>
    </w:tbl>
    <w:p w14:paraId="125756AC" w14:textId="77777777" w:rsidR="001E19C4" w:rsidRPr="004238E4" w:rsidRDefault="001E19C4" w:rsidP="001E19C4"/>
    <w:tbl>
      <w:tblPr>
        <w:tblW w:w="7934" w:type="dxa"/>
        <w:jc w:val="center"/>
        <w:tblCellMar>
          <w:left w:w="0" w:type="dxa"/>
          <w:right w:w="0" w:type="dxa"/>
        </w:tblCellMar>
        <w:tblLook w:val="0600" w:firstRow="0" w:lastRow="0" w:firstColumn="0" w:lastColumn="0" w:noHBand="1" w:noVBand="1"/>
      </w:tblPr>
      <w:tblGrid>
        <w:gridCol w:w="1608"/>
        <w:gridCol w:w="6326"/>
      </w:tblGrid>
      <w:tr w:rsidR="001E19C4" w:rsidRPr="004238E4" w14:paraId="1AED7F09"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A4CB24" w14:textId="77777777" w:rsidR="001E19C4" w:rsidRPr="004238E4" w:rsidRDefault="001E19C4">
            <w:pPr>
              <w:rPr>
                <w:rFonts w:ascii="Calibri" w:hAnsi="Calibri" w:cs="Calibri"/>
                <w:i/>
                <w:iCs/>
              </w:rPr>
            </w:pPr>
            <w:r w:rsidRPr="004238E4">
              <w:rPr>
                <w:rFonts w:ascii="Calibri" w:hAnsi="Calibri" w:cs="Calibri"/>
                <w:i/>
                <w:iCs/>
              </w:rPr>
              <w:t>Número: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1208EF" w14:textId="77777777" w:rsidR="001E19C4" w:rsidRPr="004238E4" w:rsidRDefault="001E19C4">
            <w:pPr>
              <w:rPr>
                <w:rFonts w:ascii="Calibri" w:hAnsi="Calibri" w:cs="Calibri"/>
                <w:i/>
                <w:iCs/>
              </w:rPr>
            </w:pPr>
            <w:r w:rsidRPr="004238E4">
              <w:rPr>
                <w:rFonts w:ascii="Calibri" w:hAnsi="Calibri" w:cs="Calibri"/>
                <w:b/>
                <w:i/>
                <w:iCs/>
              </w:rPr>
              <w:t>RN-4</w:t>
            </w:r>
          </w:p>
        </w:tc>
      </w:tr>
      <w:tr w:rsidR="001E19C4" w:rsidRPr="004238E4" w14:paraId="7169D3CB"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2F3751" w14:textId="77777777" w:rsidR="001E19C4" w:rsidRPr="004238E4" w:rsidRDefault="001E19C4">
            <w:pPr>
              <w:rPr>
                <w:rFonts w:ascii="Calibri" w:hAnsi="Calibri" w:cs="Calibri"/>
                <w:i/>
                <w:iCs/>
              </w:rPr>
            </w:pPr>
            <w:r w:rsidRPr="004238E4">
              <w:rPr>
                <w:rFonts w:ascii="Calibri" w:hAnsi="Calibri" w:cs="Calibri"/>
                <w:i/>
                <w:iCs/>
              </w:rPr>
              <w:t>Título: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69D6FF"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i/>
                <w:color w:val="0D0D0D"/>
              </w:rPr>
              <w:t>Rendimiento del sistema de compras a distancia</w:t>
            </w:r>
          </w:p>
        </w:tc>
      </w:tr>
      <w:tr w:rsidR="001E19C4" w:rsidRPr="004238E4" w14:paraId="0748B241"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EF06D0" w14:textId="77777777" w:rsidR="001E19C4" w:rsidRPr="004238E4" w:rsidRDefault="001E19C4">
            <w:pPr>
              <w:rPr>
                <w:rFonts w:ascii="Calibri" w:hAnsi="Calibri" w:cs="Calibri"/>
                <w:i/>
                <w:iCs/>
              </w:rPr>
            </w:pPr>
            <w:r w:rsidRPr="004238E4">
              <w:rPr>
                <w:rFonts w:ascii="Calibri" w:hAnsi="Calibri" w:cs="Calibri"/>
                <w:i/>
                <w:iCs/>
              </w:rPr>
              <w:t>Texto: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E51AFB" w14:textId="77777777" w:rsidR="001E19C4" w:rsidRPr="004238E4" w:rsidRDefault="002321D7">
            <w:pPr>
              <w:pStyle w:val="NormalWeb"/>
              <w:spacing w:before="0" w:beforeAutospacing="0" w:after="0" w:afterAutospacing="0"/>
              <w:textAlignment w:val="baseline"/>
              <w:rPr>
                <w:rFonts w:ascii="Calibri" w:hAnsi="Calibri" w:cs="Calibri"/>
                <w:i/>
                <w:iCs/>
              </w:rPr>
            </w:pPr>
            <w:r w:rsidRPr="004238E4">
              <w:rPr>
                <w:rFonts w:ascii="Calibri" w:hAnsi="Calibri" w:cs="Book Antiqua"/>
                <w:i/>
                <w:iCs/>
              </w:rPr>
              <w:t>El sistema tiene un rendimiento óptimo para el usuario, con el fin de garantizar una experiencia fluida</w:t>
            </w:r>
          </w:p>
        </w:tc>
      </w:tr>
      <w:tr w:rsidR="001E19C4" w:rsidRPr="004238E4" w14:paraId="5DAF747E"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EB1B64" w14:textId="77777777" w:rsidR="001E19C4" w:rsidRPr="004238E4" w:rsidRDefault="001E19C4">
            <w:pPr>
              <w:rPr>
                <w:rFonts w:ascii="Calibri" w:hAnsi="Calibri" w:cs="Calibri"/>
                <w:i/>
                <w:iCs/>
              </w:rPr>
            </w:pPr>
            <w:r w:rsidRPr="004238E4">
              <w:rPr>
                <w:rFonts w:ascii="Calibri" w:hAnsi="Calibri" w:cs="Calibri"/>
                <w:i/>
                <w:iCs/>
              </w:rPr>
              <w:t>Tipo: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869282" w14:textId="77777777" w:rsidR="001E19C4" w:rsidRPr="004238E4" w:rsidRDefault="002321D7">
            <w:pPr>
              <w:pStyle w:val="NormalWeb"/>
              <w:spacing w:before="0" w:beforeAutospacing="0" w:after="0" w:afterAutospacing="0"/>
              <w:textAlignment w:val="baseline"/>
              <w:rPr>
                <w:rFonts w:ascii="Calibri" w:hAnsi="Calibri" w:cs="Calibri"/>
                <w:i/>
                <w:iCs/>
              </w:rPr>
            </w:pPr>
            <w:r w:rsidRPr="004238E4">
              <w:rPr>
                <w:rFonts w:ascii="Calibri" w:hAnsi="Calibri" w:cs="Calibri"/>
                <w:i/>
                <w:iCs/>
              </w:rPr>
              <w:t xml:space="preserve">No Funcional - </w:t>
            </w:r>
            <w:r w:rsidR="00F6387C" w:rsidRPr="004238E4">
              <w:rPr>
                <w:rFonts w:ascii="Calibri" w:hAnsi="Calibri" w:cs="Calibri"/>
                <w:i/>
                <w:color w:val="0D0D0D"/>
              </w:rPr>
              <w:t>Producto (Eficiencia)</w:t>
            </w:r>
          </w:p>
        </w:tc>
      </w:tr>
      <w:tr w:rsidR="001E19C4" w:rsidRPr="004238E4" w14:paraId="08A0CFBB" w14:textId="77777777">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14FBF0" w14:textId="77777777" w:rsidR="001E19C4" w:rsidRPr="004238E4" w:rsidRDefault="001E19C4">
            <w:pPr>
              <w:rPr>
                <w:rFonts w:ascii="Calibri" w:hAnsi="Calibri" w:cs="Calibri"/>
                <w:i/>
                <w:iCs/>
              </w:rPr>
            </w:pPr>
            <w:r w:rsidRPr="004238E4">
              <w:rPr>
                <w:rFonts w:ascii="Calibri" w:hAnsi="Calibri" w:cs="Calibri"/>
                <w:i/>
                <w:iCs/>
              </w:rPr>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11EAD2" w14:textId="77777777" w:rsidR="00F6387C" w:rsidRPr="004238E4" w:rsidRDefault="00F6387C" w:rsidP="00F6387C">
            <w:pPr>
              <w:pStyle w:val="Prrafodelista"/>
              <w:ind w:left="0"/>
              <w:jc w:val="both"/>
              <w:textAlignment w:val="baseline"/>
              <w:rPr>
                <w:rFonts w:ascii="Calibri" w:hAnsi="Calibri" w:cs="Calibri"/>
                <w:i/>
                <w:color w:val="0D0D0D"/>
              </w:rPr>
            </w:pPr>
            <w:r w:rsidRPr="004238E4">
              <w:rPr>
                <w:rFonts w:ascii="Calibri" w:hAnsi="Calibri" w:cs="Calibri"/>
                <w:i/>
                <w:color w:val="0D0D0D"/>
              </w:rPr>
              <w:t>Para un buen rendimiento del sistema de comprar a distancia se debe implementar lo siguiente:</w:t>
            </w:r>
          </w:p>
          <w:p w14:paraId="716A62D0" w14:textId="77777777" w:rsidR="00F6387C" w:rsidRPr="004238E4" w:rsidRDefault="00F6387C" w:rsidP="00F6387C">
            <w:pPr>
              <w:pStyle w:val="Sinespaciado"/>
              <w:numPr>
                <w:ilvl w:val="0"/>
                <w:numId w:val="45"/>
              </w:numPr>
              <w:jc w:val="both"/>
              <w:rPr>
                <w:rFonts w:ascii="Calibri" w:hAnsi="Calibri" w:cs="Calibri"/>
                <w:i/>
                <w:color w:val="0D0D0D"/>
                <w:lang w:val="es-EC"/>
              </w:rPr>
            </w:pPr>
            <w:r w:rsidRPr="004238E4">
              <w:rPr>
                <w:rFonts w:ascii="Calibri" w:hAnsi="Calibri" w:cs="Calibri"/>
                <w:i/>
                <w:color w:val="0D0D0D"/>
                <w:lang w:val="es-EC"/>
              </w:rPr>
              <w:t>El sistema responda a las solicitudes del usuario en un tiempo promedio de no más de 2 segundos. Esto garantizaría una respuesta rápida y una experiencia fluida para los usuarios.</w:t>
            </w:r>
          </w:p>
          <w:p w14:paraId="195DAE51" w14:textId="77777777" w:rsidR="00F6387C" w:rsidRPr="004238E4" w:rsidRDefault="00F6387C" w:rsidP="00F6387C">
            <w:pPr>
              <w:pStyle w:val="Sinespaciado"/>
              <w:numPr>
                <w:ilvl w:val="0"/>
                <w:numId w:val="45"/>
              </w:numPr>
              <w:jc w:val="both"/>
              <w:rPr>
                <w:rFonts w:ascii="Calibri" w:hAnsi="Calibri" w:cs="Calibri"/>
                <w:i/>
                <w:color w:val="0D0D0D"/>
                <w:lang w:val="es-EC"/>
              </w:rPr>
            </w:pPr>
            <w:r w:rsidRPr="004238E4">
              <w:rPr>
                <w:rFonts w:ascii="Calibri" w:hAnsi="Calibri" w:cs="Calibri"/>
                <w:i/>
                <w:color w:val="0D0D0D"/>
                <w:lang w:val="es-EC"/>
              </w:rPr>
              <w:t xml:space="preserve">Manejar al menos 1000 transacciones por minuto durante las horas pico de uso. Esto aseguraría que el </w:t>
            </w:r>
            <w:r w:rsidRPr="004238E4">
              <w:rPr>
                <w:rFonts w:ascii="Calibri" w:hAnsi="Calibri" w:cs="Calibri"/>
                <w:i/>
                <w:color w:val="0D0D0D"/>
                <w:lang w:val="es-EC"/>
              </w:rPr>
              <w:lastRenderedPageBreak/>
              <w:t>sistema no se vea sobrecargado y pueda atender la demanda de los usuarios.</w:t>
            </w:r>
          </w:p>
          <w:p w14:paraId="39F50A81" w14:textId="77777777" w:rsidR="001E19C4" w:rsidRPr="004238E4" w:rsidRDefault="00F6387C" w:rsidP="00F6387C">
            <w:pPr>
              <w:pStyle w:val="Prrafodelista"/>
              <w:numPr>
                <w:ilvl w:val="0"/>
                <w:numId w:val="45"/>
              </w:numPr>
              <w:jc w:val="both"/>
              <w:textAlignment w:val="baseline"/>
              <w:rPr>
                <w:rFonts w:ascii="Calibri" w:hAnsi="Calibri" w:cs="Calibri"/>
                <w:i/>
                <w:iCs/>
              </w:rPr>
            </w:pPr>
            <w:r w:rsidRPr="004238E4">
              <w:rPr>
                <w:rFonts w:ascii="Calibri" w:hAnsi="Calibri" w:cs="Calibri"/>
                <w:i/>
                <w:color w:val="0D0D0D"/>
              </w:rPr>
              <w:t>No utilice más del 80% de los recursos disponibles (como CPU, memoria y ancho de banda) en condiciones normales de uso. Esto garantizaría un margen adecuado para manejar picos de carga y evitar la degradación del rendimiento.</w:t>
            </w:r>
          </w:p>
        </w:tc>
      </w:tr>
      <w:tr w:rsidR="001E19C4" w:rsidRPr="004238E4" w14:paraId="59EC2DED"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4DFCBF" w14:textId="77777777" w:rsidR="001E19C4" w:rsidRPr="004238E4" w:rsidRDefault="001E19C4">
            <w:pPr>
              <w:rPr>
                <w:rFonts w:ascii="Calibri" w:hAnsi="Calibri" w:cs="Calibri"/>
                <w:i/>
                <w:iCs/>
              </w:rPr>
            </w:pPr>
            <w:r w:rsidRPr="004238E4">
              <w:rPr>
                <w:rFonts w:ascii="Calibri" w:hAnsi="Calibri" w:cs="Calibri"/>
                <w:i/>
                <w:iCs/>
              </w:rPr>
              <w:lastRenderedPageBreak/>
              <w:t>Fecha de revisión y versión:</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E5ED9F" w14:textId="77777777" w:rsidR="001E19C4" w:rsidRPr="004238E4" w:rsidRDefault="001E19C4">
            <w:pPr>
              <w:pStyle w:val="NormalWeb"/>
              <w:spacing w:before="0" w:beforeAutospacing="0" w:after="0" w:afterAutospacing="0"/>
              <w:textAlignment w:val="baseline"/>
              <w:rPr>
                <w:rFonts w:ascii="Calibri" w:hAnsi="Calibri" w:cs="Calibri"/>
                <w:i/>
                <w:iCs/>
                <w:sz w:val="36"/>
                <w:szCs w:val="36"/>
              </w:rPr>
            </w:pPr>
            <w:r w:rsidRPr="004238E4">
              <w:rPr>
                <w:rFonts w:ascii="Calibri" w:hAnsi="Calibri" w:cs="Calibri"/>
                <w:i/>
                <w:iCs/>
                <w:kern w:val="24"/>
              </w:rPr>
              <w:t>15/5/2023</w:t>
            </w:r>
          </w:p>
          <w:p w14:paraId="6DD9DC7A"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i/>
                <w:iCs/>
                <w:kern w:val="24"/>
              </w:rPr>
              <w:t>Versión1.0</w:t>
            </w:r>
          </w:p>
        </w:tc>
      </w:tr>
      <w:tr w:rsidR="001E19C4" w:rsidRPr="004238E4" w14:paraId="7F4FCA43"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AAD5CE" w14:textId="77777777" w:rsidR="001E19C4" w:rsidRPr="004238E4" w:rsidRDefault="001E19C4">
            <w:pPr>
              <w:rPr>
                <w:rFonts w:ascii="Calibri" w:hAnsi="Calibri" w:cs="Calibri"/>
                <w:i/>
                <w:iCs/>
              </w:rPr>
            </w:pPr>
            <w:r w:rsidRPr="004238E4">
              <w:rPr>
                <w:rFonts w:ascii="Calibri" w:hAnsi="Calibri" w:cs="Calibri"/>
                <w:i/>
                <w:iCs/>
              </w:rPr>
              <w:t>Prioridad:</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D93194"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b/>
                <w:bCs/>
                <w:i/>
                <w:iCs/>
                <w:kern w:val="24"/>
              </w:rPr>
              <w:t>Alta</w:t>
            </w:r>
          </w:p>
        </w:tc>
      </w:tr>
    </w:tbl>
    <w:p w14:paraId="330F61D4" w14:textId="77777777" w:rsidR="001E19C4" w:rsidRPr="004238E4" w:rsidRDefault="001E19C4" w:rsidP="001E19C4"/>
    <w:tbl>
      <w:tblPr>
        <w:tblW w:w="7934" w:type="dxa"/>
        <w:jc w:val="center"/>
        <w:tblCellMar>
          <w:left w:w="0" w:type="dxa"/>
          <w:right w:w="0" w:type="dxa"/>
        </w:tblCellMar>
        <w:tblLook w:val="0600" w:firstRow="0" w:lastRow="0" w:firstColumn="0" w:lastColumn="0" w:noHBand="1" w:noVBand="1"/>
      </w:tblPr>
      <w:tblGrid>
        <w:gridCol w:w="1608"/>
        <w:gridCol w:w="6326"/>
      </w:tblGrid>
      <w:tr w:rsidR="001E19C4" w:rsidRPr="004238E4" w14:paraId="05372579"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28D4A9" w14:textId="77777777" w:rsidR="001E19C4" w:rsidRPr="004238E4" w:rsidRDefault="001E19C4">
            <w:pPr>
              <w:rPr>
                <w:rFonts w:ascii="Calibri" w:hAnsi="Calibri" w:cs="Calibri"/>
                <w:i/>
                <w:iCs/>
              </w:rPr>
            </w:pPr>
            <w:r w:rsidRPr="004238E4">
              <w:rPr>
                <w:rFonts w:ascii="Calibri" w:hAnsi="Calibri" w:cs="Calibri"/>
                <w:i/>
                <w:iCs/>
              </w:rPr>
              <w:t>Número: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733EA5" w14:textId="77777777" w:rsidR="001E19C4" w:rsidRPr="004238E4" w:rsidRDefault="001E19C4">
            <w:pPr>
              <w:rPr>
                <w:rFonts w:ascii="Calibri" w:hAnsi="Calibri" w:cs="Calibri"/>
                <w:i/>
                <w:iCs/>
              </w:rPr>
            </w:pPr>
            <w:r w:rsidRPr="004238E4">
              <w:rPr>
                <w:rFonts w:ascii="Calibri" w:hAnsi="Calibri" w:cs="Calibri"/>
                <w:b/>
                <w:i/>
                <w:iCs/>
              </w:rPr>
              <w:t>RN-5</w:t>
            </w:r>
          </w:p>
        </w:tc>
      </w:tr>
      <w:tr w:rsidR="001E19C4" w:rsidRPr="004238E4" w14:paraId="1EBDDC24"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A54B28" w14:textId="77777777" w:rsidR="001E19C4" w:rsidRPr="004238E4" w:rsidRDefault="001E19C4">
            <w:pPr>
              <w:rPr>
                <w:rFonts w:ascii="Calibri" w:hAnsi="Calibri" w:cs="Calibri"/>
                <w:i/>
                <w:iCs/>
              </w:rPr>
            </w:pPr>
            <w:r w:rsidRPr="004238E4">
              <w:rPr>
                <w:rFonts w:ascii="Calibri" w:hAnsi="Calibri" w:cs="Calibri"/>
                <w:i/>
                <w:iCs/>
              </w:rPr>
              <w:t>Título: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40F9D9"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i/>
                <w:color w:val="0D0D0D"/>
              </w:rPr>
              <w:t>Soporte y mantenimiento del sistema de compras a distancia</w:t>
            </w:r>
          </w:p>
        </w:tc>
      </w:tr>
      <w:tr w:rsidR="001E19C4" w:rsidRPr="004238E4" w14:paraId="38B42506"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B3108A" w14:textId="77777777" w:rsidR="001E19C4" w:rsidRPr="004238E4" w:rsidRDefault="001E19C4">
            <w:pPr>
              <w:rPr>
                <w:rFonts w:ascii="Calibri" w:hAnsi="Calibri" w:cs="Calibri"/>
                <w:i/>
                <w:iCs/>
              </w:rPr>
            </w:pPr>
            <w:r w:rsidRPr="004238E4">
              <w:rPr>
                <w:rFonts w:ascii="Calibri" w:hAnsi="Calibri" w:cs="Calibri"/>
                <w:i/>
                <w:iCs/>
              </w:rPr>
              <w:t>Texto: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8E7892"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i/>
                <w:color w:val="0D0D0D"/>
              </w:rPr>
              <w:t>El sistema está en la capacidad de recibir a nuevos usuarios para que realicen sus compras, implementar herramientas de monitoreo, las actualizaciones y mejoras se deben realizar de manera periódica.</w:t>
            </w:r>
          </w:p>
        </w:tc>
      </w:tr>
      <w:tr w:rsidR="001E19C4" w:rsidRPr="004238E4" w14:paraId="4B75E5FA"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1FD228E" w14:textId="77777777" w:rsidR="001E19C4" w:rsidRPr="004238E4" w:rsidRDefault="001E19C4">
            <w:pPr>
              <w:rPr>
                <w:rFonts w:ascii="Calibri" w:hAnsi="Calibri" w:cs="Calibri"/>
                <w:i/>
                <w:iCs/>
              </w:rPr>
            </w:pPr>
            <w:r w:rsidRPr="004238E4">
              <w:rPr>
                <w:rFonts w:ascii="Calibri" w:hAnsi="Calibri" w:cs="Calibri"/>
                <w:i/>
                <w:iCs/>
              </w:rPr>
              <w:t>Tipo: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239773"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i/>
                <w:color w:val="0D0D0D"/>
              </w:rPr>
              <w:t>No Funcional – Producto (Mantenibilidad)</w:t>
            </w:r>
          </w:p>
        </w:tc>
      </w:tr>
      <w:tr w:rsidR="001E19C4" w:rsidRPr="004238E4" w14:paraId="026B51BF" w14:textId="77777777">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048170" w14:textId="77777777" w:rsidR="001E19C4" w:rsidRPr="004238E4" w:rsidRDefault="001E19C4">
            <w:pPr>
              <w:rPr>
                <w:rFonts w:ascii="Calibri" w:hAnsi="Calibri" w:cs="Calibri"/>
                <w:i/>
                <w:iCs/>
              </w:rPr>
            </w:pPr>
            <w:r w:rsidRPr="004238E4">
              <w:rPr>
                <w:rFonts w:ascii="Calibri" w:hAnsi="Calibri" w:cs="Calibri"/>
                <w:i/>
                <w:iCs/>
              </w:rPr>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E66275" w14:textId="77777777" w:rsidR="00F6387C" w:rsidRPr="004238E4" w:rsidRDefault="00F6387C" w:rsidP="00F6387C">
            <w:pPr>
              <w:jc w:val="both"/>
              <w:textAlignment w:val="baseline"/>
              <w:rPr>
                <w:rFonts w:ascii="Calibri" w:hAnsi="Calibri" w:cs="Calibri"/>
                <w:i/>
                <w:color w:val="0D0D0D"/>
              </w:rPr>
            </w:pPr>
            <w:r w:rsidRPr="004238E4">
              <w:rPr>
                <w:rFonts w:ascii="Calibri" w:hAnsi="Calibri" w:cs="Calibri"/>
                <w:i/>
                <w:color w:val="0D0D0D"/>
              </w:rPr>
              <w:t>El sistema debe evitar fallos y asegurar que este mantenido correctamente lo siguiente:</w:t>
            </w:r>
          </w:p>
          <w:p w14:paraId="595BE1E4" w14:textId="77777777" w:rsidR="00F6387C" w:rsidRPr="004238E4" w:rsidRDefault="00F6387C" w:rsidP="00F6387C">
            <w:pPr>
              <w:pStyle w:val="Sinespaciado"/>
              <w:numPr>
                <w:ilvl w:val="0"/>
                <w:numId w:val="46"/>
              </w:numPr>
              <w:jc w:val="both"/>
              <w:rPr>
                <w:rFonts w:ascii="Calibri" w:hAnsi="Calibri" w:cs="Calibri"/>
                <w:i/>
                <w:color w:val="0D0D0D"/>
                <w:lang w:val="es-EC"/>
              </w:rPr>
            </w:pPr>
            <w:r w:rsidRPr="004238E4">
              <w:rPr>
                <w:rFonts w:ascii="Calibri" w:hAnsi="Calibri" w:cs="Calibri"/>
                <w:i/>
                <w:color w:val="0D0D0D"/>
                <w:lang w:val="es-EC"/>
              </w:rPr>
              <w:t>Un objetivo de no más de 4 horas al mes dedicadas al mantenimiento del sistema, lo que incluye actualizaciones, parches y correcciones.</w:t>
            </w:r>
          </w:p>
          <w:p w14:paraId="34F5DB4B" w14:textId="77777777" w:rsidR="00F6387C" w:rsidRPr="004238E4" w:rsidRDefault="00F6387C" w:rsidP="00F6387C">
            <w:pPr>
              <w:pStyle w:val="Sinespaciado"/>
              <w:numPr>
                <w:ilvl w:val="0"/>
                <w:numId w:val="46"/>
              </w:numPr>
              <w:jc w:val="both"/>
              <w:rPr>
                <w:rFonts w:ascii="Calibri" w:hAnsi="Calibri" w:cs="Calibri"/>
                <w:i/>
                <w:color w:val="0D0D0D"/>
                <w:lang w:val="es-EC"/>
              </w:rPr>
            </w:pPr>
            <w:r w:rsidRPr="004238E4">
              <w:rPr>
                <w:rFonts w:ascii="Calibri" w:hAnsi="Calibri" w:cs="Calibri"/>
                <w:i/>
                <w:color w:val="0D0D0D"/>
                <w:lang w:val="es-EC"/>
              </w:rPr>
              <w:t>El equipo de soporte resuelva los problemas reportados en un plazo máximo de 48 horas. Esto aseguraría una rápida resolución de los problemas identificados en el sistema de compras a distancia.</w:t>
            </w:r>
          </w:p>
          <w:p w14:paraId="56EAA290" w14:textId="77777777" w:rsidR="001E19C4" w:rsidRPr="004238E4" w:rsidRDefault="00F6387C" w:rsidP="00F6387C">
            <w:pPr>
              <w:pStyle w:val="Prrafodelista"/>
              <w:numPr>
                <w:ilvl w:val="0"/>
                <w:numId w:val="46"/>
              </w:numPr>
              <w:jc w:val="both"/>
              <w:textAlignment w:val="baseline"/>
              <w:rPr>
                <w:rFonts w:ascii="Calibri" w:hAnsi="Calibri" w:cs="Calibri"/>
                <w:i/>
                <w:iCs/>
              </w:rPr>
            </w:pPr>
            <w:r w:rsidRPr="004238E4">
              <w:rPr>
                <w:rFonts w:ascii="Calibri" w:hAnsi="Calibri" w:cs="Calibri"/>
                <w:i/>
                <w:color w:val="0D0D0D"/>
              </w:rPr>
              <w:t>Realizar mantenimientos programados en momentos de menor uso, como los fines de semana o las horas de menor tráfico. Esto minimizaría las interrupciones en el servicio y permitiría a los usuarios realizar sus compras sin problemas.</w:t>
            </w:r>
          </w:p>
        </w:tc>
      </w:tr>
      <w:tr w:rsidR="001E19C4" w:rsidRPr="004238E4" w14:paraId="58300F11"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A2BC149" w14:textId="77777777" w:rsidR="001E19C4" w:rsidRPr="004238E4" w:rsidRDefault="001E19C4">
            <w:pPr>
              <w:rPr>
                <w:rFonts w:ascii="Calibri" w:hAnsi="Calibri" w:cs="Calibri"/>
                <w:i/>
                <w:iCs/>
              </w:rPr>
            </w:pPr>
            <w:r w:rsidRPr="004238E4">
              <w:rPr>
                <w:rFonts w:ascii="Calibri" w:hAnsi="Calibri" w:cs="Calibri"/>
                <w:i/>
                <w:iCs/>
              </w:rPr>
              <w:t>Fecha de revisión y versión:</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A2F081" w14:textId="77777777" w:rsidR="001E19C4" w:rsidRPr="004238E4" w:rsidRDefault="001E19C4">
            <w:pPr>
              <w:pStyle w:val="NormalWeb"/>
              <w:spacing w:before="0" w:beforeAutospacing="0" w:after="0" w:afterAutospacing="0"/>
              <w:textAlignment w:val="baseline"/>
              <w:rPr>
                <w:rFonts w:ascii="Calibri" w:hAnsi="Calibri" w:cs="Calibri"/>
                <w:i/>
                <w:iCs/>
                <w:sz w:val="36"/>
                <w:szCs w:val="36"/>
              </w:rPr>
            </w:pPr>
            <w:r w:rsidRPr="004238E4">
              <w:rPr>
                <w:rFonts w:ascii="Calibri" w:hAnsi="Calibri" w:cs="Calibri"/>
                <w:i/>
                <w:iCs/>
                <w:kern w:val="24"/>
              </w:rPr>
              <w:t>15/5/2023</w:t>
            </w:r>
          </w:p>
          <w:p w14:paraId="24F14D52"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i/>
                <w:iCs/>
                <w:kern w:val="24"/>
              </w:rPr>
              <w:t>Versión1.0</w:t>
            </w:r>
          </w:p>
        </w:tc>
      </w:tr>
      <w:tr w:rsidR="001E19C4" w:rsidRPr="004238E4" w14:paraId="7539DE0B"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6BED591" w14:textId="77777777" w:rsidR="001E19C4" w:rsidRPr="004238E4" w:rsidRDefault="001E19C4">
            <w:pPr>
              <w:rPr>
                <w:rFonts w:ascii="Calibri" w:hAnsi="Calibri" w:cs="Calibri"/>
                <w:i/>
                <w:iCs/>
              </w:rPr>
            </w:pPr>
            <w:r w:rsidRPr="004238E4">
              <w:rPr>
                <w:rFonts w:ascii="Calibri" w:hAnsi="Calibri" w:cs="Calibri"/>
                <w:i/>
                <w:iCs/>
              </w:rPr>
              <w:t>Prioridad:</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140613"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b/>
                <w:bCs/>
                <w:i/>
                <w:iCs/>
                <w:kern w:val="24"/>
              </w:rPr>
              <w:t>Alta</w:t>
            </w:r>
          </w:p>
        </w:tc>
      </w:tr>
    </w:tbl>
    <w:p w14:paraId="48082F5A" w14:textId="77777777" w:rsidR="001E19C4" w:rsidRPr="004238E4" w:rsidRDefault="001E19C4" w:rsidP="001E19C4"/>
    <w:tbl>
      <w:tblPr>
        <w:tblW w:w="7934" w:type="dxa"/>
        <w:jc w:val="center"/>
        <w:tblCellMar>
          <w:left w:w="0" w:type="dxa"/>
          <w:right w:w="0" w:type="dxa"/>
        </w:tblCellMar>
        <w:tblLook w:val="0600" w:firstRow="0" w:lastRow="0" w:firstColumn="0" w:lastColumn="0" w:noHBand="1" w:noVBand="1"/>
      </w:tblPr>
      <w:tblGrid>
        <w:gridCol w:w="1608"/>
        <w:gridCol w:w="6326"/>
      </w:tblGrid>
      <w:tr w:rsidR="001E19C4" w:rsidRPr="004238E4" w14:paraId="52AFC676"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0D6423" w14:textId="77777777" w:rsidR="001E19C4" w:rsidRPr="004238E4" w:rsidRDefault="001E19C4">
            <w:pPr>
              <w:rPr>
                <w:rFonts w:ascii="Calibri" w:hAnsi="Calibri" w:cs="Calibri"/>
                <w:i/>
                <w:iCs/>
              </w:rPr>
            </w:pPr>
            <w:r w:rsidRPr="004238E4">
              <w:rPr>
                <w:rFonts w:ascii="Calibri" w:hAnsi="Calibri" w:cs="Calibri"/>
                <w:i/>
                <w:iCs/>
              </w:rPr>
              <w:t>Número: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C787C2" w14:textId="77777777" w:rsidR="001E19C4" w:rsidRPr="004238E4" w:rsidRDefault="001E19C4">
            <w:pPr>
              <w:rPr>
                <w:rFonts w:ascii="Calibri" w:hAnsi="Calibri" w:cs="Calibri"/>
                <w:i/>
                <w:iCs/>
              </w:rPr>
            </w:pPr>
            <w:r w:rsidRPr="004238E4">
              <w:rPr>
                <w:rFonts w:ascii="Calibri" w:hAnsi="Calibri" w:cs="Calibri"/>
                <w:b/>
                <w:i/>
                <w:iCs/>
              </w:rPr>
              <w:t>RN-6</w:t>
            </w:r>
          </w:p>
        </w:tc>
      </w:tr>
      <w:tr w:rsidR="001E19C4" w:rsidRPr="004238E4" w14:paraId="2A3B13FB"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5D846B" w14:textId="77777777" w:rsidR="001E19C4" w:rsidRPr="004238E4" w:rsidRDefault="001E19C4">
            <w:pPr>
              <w:rPr>
                <w:rFonts w:ascii="Calibri" w:hAnsi="Calibri" w:cs="Calibri"/>
                <w:i/>
                <w:iCs/>
              </w:rPr>
            </w:pPr>
            <w:r w:rsidRPr="004238E4">
              <w:rPr>
                <w:rFonts w:ascii="Calibri" w:hAnsi="Calibri" w:cs="Calibri"/>
                <w:i/>
                <w:iCs/>
              </w:rPr>
              <w:lastRenderedPageBreak/>
              <w:t>Título: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ADD7C2"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i/>
                <w:color w:val="0D0D0D"/>
              </w:rPr>
              <w:t>Facilidad de uso del sistema de compras a distancia</w:t>
            </w:r>
          </w:p>
        </w:tc>
      </w:tr>
      <w:tr w:rsidR="001E19C4" w:rsidRPr="004238E4" w14:paraId="482F9A73"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7A4A3E" w14:textId="77777777" w:rsidR="001E19C4" w:rsidRPr="004238E4" w:rsidRDefault="001E19C4">
            <w:pPr>
              <w:rPr>
                <w:rFonts w:ascii="Calibri" w:hAnsi="Calibri" w:cs="Calibri"/>
                <w:i/>
                <w:iCs/>
              </w:rPr>
            </w:pPr>
            <w:r w:rsidRPr="004238E4">
              <w:rPr>
                <w:rFonts w:ascii="Calibri" w:hAnsi="Calibri" w:cs="Calibri"/>
                <w:i/>
                <w:iCs/>
              </w:rPr>
              <w:t>Texto: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7EFFFE" w14:textId="77777777" w:rsidR="001E19C4" w:rsidRPr="004238E4" w:rsidRDefault="002321D7">
            <w:pPr>
              <w:pStyle w:val="NormalWeb"/>
              <w:spacing w:before="0" w:beforeAutospacing="0" w:after="0" w:afterAutospacing="0"/>
              <w:textAlignment w:val="baseline"/>
              <w:rPr>
                <w:rFonts w:ascii="Calibri" w:hAnsi="Calibri" w:cs="Calibri"/>
                <w:i/>
                <w:iCs/>
              </w:rPr>
            </w:pPr>
            <w:r w:rsidRPr="004238E4">
              <w:rPr>
                <w:rFonts w:ascii="Calibri" w:hAnsi="Calibri" w:cs="Book Antiqua"/>
                <w:i/>
                <w:iCs/>
              </w:rPr>
              <w:t>El sistema tiene la capacidad para ser utilizado de manera comprensible para los usuarios</w:t>
            </w:r>
          </w:p>
        </w:tc>
      </w:tr>
      <w:tr w:rsidR="001E19C4" w:rsidRPr="004238E4" w14:paraId="5B506942"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450C2F" w14:textId="77777777" w:rsidR="001E19C4" w:rsidRPr="004238E4" w:rsidRDefault="001E19C4">
            <w:pPr>
              <w:rPr>
                <w:rFonts w:ascii="Calibri" w:hAnsi="Calibri" w:cs="Calibri"/>
                <w:i/>
                <w:iCs/>
              </w:rPr>
            </w:pPr>
            <w:r w:rsidRPr="004238E4">
              <w:rPr>
                <w:rFonts w:ascii="Calibri" w:hAnsi="Calibri" w:cs="Calibri"/>
                <w:i/>
                <w:iCs/>
              </w:rPr>
              <w:t>Tipo: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F1622F" w14:textId="77777777" w:rsidR="001E19C4" w:rsidRPr="004238E4" w:rsidRDefault="002321D7">
            <w:pPr>
              <w:pStyle w:val="NormalWeb"/>
              <w:spacing w:before="0" w:beforeAutospacing="0" w:after="0" w:afterAutospacing="0"/>
              <w:textAlignment w:val="baseline"/>
              <w:rPr>
                <w:rFonts w:ascii="Calibri" w:hAnsi="Calibri" w:cs="Calibri"/>
                <w:i/>
                <w:iCs/>
              </w:rPr>
            </w:pPr>
            <w:r w:rsidRPr="004238E4">
              <w:rPr>
                <w:rFonts w:ascii="Calibri" w:hAnsi="Calibri" w:cs="Calibri"/>
                <w:i/>
                <w:iCs/>
              </w:rPr>
              <w:t>No Funcional - Producto</w:t>
            </w:r>
          </w:p>
        </w:tc>
      </w:tr>
      <w:tr w:rsidR="001E19C4" w:rsidRPr="004238E4" w14:paraId="610295D3" w14:textId="77777777" w:rsidTr="00920C8A">
        <w:trPr>
          <w:trHeight w:val="2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E2EE0E" w14:textId="77777777" w:rsidR="001E19C4" w:rsidRPr="004238E4" w:rsidRDefault="001E19C4">
            <w:pPr>
              <w:rPr>
                <w:rFonts w:ascii="Calibri" w:hAnsi="Calibri" w:cs="Calibri"/>
                <w:i/>
                <w:iCs/>
              </w:rPr>
            </w:pPr>
            <w:r w:rsidRPr="004238E4">
              <w:rPr>
                <w:rFonts w:ascii="Calibri" w:hAnsi="Calibri" w:cs="Calibri"/>
                <w:i/>
                <w:iCs/>
              </w:rPr>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D36A33" w14:textId="77777777" w:rsidR="00F6387C" w:rsidRPr="004238E4" w:rsidRDefault="00F6387C" w:rsidP="00F6387C">
            <w:pPr>
              <w:pStyle w:val="Sinespaciado"/>
              <w:jc w:val="both"/>
              <w:rPr>
                <w:rFonts w:ascii="Calibri" w:hAnsi="Calibri" w:cs="Calibri"/>
                <w:i/>
                <w:color w:val="0D0D0D"/>
                <w:lang w:val="es-EC"/>
              </w:rPr>
            </w:pPr>
            <w:r w:rsidRPr="004238E4">
              <w:rPr>
                <w:rFonts w:ascii="Calibri" w:hAnsi="Calibri" w:cs="Calibri"/>
                <w:i/>
                <w:color w:val="0D0D0D"/>
                <w:lang w:val="es-EC"/>
              </w:rPr>
              <w:t>El sistema debe contener lo siguiente para ser comprensible por los usuarios:</w:t>
            </w:r>
          </w:p>
          <w:p w14:paraId="5B9DFB92" w14:textId="77777777" w:rsidR="00F6387C" w:rsidRPr="004238E4" w:rsidRDefault="00F6387C" w:rsidP="00F6387C">
            <w:pPr>
              <w:pStyle w:val="Sinespaciado"/>
              <w:numPr>
                <w:ilvl w:val="0"/>
                <w:numId w:val="47"/>
              </w:numPr>
              <w:jc w:val="both"/>
              <w:rPr>
                <w:rFonts w:ascii="Calibri" w:hAnsi="Calibri" w:cs="Calibri"/>
                <w:i/>
                <w:color w:val="0D0D0D"/>
                <w:lang w:val="es-EC"/>
              </w:rPr>
            </w:pPr>
            <w:r w:rsidRPr="004238E4">
              <w:rPr>
                <w:rFonts w:ascii="Calibri" w:hAnsi="Calibri" w:cs="Calibri"/>
                <w:i/>
                <w:color w:val="0D0D0D"/>
                <w:lang w:val="es-EC"/>
              </w:rPr>
              <w:t>Al menos el 95% de los usuarios puedan completar una compra sin problemas. Esto implica que el sistema debe proporcionar una interfaz intuitiva y guiar a los usuarios de manera efectiva durante todo el proceso de compra.</w:t>
            </w:r>
          </w:p>
          <w:p w14:paraId="56C8F019" w14:textId="77777777" w:rsidR="00F6387C" w:rsidRPr="004238E4" w:rsidRDefault="00F6387C" w:rsidP="00F6387C">
            <w:pPr>
              <w:pStyle w:val="Sinespaciado"/>
              <w:numPr>
                <w:ilvl w:val="0"/>
                <w:numId w:val="47"/>
              </w:numPr>
              <w:jc w:val="both"/>
              <w:rPr>
                <w:rFonts w:ascii="Calibri" w:hAnsi="Calibri" w:cs="Calibri"/>
                <w:i/>
                <w:color w:val="0D0D0D"/>
                <w:lang w:val="es-EC"/>
              </w:rPr>
            </w:pPr>
            <w:r w:rsidRPr="004238E4">
              <w:rPr>
                <w:rFonts w:ascii="Calibri" w:hAnsi="Calibri" w:cs="Calibri"/>
                <w:i/>
                <w:color w:val="0D0D0D"/>
                <w:lang w:val="es-EC"/>
              </w:rPr>
              <w:t>EL usuario pueda completar una compra en un tiempo promedio de no más de 10 minutos. Esto aseguraría una experiencia de compra eficiente y sin demoras innecesarias.</w:t>
            </w:r>
          </w:p>
          <w:p w14:paraId="75AFC3AC" w14:textId="77777777" w:rsidR="00F6387C" w:rsidRPr="004238E4" w:rsidRDefault="00F6387C" w:rsidP="00F6387C">
            <w:pPr>
              <w:pStyle w:val="Sinespaciado"/>
              <w:numPr>
                <w:ilvl w:val="0"/>
                <w:numId w:val="47"/>
              </w:numPr>
              <w:jc w:val="both"/>
              <w:rPr>
                <w:rFonts w:ascii="Calibri" w:hAnsi="Calibri" w:cs="Calibri"/>
                <w:i/>
                <w:color w:val="0D0D0D"/>
                <w:lang w:val="es-EC"/>
              </w:rPr>
            </w:pPr>
            <w:r w:rsidRPr="004238E4">
              <w:rPr>
                <w:rFonts w:ascii="Calibri" w:hAnsi="Calibri" w:cs="Calibri"/>
                <w:i/>
                <w:color w:val="0D0D0D"/>
                <w:lang w:val="es-EC"/>
              </w:rPr>
              <w:t>La tasa de errores no supere el 1% de las acciones realizadas por los usuarios en el sistema. Esto indica que la interfaz debe ser clara, sin ambigüedades y minimizar las posibilidades de errores del usuario.</w:t>
            </w:r>
          </w:p>
          <w:p w14:paraId="72F2A075" w14:textId="77777777" w:rsidR="001E19C4" w:rsidRPr="004238E4" w:rsidRDefault="00F6387C" w:rsidP="00F6387C">
            <w:pPr>
              <w:pStyle w:val="Prrafodelista"/>
              <w:numPr>
                <w:ilvl w:val="0"/>
                <w:numId w:val="47"/>
              </w:numPr>
              <w:jc w:val="both"/>
              <w:textAlignment w:val="baseline"/>
              <w:rPr>
                <w:rFonts w:ascii="Calibri" w:hAnsi="Calibri" w:cs="Calibri"/>
                <w:i/>
                <w:iCs/>
              </w:rPr>
            </w:pPr>
            <w:r w:rsidRPr="004238E4">
              <w:rPr>
                <w:rFonts w:ascii="Calibri" w:hAnsi="Calibri" w:cs="Calibri"/>
                <w:i/>
                <w:color w:val="0D0D0D"/>
              </w:rPr>
              <w:t>Utilizar una escala de Likert de 1 a 5, donde 1 representa "Totalmente insatisfecho" y 5 representa "Totalmente satisfecho". El objetivo podría ser obtener una puntuación promedio de al menos 4 en la escala de satisfacción del usuario. Esto indica que el sistema ha logrado brindar una experiencia de usuario satisfactoria y fácil de usar.</w:t>
            </w:r>
          </w:p>
        </w:tc>
      </w:tr>
      <w:tr w:rsidR="001E19C4" w:rsidRPr="004238E4" w14:paraId="4B792CAF"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3A9A17" w14:textId="77777777" w:rsidR="001E19C4" w:rsidRPr="004238E4" w:rsidRDefault="001E19C4">
            <w:pPr>
              <w:rPr>
                <w:rFonts w:ascii="Calibri" w:hAnsi="Calibri" w:cs="Calibri"/>
                <w:i/>
                <w:iCs/>
              </w:rPr>
            </w:pPr>
            <w:r w:rsidRPr="004238E4">
              <w:rPr>
                <w:rFonts w:ascii="Calibri" w:hAnsi="Calibri" w:cs="Calibri"/>
                <w:i/>
                <w:iCs/>
              </w:rPr>
              <w:t>Fecha de revisión y versión:</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364769" w14:textId="77777777" w:rsidR="001E19C4" w:rsidRPr="004238E4" w:rsidRDefault="001E19C4">
            <w:pPr>
              <w:pStyle w:val="NormalWeb"/>
              <w:spacing w:before="0" w:beforeAutospacing="0" w:after="0" w:afterAutospacing="0"/>
              <w:textAlignment w:val="baseline"/>
              <w:rPr>
                <w:rFonts w:ascii="Calibri" w:hAnsi="Calibri" w:cs="Calibri"/>
                <w:i/>
                <w:iCs/>
                <w:sz w:val="36"/>
                <w:szCs w:val="36"/>
              </w:rPr>
            </w:pPr>
            <w:r w:rsidRPr="004238E4">
              <w:rPr>
                <w:rFonts w:ascii="Calibri" w:hAnsi="Calibri" w:cs="Calibri"/>
                <w:i/>
                <w:iCs/>
                <w:kern w:val="24"/>
              </w:rPr>
              <w:t>15/5/2023</w:t>
            </w:r>
          </w:p>
          <w:p w14:paraId="075E65EF"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i/>
                <w:iCs/>
                <w:kern w:val="24"/>
              </w:rPr>
              <w:t>Versión1.0</w:t>
            </w:r>
          </w:p>
        </w:tc>
      </w:tr>
      <w:tr w:rsidR="001E19C4" w:rsidRPr="004238E4" w14:paraId="105E66CB"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B40B85" w14:textId="77777777" w:rsidR="001E19C4" w:rsidRPr="004238E4" w:rsidRDefault="001E19C4">
            <w:pPr>
              <w:rPr>
                <w:rFonts w:ascii="Calibri" w:hAnsi="Calibri" w:cs="Calibri"/>
                <w:i/>
                <w:iCs/>
              </w:rPr>
            </w:pPr>
            <w:r w:rsidRPr="004238E4">
              <w:rPr>
                <w:rFonts w:ascii="Calibri" w:hAnsi="Calibri" w:cs="Calibri"/>
                <w:i/>
                <w:iCs/>
              </w:rPr>
              <w:t>Prioridad:</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2AADE7"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b/>
                <w:bCs/>
                <w:i/>
                <w:iCs/>
                <w:kern w:val="24"/>
              </w:rPr>
              <w:t>Alta</w:t>
            </w:r>
          </w:p>
        </w:tc>
      </w:tr>
    </w:tbl>
    <w:p w14:paraId="109A2522" w14:textId="77777777" w:rsidR="001E19C4" w:rsidRPr="004238E4" w:rsidRDefault="001E19C4" w:rsidP="001E19C4"/>
    <w:tbl>
      <w:tblPr>
        <w:tblW w:w="7934" w:type="dxa"/>
        <w:jc w:val="center"/>
        <w:tblCellMar>
          <w:left w:w="0" w:type="dxa"/>
          <w:right w:w="0" w:type="dxa"/>
        </w:tblCellMar>
        <w:tblLook w:val="0600" w:firstRow="0" w:lastRow="0" w:firstColumn="0" w:lastColumn="0" w:noHBand="1" w:noVBand="1"/>
      </w:tblPr>
      <w:tblGrid>
        <w:gridCol w:w="1608"/>
        <w:gridCol w:w="6326"/>
      </w:tblGrid>
      <w:tr w:rsidR="001E19C4" w:rsidRPr="004238E4" w14:paraId="2A4DCFD1"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8F435A" w14:textId="77777777" w:rsidR="001E19C4" w:rsidRPr="004238E4" w:rsidRDefault="001E19C4">
            <w:pPr>
              <w:rPr>
                <w:rFonts w:ascii="Calibri" w:hAnsi="Calibri" w:cs="Calibri"/>
                <w:i/>
                <w:iCs/>
              </w:rPr>
            </w:pPr>
            <w:r w:rsidRPr="004238E4">
              <w:rPr>
                <w:rFonts w:ascii="Calibri" w:hAnsi="Calibri" w:cs="Calibri"/>
                <w:i/>
                <w:iCs/>
              </w:rPr>
              <w:t>Número: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177771" w14:textId="77777777" w:rsidR="001E19C4" w:rsidRPr="004238E4" w:rsidRDefault="001E19C4">
            <w:pPr>
              <w:rPr>
                <w:rFonts w:ascii="Calibri" w:hAnsi="Calibri" w:cs="Calibri"/>
                <w:i/>
                <w:iCs/>
              </w:rPr>
            </w:pPr>
            <w:r w:rsidRPr="004238E4">
              <w:rPr>
                <w:rFonts w:ascii="Calibri" w:hAnsi="Calibri" w:cs="Calibri"/>
                <w:b/>
                <w:i/>
                <w:iCs/>
              </w:rPr>
              <w:t>RN-7</w:t>
            </w:r>
          </w:p>
        </w:tc>
      </w:tr>
      <w:tr w:rsidR="001E19C4" w:rsidRPr="004238E4" w14:paraId="0D7BB222"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62A4D63" w14:textId="77777777" w:rsidR="001E19C4" w:rsidRPr="004238E4" w:rsidRDefault="001E19C4">
            <w:pPr>
              <w:rPr>
                <w:rFonts w:ascii="Calibri" w:hAnsi="Calibri" w:cs="Calibri"/>
                <w:i/>
                <w:iCs/>
              </w:rPr>
            </w:pPr>
            <w:r w:rsidRPr="004238E4">
              <w:rPr>
                <w:rFonts w:ascii="Calibri" w:hAnsi="Calibri" w:cs="Calibri"/>
                <w:i/>
                <w:iCs/>
              </w:rPr>
              <w:t>Título: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E774E1"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i/>
                <w:color w:val="0D0D0D"/>
              </w:rPr>
              <w:t>Adaptabilidad del sistema de compras a distancia</w:t>
            </w:r>
          </w:p>
        </w:tc>
      </w:tr>
      <w:tr w:rsidR="001E19C4" w:rsidRPr="004238E4" w14:paraId="40B8FE2A"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6D8663" w14:textId="77777777" w:rsidR="001E19C4" w:rsidRPr="004238E4" w:rsidRDefault="001E19C4">
            <w:pPr>
              <w:rPr>
                <w:rFonts w:ascii="Calibri" w:hAnsi="Calibri" w:cs="Calibri"/>
                <w:i/>
                <w:iCs/>
              </w:rPr>
            </w:pPr>
            <w:r w:rsidRPr="004238E4">
              <w:rPr>
                <w:rFonts w:ascii="Calibri" w:hAnsi="Calibri" w:cs="Calibri"/>
                <w:i/>
                <w:iCs/>
              </w:rPr>
              <w:t>Texto: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C95B1B"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i/>
                <w:color w:val="0D0D0D"/>
              </w:rPr>
              <w:t>El sistema tiene la capacidad de adaptarse a diversos contextos o entornos, constar de múltiples idiomas como el español, inglés, etc.</w:t>
            </w:r>
          </w:p>
        </w:tc>
      </w:tr>
      <w:tr w:rsidR="001E19C4" w:rsidRPr="004238E4" w14:paraId="28997C98"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FB658E" w14:textId="77777777" w:rsidR="001E19C4" w:rsidRPr="004238E4" w:rsidRDefault="001E19C4">
            <w:pPr>
              <w:rPr>
                <w:rFonts w:ascii="Calibri" w:hAnsi="Calibri" w:cs="Calibri"/>
                <w:i/>
                <w:iCs/>
              </w:rPr>
            </w:pPr>
            <w:r w:rsidRPr="004238E4">
              <w:rPr>
                <w:rFonts w:ascii="Calibri" w:hAnsi="Calibri" w:cs="Calibri"/>
                <w:i/>
                <w:iCs/>
              </w:rPr>
              <w:t>Tipo: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73B953"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i/>
                <w:iCs/>
              </w:rPr>
              <w:t xml:space="preserve">No Funcional - </w:t>
            </w:r>
            <w:r w:rsidR="002321D7" w:rsidRPr="004238E4">
              <w:rPr>
                <w:rFonts w:ascii="Calibri" w:hAnsi="Calibri" w:cs="Calibri"/>
                <w:i/>
                <w:iCs/>
              </w:rPr>
              <w:t>Producto</w:t>
            </w:r>
          </w:p>
        </w:tc>
      </w:tr>
      <w:tr w:rsidR="001E19C4" w:rsidRPr="004238E4" w14:paraId="595CCA1B" w14:textId="77777777">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4DAC16" w14:textId="77777777" w:rsidR="001E19C4" w:rsidRPr="004238E4" w:rsidRDefault="001E19C4">
            <w:pPr>
              <w:rPr>
                <w:rFonts w:ascii="Calibri" w:hAnsi="Calibri" w:cs="Calibri"/>
                <w:i/>
                <w:iCs/>
              </w:rPr>
            </w:pPr>
            <w:r w:rsidRPr="004238E4">
              <w:rPr>
                <w:rFonts w:ascii="Calibri" w:hAnsi="Calibri" w:cs="Calibri"/>
                <w:i/>
                <w:iCs/>
              </w:rPr>
              <w:lastRenderedPageBreak/>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CF8BCD" w14:textId="77777777" w:rsidR="00F6387C" w:rsidRPr="004238E4" w:rsidRDefault="00F6387C" w:rsidP="00F6387C">
            <w:pPr>
              <w:jc w:val="both"/>
              <w:textAlignment w:val="baseline"/>
              <w:rPr>
                <w:rFonts w:ascii="Calibri" w:hAnsi="Calibri" w:cs="Calibri"/>
                <w:i/>
                <w:color w:val="0D0D0D"/>
              </w:rPr>
            </w:pPr>
            <w:r w:rsidRPr="004238E4">
              <w:rPr>
                <w:rFonts w:ascii="Calibri" w:hAnsi="Calibri" w:cs="Calibri"/>
                <w:i/>
                <w:color w:val="0D0D0D"/>
              </w:rPr>
              <w:t>El sistema debe tener la capacidad para adaptarse, para lo cual necesita de:</w:t>
            </w:r>
          </w:p>
          <w:p w14:paraId="36332013" w14:textId="77777777" w:rsidR="00F6387C" w:rsidRPr="004238E4" w:rsidRDefault="00F6387C" w:rsidP="00F6387C">
            <w:pPr>
              <w:pStyle w:val="Sinespaciado"/>
              <w:numPr>
                <w:ilvl w:val="0"/>
                <w:numId w:val="48"/>
              </w:numPr>
              <w:jc w:val="both"/>
              <w:rPr>
                <w:rFonts w:ascii="Calibri" w:hAnsi="Calibri" w:cs="Calibri"/>
                <w:i/>
                <w:color w:val="0D0D0D"/>
                <w:lang w:val="es-EC"/>
              </w:rPr>
            </w:pPr>
            <w:r w:rsidRPr="004238E4">
              <w:rPr>
                <w:rFonts w:ascii="Calibri" w:hAnsi="Calibri" w:cs="Calibri"/>
                <w:i/>
                <w:color w:val="0D0D0D"/>
                <w:lang w:val="es-EC"/>
              </w:rPr>
              <w:t>El 90% del contenido del sistema (páginas, formularios, mensajes, etc.) se adapte automáticamente a diferentes tamaños de pantalla y dispositivos. Esto garantizaría una experiencia de usuario consistente y legible en diferentes plataformas.</w:t>
            </w:r>
          </w:p>
          <w:p w14:paraId="62624241" w14:textId="77777777" w:rsidR="00F6387C" w:rsidRPr="004238E4" w:rsidRDefault="00F6387C" w:rsidP="00F6387C">
            <w:pPr>
              <w:pStyle w:val="Sinespaciado"/>
              <w:numPr>
                <w:ilvl w:val="0"/>
                <w:numId w:val="48"/>
              </w:numPr>
              <w:jc w:val="both"/>
              <w:rPr>
                <w:rFonts w:ascii="Calibri" w:hAnsi="Calibri" w:cs="Calibri"/>
                <w:i/>
                <w:color w:val="0D0D0D"/>
                <w:lang w:val="es-EC"/>
              </w:rPr>
            </w:pPr>
            <w:r w:rsidRPr="004238E4">
              <w:rPr>
                <w:rFonts w:ascii="Calibri" w:hAnsi="Calibri" w:cs="Calibri"/>
                <w:i/>
                <w:color w:val="0D0D0D"/>
                <w:lang w:val="es-EC"/>
              </w:rPr>
              <w:t>Se adapte a una plataforma específica en un tiempo máximo de 2 segundos. Esto permitiría una carga rápida y una transición fluida entre diferentes dispositivos o modos de acceso.</w:t>
            </w:r>
          </w:p>
          <w:p w14:paraId="6E94B125" w14:textId="77777777" w:rsidR="001E19C4" w:rsidRPr="004238E4" w:rsidRDefault="00F6387C" w:rsidP="00F6387C">
            <w:pPr>
              <w:pStyle w:val="Prrafodelista"/>
              <w:numPr>
                <w:ilvl w:val="0"/>
                <w:numId w:val="48"/>
              </w:numPr>
              <w:jc w:val="both"/>
              <w:textAlignment w:val="baseline"/>
              <w:rPr>
                <w:rFonts w:ascii="Calibri" w:hAnsi="Calibri" w:cs="Calibri"/>
                <w:i/>
                <w:iCs/>
              </w:rPr>
            </w:pPr>
            <w:r w:rsidRPr="004238E4">
              <w:rPr>
                <w:rFonts w:ascii="Calibri" w:hAnsi="Calibri" w:cs="Calibri"/>
                <w:i/>
                <w:color w:val="0D0D0D"/>
              </w:rPr>
              <w:t>El sistema sea compatible con al menos tres métodos de pago populares, como tarjetas de crédito, tarjeta de debido y depósito. Esto permitiría a los usuarios elegir el método de pago que mejor se adapte a sus preferencias y necesidades.</w:t>
            </w:r>
          </w:p>
        </w:tc>
      </w:tr>
      <w:tr w:rsidR="001E19C4" w:rsidRPr="004238E4" w14:paraId="4CD4AB06"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7C25CC7" w14:textId="77777777" w:rsidR="001E19C4" w:rsidRPr="004238E4" w:rsidRDefault="001E19C4">
            <w:pPr>
              <w:rPr>
                <w:rFonts w:ascii="Calibri" w:hAnsi="Calibri" w:cs="Calibri"/>
                <w:i/>
                <w:iCs/>
              </w:rPr>
            </w:pPr>
            <w:r w:rsidRPr="004238E4">
              <w:rPr>
                <w:rFonts w:ascii="Calibri" w:hAnsi="Calibri" w:cs="Calibri"/>
                <w:i/>
                <w:iCs/>
              </w:rPr>
              <w:t>Fecha de revisión y versión:</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6E1881" w14:textId="77777777" w:rsidR="001E19C4" w:rsidRPr="004238E4" w:rsidRDefault="001E19C4">
            <w:pPr>
              <w:pStyle w:val="NormalWeb"/>
              <w:spacing w:before="0" w:beforeAutospacing="0" w:after="0" w:afterAutospacing="0"/>
              <w:textAlignment w:val="baseline"/>
              <w:rPr>
                <w:rFonts w:ascii="Calibri" w:hAnsi="Calibri" w:cs="Calibri"/>
                <w:i/>
                <w:iCs/>
                <w:sz w:val="36"/>
                <w:szCs w:val="36"/>
              </w:rPr>
            </w:pPr>
            <w:r w:rsidRPr="004238E4">
              <w:rPr>
                <w:rFonts w:ascii="Calibri" w:hAnsi="Calibri" w:cs="Calibri"/>
                <w:i/>
                <w:iCs/>
                <w:kern w:val="24"/>
              </w:rPr>
              <w:t>15/5/2023</w:t>
            </w:r>
          </w:p>
          <w:p w14:paraId="58AF0160"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i/>
                <w:iCs/>
                <w:kern w:val="24"/>
              </w:rPr>
              <w:t>Versión1.0</w:t>
            </w:r>
          </w:p>
        </w:tc>
      </w:tr>
      <w:tr w:rsidR="001E19C4" w:rsidRPr="004238E4" w14:paraId="2E1C9304"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B1D548" w14:textId="77777777" w:rsidR="001E19C4" w:rsidRPr="004238E4" w:rsidRDefault="001E19C4">
            <w:pPr>
              <w:rPr>
                <w:rFonts w:ascii="Calibri" w:hAnsi="Calibri" w:cs="Calibri"/>
                <w:i/>
                <w:iCs/>
              </w:rPr>
            </w:pPr>
            <w:r w:rsidRPr="004238E4">
              <w:rPr>
                <w:rFonts w:ascii="Calibri" w:hAnsi="Calibri" w:cs="Calibri"/>
                <w:i/>
                <w:iCs/>
              </w:rPr>
              <w:t>Prioridad:</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4FE54D"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b/>
                <w:bCs/>
                <w:i/>
                <w:iCs/>
                <w:kern w:val="24"/>
              </w:rPr>
              <w:t>Alta</w:t>
            </w:r>
          </w:p>
        </w:tc>
      </w:tr>
    </w:tbl>
    <w:p w14:paraId="1940C457" w14:textId="77777777" w:rsidR="001E19C4" w:rsidRPr="004238E4" w:rsidRDefault="001E19C4" w:rsidP="001E19C4"/>
    <w:tbl>
      <w:tblPr>
        <w:tblW w:w="7934" w:type="dxa"/>
        <w:jc w:val="center"/>
        <w:tblCellMar>
          <w:left w:w="0" w:type="dxa"/>
          <w:right w:w="0" w:type="dxa"/>
        </w:tblCellMar>
        <w:tblLook w:val="0600" w:firstRow="0" w:lastRow="0" w:firstColumn="0" w:lastColumn="0" w:noHBand="1" w:noVBand="1"/>
      </w:tblPr>
      <w:tblGrid>
        <w:gridCol w:w="1608"/>
        <w:gridCol w:w="6326"/>
      </w:tblGrid>
      <w:tr w:rsidR="001E19C4" w:rsidRPr="004238E4" w14:paraId="28754BA8"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B906CF" w14:textId="77777777" w:rsidR="001E19C4" w:rsidRPr="004238E4" w:rsidRDefault="001E19C4">
            <w:pPr>
              <w:rPr>
                <w:rFonts w:ascii="Calibri" w:hAnsi="Calibri" w:cs="Calibri"/>
                <w:i/>
                <w:iCs/>
              </w:rPr>
            </w:pPr>
            <w:r w:rsidRPr="004238E4">
              <w:rPr>
                <w:rFonts w:ascii="Calibri" w:hAnsi="Calibri" w:cs="Calibri"/>
                <w:i/>
                <w:iCs/>
              </w:rPr>
              <w:t>Número: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471ECC" w14:textId="77777777" w:rsidR="001E19C4" w:rsidRPr="004238E4" w:rsidRDefault="001E19C4">
            <w:pPr>
              <w:rPr>
                <w:rFonts w:ascii="Calibri" w:hAnsi="Calibri" w:cs="Calibri"/>
                <w:i/>
                <w:iCs/>
              </w:rPr>
            </w:pPr>
            <w:r w:rsidRPr="004238E4">
              <w:rPr>
                <w:rFonts w:ascii="Calibri" w:hAnsi="Calibri" w:cs="Calibri"/>
                <w:b/>
                <w:i/>
                <w:iCs/>
              </w:rPr>
              <w:t>RN-8</w:t>
            </w:r>
          </w:p>
        </w:tc>
      </w:tr>
      <w:tr w:rsidR="001E19C4" w:rsidRPr="004238E4" w14:paraId="22BC5C51"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E433D0" w14:textId="77777777" w:rsidR="001E19C4" w:rsidRPr="004238E4" w:rsidRDefault="001E19C4">
            <w:pPr>
              <w:rPr>
                <w:rFonts w:ascii="Calibri" w:hAnsi="Calibri" w:cs="Calibri"/>
                <w:i/>
                <w:iCs/>
              </w:rPr>
            </w:pPr>
            <w:r w:rsidRPr="004238E4">
              <w:rPr>
                <w:rFonts w:ascii="Calibri" w:hAnsi="Calibri" w:cs="Calibri"/>
                <w:i/>
                <w:iCs/>
              </w:rPr>
              <w:t>Título: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A48CD9"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i/>
                <w:color w:val="0D0D0D"/>
              </w:rPr>
              <w:t>Integración del sistema de compras a distancia</w:t>
            </w:r>
          </w:p>
        </w:tc>
      </w:tr>
      <w:tr w:rsidR="001E19C4" w:rsidRPr="004238E4" w14:paraId="464D6C00"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2E5017" w14:textId="77777777" w:rsidR="001E19C4" w:rsidRPr="004238E4" w:rsidRDefault="001E19C4">
            <w:pPr>
              <w:rPr>
                <w:rFonts w:ascii="Calibri" w:hAnsi="Calibri" w:cs="Calibri"/>
                <w:i/>
                <w:iCs/>
              </w:rPr>
            </w:pPr>
            <w:r w:rsidRPr="004238E4">
              <w:rPr>
                <w:rFonts w:ascii="Calibri" w:hAnsi="Calibri" w:cs="Calibri"/>
                <w:i/>
                <w:iCs/>
              </w:rPr>
              <w:t>Texto: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C352D5"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i/>
                <w:color w:val="0D0D0D"/>
              </w:rPr>
              <w:t>El sistema es capaz de interactuar con otros sistemas o componentes, adaptarse a cambios en el sistema como actualizaciones de versiones, cambios de requisitos de integración o de cambios de interfaces.</w:t>
            </w:r>
          </w:p>
        </w:tc>
      </w:tr>
      <w:tr w:rsidR="001E19C4" w:rsidRPr="004238E4" w14:paraId="6AA18864"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3525CD" w14:textId="77777777" w:rsidR="001E19C4" w:rsidRPr="004238E4" w:rsidRDefault="001E19C4">
            <w:pPr>
              <w:rPr>
                <w:rFonts w:ascii="Calibri" w:hAnsi="Calibri" w:cs="Calibri"/>
                <w:i/>
                <w:iCs/>
              </w:rPr>
            </w:pPr>
            <w:r w:rsidRPr="004238E4">
              <w:rPr>
                <w:rFonts w:ascii="Calibri" w:hAnsi="Calibri" w:cs="Calibri"/>
                <w:i/>
                <w:iCs/>
              </w:rPr>
              <w:t>Tipo: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F7EF3B" w14:textId="77777777" w:rsidR="001E19C4" w:rsidRPr="004238E4" w:rsidRDefault="002321D7">
            <w:pPr>
              <w:pStyle w:val="NormalWeb"/>
              <w:spacing w:before="0" w:beforeAutospacing="0" w:after="0" w:afterAutospacing="0"/>
              <w:textAlignment w:val="baseline"/>
              <w:rPr>
                <w:rFonts w:ascii="Calibri" w:hAnsi="Calibri" w:cs="Calibri"/>
                <w:i/>
                <w:iCs/>
              </w:rPr>
            </w:pPr>
            <w:r w:rsidRPr="004238E4">
              <w:rPr>
                <w:rFonts w:ascii="Calibri" w:hAnsi="Calibri" w:cs="Calibri"/>
                <w:i/>
                <w:iCs/>
              </w:rPr>
              <w:t>No Funcional - Producto</w:t>
            </w:r>
          </w:p>
        </w:tc>
      </w:tr>
      <w:tr w:rsidR="001E19C4" w:rsidRPr="004238E4" w14:paraId="6A5FC7EB" w14:textId="77777777">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FA5BFD" w14:textId="77777777" w:rsidR="001E19C4" w:rsidRPr="004238E4" w:rsidRDefault="001E19C4">
            <w:pPr>
              <w:rPr>
                <w:rFonts w:ascii="Calibri" w:hAnsi="Calibri" w:cs="Calibri"/>
                <w:i/>
                <w:iCs/>
              </w:rPr>
            </w:pPr>
            <w:r w:rsidRPr="004238E4">
              <w:rPr>
                <w:rFonts w:ascii="Calibri" w:hAnsi="Calibri" w:cs="Calibri"/>
                <w:i/>
                <w:iCs/>
              </w:rPr>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A7D5D3" w14:textId="77777777" w:rsidR="00F6387C" w:rsidRPr="004238E4" w:rsidRDefault="00F6387C" w:rsidP="00F6387C">
            <w:pPr>
              <w:jc w:val="both"/>
              <w:textAlignment w:val="baseline"/>
              <w:rPr>
                <w:rFonts w:ascii="Calibri" w:hAnsi="Calibri" w:cs="Calibri"/>
                <w:i/>
                <w:color w:val="0D0D0D"/>
              </w:rPr>
            </w:pPr>
            <w:r w:rsidRPr="004238E4">
              <w:rPr>
                <w:rFonts w:ascii="Calibri" w:hAnsi="Calibri" w:cs="Calibri"/>
                <w:i/>
                <w:color w:val="0D0D0D"/>
              </w:rPr>
              <w:t>El sistema debe tener la capacidad de comunicarse e interactuar y para ello se necesita:</w:t>
            </w:r>
          </w:p>
          <w:p w14:paraId="1DC2BC1F" w14:textId="77777777" w:rsidR="00F6387C" w:rsidRPr="004238E4" w:rsidRDefault="00F6387C" w:rsidP="00F6387C">
            <w:pPr>
              <w:pStyle w:val="Sinespaciado"/>
              <w:numPr>
                <w:ilvl w:val="0"/>
                <w:numId w:val="49"/>
              </w:numPr>
              <w:jc w:val="both"/>
              <w:rPr>
                <w:rFonts w:ascii="Calibri" w:hAnsi="Calibri" w:cs="Calibri"/>
                <w:i/>
                <w:color w:val="0D0D0D"/>
                <w:lang w:val="es-EC"/>
              </w:rPr>
            </w:pPr>
            <w:r w:rsidRPr="004238E4">
              <w:rPr>
                <w:rFonts w:ascii="Calibri" w:hAnsi="Calibri" w:cs="Calibri"/>
                <w:i/>
                <w:color w:val="0D0D0D"/>
                <w:lang w:val="es-EC"/>
              </w:rPr>
              <w:t>El tiempo promedio para implementar una nueva integración no supere las dos semanas. Esto permitiría una rápida adopción de nuevas funcionalidades y la conexión con proveedores o servicios adicionales.</w:t>
            </w:r>
          </w:p>
          <w:p w14:paraId="52B7BB24" w14:textId="77777777" w:rsidR="00F6387C" w:rsidRPr="004238E4" w:rsidRDefault="00F6387C" w:rsidP="00F6387C">
            <w:pPr>
              <w:pStyle w:val="Sinespaciado"/>
              <w:numPr>
                <w:ilvl w:val="0"/>
                <w:numId w:val="49"/>
              </w:numPr>
              <w:jc w:val="both"/>
              <w:rPr>
                <w:rFonts w:ascii="Calibri" w:hAnsi="Calibri" w:cs="Calibri"/>
                <w:i/>
                <w:color w:val="0D0D0D"/>
                <w:lang w:val="es-EC"/>
              </w:rPr>
            </w:pPr>
            <w:r w:rsidRPr="004238E4">
              <w:rPr>
                <w:rFonts w:ascii="Calibri" w:hAnsi="Calibri" w:cs="Calibri"/>
                <w:i/>
                <w:color w:val="0D0D0D"/>
                <w:lang w:val="es-EC"/>
              </w:rPr>
              <w:t>Al menos el 95% de las integraciones se realicen con éxito, sin errores críticos o problemas de funcionalidad. Esto garantizaría una operación fluida y confiable del sistema en conjunto con los sistemas externos integrados.</w:t>
            </w:r>
          </w:p>
          <w:p w14:paraId="6D9331A9" w14:textId="77777777" w:rsidR="00F6387C" w:rsidRPr="004238E4" w:rsidRDefault="00F6387C" w:rsidP="00F6387C">
            <w:pPr>
              <w:pStyle w:val="Sinespaciado"/>
              <w:numPr>
                <w:ilvl w:val="0"/>
                <w:numId w:val="49"/>
              </w:numPr>
              <w:jc w:val="both"/>
              <w:rPr>
                <w:rFonts w:ascii="Calibri" w:hAnsi="Calibri" w:cs="Calibri"/>
                <w:i/>
                <w:color w:val="0D0D0D"/>
                <w:lang w:val="es-EC"/>
              </w:rPr>
            </w:pPr>
            <w:r w:rsidRPr="004238E4">
              <w:rPr>
                <w:rFonts w:ascii="Calibri" w:hAnsi="Calibri" w:cs="Calibri"/>
                <w:i/>
                <w:color w:val="0D0D0D"/>
                <w:lang w:val="es-EC"/>
              </w:rPr>
              <w:lastRenderedPageBreak/>
              <w:t>El sistema intercambie datos de manera eficiente y efectiva con sistemas externos utilizando estándares y protocolos comunes, como API REST, JSON o XML. Esto aseguraría una comunicación sin problemas y la transferencia de datos precisa entre el sistema y otros sistemas.</w:t>
            </w:r>
          </w:p>
          <w:p w14:paraId="42E51B94" w14:textId="77777777" w:rsidR="001E19C4" w:rsidRPr="004238E4" w:rsidRDefault="00F6387C" w:rsidP="00F6387C">
            <w:pPr>
              <w:pStyle w:val="Prrafodelista"/>
              <w:numPr>
                <w:ilvl w:val="0"/>
                <w:numId w:val="49"/>
              </w:numPr>
              <w:jc w:val="both"/>
              <w:textAlignment w:val="baseline"/>
              <w:rPr>
                <w:rFonts w:ascii="Calibri" w:hAnsi="Calibri" w:cs="Calibri"/>
                <w:i/>
                <w:iCs/>
              </w:rPr>
            </w:pPr>
            <w:r w:rsidRPr="004238E4">
              <w:rPr>
                <w:rFonts w:ascii="Calibri" w:hAnsi="Calibri" w:cs="Calibri"/>
                <w:i/>
                <w:color w:val="0D0D0D"/>
              </w:rPr>
              <w:t>Aumentar el número de usuarios activos de las API del sistema en un 20% durante el primer año de implementación. Esto indicaría un mayor nivel de adopción y utilización de las capacidades de integración del sistema.</w:t>
            </w:r>
          </w:p>
        </w:tc>
      </w:tr>
      <w:tr w:rsidR="001E19C4" w:rsidRPr="004238E4" w14:paraId="1DA8DBCA"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7856353" w14:textId="77777777" w:rsidR="001E19C4" w:rsidRPr="004238E4" w:rsidRDefault="001E19C4">
            <w:pPr>
              <w:rPr>
                <w:rFonts w:ascii="Calibri" w:hAnsi="Calibri" w:cs="Calibri"/>
                <w:i/>
                <w:iCs/>
              </w:rPr>
            </w:pPr>
            <w:r w:rsidRPr="004238E4">
              <w:rPr>
                <w:rFonts w:ascii="Calibri" w:hAnsi="Calibri" w:cs="Calibri"/>
                <w:i/>
                <w:iCs/>
              </w:rPr>
              <w:lastRenderedPageBreak/>
              <w:t>Fecha de revisión y versión:</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406901" w14:textId="77777777" w:rsidR="001E19C4" w:rsidRPr="004238E4" w:rsidRDefault="001E19C4">
            <w:pPr>
              <w:pStyle w:val="NormalWeb"/>
              <w:spacing w:before="0" w:beforeAutospacing="0" w:after="0" w:afterAutospacing="0"/>
              <w:textAlignment w:val="baseline"/>
              <w:rPr>
                <w:rFonts w:ascii="Calibri" w:hAnsi="Calibri" w:cs="Calibri"/>
                <w:i/>
                <w:iCs/>
                <w:sz w:val="36"/>
                <w:szCs w:val="36"/>
              </w:rPr>
            </w:pPr>
            <w:r w:rsidRPr="004238E4">
              <w:rPr>
                <w:rFonts w:ascii="Calibri" w:hAnsi="Calibri" w:cs="Calibri"/>
                <w:i/>
                <w:iCs/>
                <w:kern w:val="24"/>
              </w:rPr>
              <w:t>15/5/2023</w:t>
            </w:r>
          </w:p>
          <w:p w14:paraId="69091CF5"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i/>
                <w:iCs/>
                <w:kern w:val="24"/>
              </w:rPr>
              <w:t>Versión1.0</w:t>
            </w:r>
          </w:p>
        </w:tc>
      </w:tr>
      <w:tr w:rsidR="001E19C4" w:rsidRPr="004238E4" w14:paraId="56270FB6"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04A6BA" w14:textId="77777777" w:rsidR="001E19C4" w:rsidRPr="004238E4" w:rsidRDefault="001E19C4">
            <w:pPr>
              <w:rPr>
                <w:rFonts w:ascii="Calibri" w:hAnsi="Calibri" w:cs="Calibri"/>
                <w:i/>
                <w:iCs/>
              </w:rPr>
            </w:pPr>
            <w:r w:rsidRPr="004238E4">
              <w:rPr>
                <w:rFonts w:ascii="Calibri" w:hAnsi="Calibri" w:cs="Calibri"/>
                <w:i/>
                <w:iCs/>
              </w:rPr>
              <w:t>Prioridad:</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7D1F50"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b/>
                <w:bCs/>
                <w:i/>
                <w:iCs/>
                <w:kern w:val="24"/>
              </w:rPr>
              <w:t>Alta</w:t>
            </w:r>
          </w:p>
        </w:tc>
      </w:tr>
    </w:tbl>
    <w:p w14:paraId="3392962E" w14:textId="77777777" w:rsidR="00A12866" w:rsidRPr="004238E4" w:rsidRDefault="00A12866" w:rsidP="001E19C4"/>
    <w:tbl>
      <w:tblPr>
        <w:tblW w:w="7934" w:type="dxa"/>
        <w:jc w:val="center"/>
        <w:tblCellMar>
          <w:left w:w="0" w:type="dxa"/>
          <w:right w:w="0" w:type="dxa"/>
        </w:tblCellMar>
        <w:tblLook w:val="0600" w:firstRow="0" w:lastRow="0" w:firstColumn="0" w:lastColumn="0" w:noHBand="1" w:noVBand="1"/>
      </w:tblPr>
      <w:tblGrid>
        <w:gridCol w:w="1608"/>
        <w:gridCol w:w="6326"/>
      </w:tblGrid>
      <w:tr w:rsidR="001E19C4" w:rsidRPr="004238E4" w14:paraId="0499FB1C"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982D1E" w14:textId="77777777" w:rsidR="001E19C4" w:rsidRPr="004238E4" w:rsidRDefault="001E19C4">
            <w:pPr>
              <w:rPr>
                <w:rFonts w:ascii="Calibri" w:hAnsi="Calibri" w:cs="Calibri"/>
                <w:i/>
                <w:iCs/>
              </w:rPr>
            </w:pPr>
            <w:r w:rsidRPr="004238E4">
              <w:rPr>
                <w:rFonts w:ascii="Calibri" w:hAnsi="Calibri" w:cs="Calibri"/>
                <w:i/>
                <w:iCs/>
              </w:rPr>
              <w:t>Número: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079988" w14:textId="77777777" w:rsidR="001E19C4" w:rsidRPr="004238E4" w:rsidRDefault="001E19C4">
            <w:pPr>
              <w:rPr>
                <w:rFonts w:ascii="Calibri" w:hAnsi="Calibri" w:cs="Calibri"/>
                <w:i/>
                <w:iCs/>
              </w:rPr>
            </w:pPr>
            <w:r w:rsidRPr="004238E4">
              <w:rPr>
                <w:rFonts w:ascii="Calibri" w:hAnsi="Calibri" w:cs="Calibri"/>
                <w:b/>
                <w:i/>
                <w:iCs/>
              </w:rPr>
              <w:t>RN-9</w:t>
            </w:r>
          </w:p>
        </w:tc>
      </w:tr>
      <w:tr w:rsidR="001E19C4" w:rsidRPr="004238E4" w14:paraId="7C9622B3"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24308A9" w14:textId="77777777" w:rsidR="001E19C4" w:rsidRPr="004238E4" w:rsidRDefault="001E19C4">
            <w:pPr>
              <w:rPr>
                <w:rFonts w:ascii="Calibri" w:hAnsi="Calibri" w:cs="Calibri"/>
                <w:i/>
                <w:iCs/>
              </w:rPr>
            </w:pPr>
            <w:r w:rsidRPr="004238E4">
              <w:rPr>
                <w:rFonts w:ascii="Calibri" w:hAnsi="Calibri" w:cs="Calibri"/>
                <w:i/>
                <w:iCs/>
              </w:rPr>
              <w:t>Título: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B00AAC"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i/>
                <w:color w:val="0D0D0D"/>
              </w:rPr>
              <w:t>Mantenibilidad del sistema de compras a distancia</w:t>
            </w:r>
          </w:p>
        </w:tc>
      </w:tr>
      <w:tr w:rsidR="001E19C4" w:rsidRPr="004238E4" w14:paraId="4944D5BD"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BE3267" w14:textId="77777777" w:rsidR="001E19C4" w:rsidRPr="004238E4" w:rsidRDefault="001E19C4">
            <w:pPr>
              <w:rPr>
                <w:rFonts w:ascii="Calibri" w:hAnsi="Calibri" w:cs="Calibri"/>
                <w:i/>
                <w:iCs/>
              </w:rPr>
            </w:pPr>
            <w:r w:rsidRPr="004238E4">
              <w:rPr>
                <w:rFonts w:ascii="Calibri" w:hAnsi="Calibri" w:cs="Calibri"/>
                <w:i/>
                <w:iCs/>
              </w:rPr>
              <w:t>Texto: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A064B8" w14:textId="77777777" w:rsidR="001E19C4" w:rsidRPr="004238E4" w:rsidRDefault="00F6387C">
            <w:pPr>
              <w:pStyle w:val="NormalWeb"/>
              <w:spacing w:before="0" w:beforeAutospacing="0" w:after="0" w:afterAutospacing="0"/>
              <w:textAlignment w:val="baseline"/>
              <w:rPr>
                <w:rFonts w:ascii="Calibri" w:hAnsi="Calibri" w:cs="Calibri"/>
                <w:i/>
                <w:iCs/>
              </w:rPr>
            </w:pPr>
            <w:r w:rsidRPr="004238E4">
              <w:rPr>
                <w:rFonts w:ascii="Calibri" w:hAnsi="Calibri" w:cs="Calibri"/>
                <w:i/>
                <w:color w:val="0D0D0D"/>
              </w:rPr>
              <w:t>El sistema tiene la capacidad de ser mejorado a lo largo del tiempo, estar compuesto por módulos independientes y cohesivos los cuales pueden ser reutilizados en diversos contextos.</w:t>
            </w:r>
          </w:p>
        </w:tc>
      </w:tr>
      <w:tr w:rsidR="001E19C4" w:rsidRPr="004238E4" w14:paraId="1E0EC026"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C886E7" w14:textId="77777777" w:rsidR="001E19C4" w:rsidRPr="004238E4" w:rsidRDefault="001E19C4">
            <w:pPr>
              <w:rPr>
                <w:rFonts w:ascii="Calibri" w:hAnsi="Calibri" w:cs="Calibri"/>
                <w:i/>
                <w:iCs/>
              </w:rPr>
            </w:pPr>
            <w:r w:rsidRPr="004238E4">
              <w:rPr>
                <w:rFonts w:ascii="Calibri" w:hAnsi="Calibri" w:cs="Calibri"/>
                <w:i/>
                <w:iCs/>
              </w:rPr>
              <w:t>Tipo: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EC448D" w14:textId="77777777" w:rsidR="001E19C4" w:rsidRPr="004238E4" w:rsidRDefault="002321D7">
            <w:pPr>
              <w:pStyle w:val="NormalWeb"/>
              <w:spacing w:before="0" w:beforeAutospacing="0" w:after="0" w:afterAutospacing="0"/>
              <w:textAlignment w:val="baseline"/>
              <w:rPr>
                <w:rFonts w:ascii="Calibri" w:hAnsi="Calibri" w:cs="Calibri"/>
                <w:i/>
                <w:iCs/>
              </w:rPr>
            </w:pPr>
            <w:r w:rsidRPr="004238E4">
              <w:rPr>
                <w:rFonts w:ascii="Calibri" w:hAnsi="Calibri" w:cs="Calibri"/>
                <w:i/>
                <w:iCs/>
              </w:rPr>
              <w:t>No Funcional - Producto</w:t>
            </w:r>
          </w:p>
        </w:tc>
      </w:tr>
      <w:tr w:rsidR="001E19C4" w:rsidRPr="004238E4" w14:paraId="5B4A4406" w14:textId="77777777">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EE2D00" w14:textId="77777777" w:rsidR="001E19C4" w:rsidRPr="004238E4" w:rsidRDefault="001E19C4">
            <w:pPr>
              <w:rPr>
                <w:rFonts w:ascii="Calibri" w:hAnsi="Calibri" w:cs="Calibri"/>
                <w:i/>
                <w:iCs/>
              </w:rPr>
            </w:pPr>
            <w:r w:rsidRPr="004238E4">
              <w:rPr>
                <w:rFonts w:ascii="Calibri" w:hAnsi="Calibri" w:cs="Calibri"/>
                <w:i/>
                <w:iCs/>
              </w:rPr>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411F81" w14:textId="77777777" w:rsidR="00F6387C" w:rsidRPr="004238E4" w:rsidRDefault="00F6387C" w:rsidP="00F6387C">
            <w:pPr>
              <w:jc w:val="both"/>
              <w:textAlignment w:val="baseline"/>
              <w:rPr>
                <w:rFonts w:ascii="Calibri" w:hAnsi="Calibri" w:cs="Calibri"/>
                <w:i/>
                <w:color w:val="0D0D0D"/>
              </w:rPr>
            </w:pPr>
            <w:r w:rsidRPr="004238E4">
              <w:rPr>
                <w:rFonts w:ascii="Calibri" w:hAnsi="Calibri" w:cs="Calibri"/>
                <w:i/>
                <w:color w:val="0D0D0D"/>
              </w:rPr>
              <w:t>El sistema debe tener la capacidad para ser actualizado o mejorado y para ello se necesita:</w:t>
            </w:r>
          </w:p>
          <w:p w14:paraId="5F629524" w14:textId="77777777" w:rsidR="00F6387C" w:rsidRPr="004238E4" w:rsidRDefault="00F6387C" w:rsidP="00F6387C">
            <w:pPr>
              <w:pStyle w:val="Sinespaciado"/>
              <w:numPr>
                <w:ilvl w:val="0"/>
                <w:numId w:val="50"/>
              </w:numPr>
              <w:jc w:val="both"/>
              <w:rPr>
                <w:rFonts w:ascii="Calibri" w:hAnsi="Calibri" w:cs="Calibri"/>
                <w:i/>
                <w:color w:val="0D0D0D"/>
                <w:lang w:val="es-EC"/>
              </w:rPr>
            </w:pPr>
            <w:r w:rsidRPr="004238E4">
              <w:rPr>
                <w:rFonts w:ascii="Calibri" w:hAnsi="Calibri" w:cs="Calibri"/>
                <w:i/>
                <w:color w:val="0D0D0D"/>
                <w:lang w:val="es-EC"/>
              </w:rPr>
              <w:t>Minimizar el número de dependencias externas del sistema a un máximo de 5. Esto reduce la complejidad y el riesgo de mantenimiento, ya que se reduce la cantidad de componentes externos que podrían cambiar o causar problemas en el sistema.</w:t>
            </w:r>
          </w:p>
          <w:p w14:paraId="64007AE4" w14:textId="77777777" w:rsidR="00F6387C" w:rsidRPr="004238E4" w:rsidRDefault="00F6387C" w:rsidP="00F6387C">
            <w:pPr>
              <w:pStyle w:val="Sinespaciado"/>
              <w:numPr>
                <w:ilvl w:val="0"/>
                <w:numId w:val="50"/>
              </w:numPr>
              <w:jc w:val="both"/>
              <w:rPr>
                <w:rFonts w:ascii="Calibri" w:hAnsi="Calibri" w:cs="Calibri"/>
                <w:i/>
                <w:color w:val="0D0D0D"/>
                <w:lang w:val="es-EC"/>
              </w:rPr>
            </w:pPr>
            <w:r w:rsidRPr="004238E4">
              <w:rPr>
                <w:rFonts w:ascii="Calibri" w:hAnsi="Calibri" w:cs="Calibri"/>
                <w:i/>
                <w:color w:val="0D0D0D"/>
                <w:lang w:val="es-EC"/>
              </w:rPr>
              <w:t>Mantener un índice de complejidad del código por debajo de 10. Esto indicaría que el código fuente es fácil de entender y mantener, lo cual facilita futuras modificaciones y correcciones de errores.</w:t>
            </w:r>
          </w:p>
          <w:p w14:paraId="01775D7D" w14:textId="77777777" w:rsidR="001E19C4" w:rsidRPr="004238E4" w:rsidRDefault="00F6387C" w:rsidP="00F6387C">
            <w:pPr>
              <w:pStyle w:val="Prrafodelista"/>
              <w:numPr>
                <w:ilvl w:val="0"/>
                <w:numId w:val="50"/>
              </w:numPr>
              <w:jc w:val="both"/>
              <w:textAlignment w:val="baseline"/>
              <w:rPr>
                <w:rFonts w:ascii="Calibri" w:hAnsi="Calibri" w:cs="Calibri"/>
                <w:i/>
                <w:iCs/>
              </w:rPr>
            </w:pPr>
            <w:r w:rsidRPr="004238E4">
              <w:rPr>
                <w:rFonts w:ascii="Calibri" w:hAnsi="Calibri" w:cs="Calibri"/>
                <w:i/>
                <w:color w:val="0D0D0D"/>
              </w:rPr>
              <w:t>Alcanzar una cobertura de pruebas del 80% para el sistema de compras a distancia. Esto aseguraría que la mayoría de las funcionalidades estén debidamente probadas, lo que facilita la identificación de problemas y reduce el riesgo de introducir errores en futuras modificaciones.</w:t>
            </w:r>
          </w:p>
        </w:tc>
      </w:tr>
      <w:tr w:rsidR="001E19C4" w:rsidRPr="004238E4" w14:paraId="5425D712"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B207C30" w14:textId="77777777" w:rsidR="001E19C4" w:rsidRPr="004238E4" w:rsidRDefault="001E19C4">
            <w:pPr>
              <w:rPr>
                <w:rFonts w:ascii="Calibri" w:hAnsi="Calibri" w:cs="Calibri"/>
                <w:i/>
                <w:iCs/>
              </w:rPr>
            </w:pPr>
            <w:r w:rsidRPr="004238E4">
              <w:rPr>
                <w:rFonts w:ascii="Calibri" w:hAnsi="Calibri" w:cs="Calibri"/>
                <w:i/>
                <w:iCs/>
              </w:rPr>
              <w:lastRenderedPageBreak/>
              <w:t>Fecha de revisión y versión:</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4912DB" w14:textId="77777777" w:rsidR="001E19C4" w:rsidRPr="004238E4" w:rsidRDefault="001E19C4">
            <w:pPr>
              <w:pStyle w:val="NormalWeb"/>
              <w:spacing w:before="0" w:beforeAutospacing="0" w:after="0" w:afterAutospacing="0"/>
              <w:textAlignment w:val="baseline"/>
              <w:rPr>
                <w:rFonts w:ascii="Calibri" w:hAnsi="Calibri" w:cs="Calibri"/>
                <w:i/>
                <w:iCs/>
                <w:sz w:val="36"/>
                <w:szCs w:val="36"/>
              </w:rPr>
            </w:pPr>
            <w:r w:rsidRPr="004238E4">
              <w:rPr>
                <w:rFonts w:ascii="Calibri" w:hAnsi="Calibri" w:cs="Calibri"/>
                <w:i/>
                <w:iCs/>
                <w:kern w:val="24"/>
              </w:rPr>
              <w:t>15/5/2023</w:t>
            </w:r>
          </w:p>
          <w:p w14:paraId="66653818" w14:textId="77777777" w:rsidR="001E19C4" w:rsidRPr="004238E4" w:rsidRDefault="001E19C4">
            <w:pPr>
              <w:pStyle w:val="NormalWeb"/>
              <w:spacing w:before="0" w:beforeAutospacing="0" w:after="0" w:afterAutospacing="0"/>
              <w:textAlignment w:val="baseline"/>
              <w:rPr>
                <w:rFonts w:ascii="Calibri" w:hAnsi="Calibri" w:cs="Calibri"/>
                <w:i/>
                <w:iCs/>
              </w:rPr>
            </w:pPr>
            <w:r w:rsidRPr="004238E4">
              <w:rPr>
                <w:rFonts w:ascii="Calibri" w:hAnsi="Calibri" w:cs="Calibri"/>
                <w:i/>
                <w:iCs/>
                <w:kern w:val="24"/>
              </w:rPr>
              <w:t>Versión1.0</w:t>
            </w:r>
          </w:p>
        </w:tc>
      </w:tr>
      <w:tr w:rsidR="001E19C4" w:rsidRPr="004238E4" w14:paraId="4FCF3A41"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B8AC06" w14:textId="77777777" w:rsidR="001E19C4" w:rsidRPr="004238E4" w:rsidRDefault="001E19C4">
            <w:pPr>
              <w:rPr>
                <w:rFonts w:ascii="Calibri" w:hAnsi="Calibri" w:cs="Calibri"/>
                <w:i/>
                <w:iCs/>
              </w:rPr>
            </w:pPr>
            <w:r w:rsidRPr="004238E4">
              <w:rPr>
                <w:rFonts w:ascii="Calibri" w:hAnsi="Calibri" w:cs="Calibri"/>
                <w:i/>
                <w:iCs/>
              </w:rPr>
              <w:t>Prioridad:</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AC3DE5" w14:textId="77777777" w:rsidR="001E19C4" w:rsidRPr="004238E4" w:rsidRDefault="002321D7">
            <w:pPr>
              <w:pStyle w:val="NormalWeb"/>
              <w:spacing w:before="0" w:beforeAutospacing="0" w:after="0" w:afterAutospacing="0"/>
              <w:textAlignment w:val="baseline"/>
              <w:rPr>
                <w:rFonts w:ascii="Calibri" w:hAnsi="Calibri" w:cs="Calibri"/>
                <w:i/>
                <w:iCs/>
              </w:rPr>
            </w:pPr>
            <w:r w:rsidRPr="004238E4">
              <w:rPr>
                <w:rFonts w:ascii="Calibri" w:hAnsi="Calibri" w:cs="Calibri"/>
                <w:b/>
                <w:bCs/>
                <w:i/>
                <w:iCs/>
                <w:kern w:val="24"/>
              </w:rPr>
              <w:t>Media</w:t>
            </w:r>
          </w:p>
        </w:tc>
      </w:tr>
    </w:tbl>
    <w:p w14:paraId="5BFAB511" w14:textId="77777777" w:rsidR="001E19C4" w:rsidRPr="004238E4" w:rsidRDefault="001E19C4" w:rsidP="001E19C4"/>
    <w:tbl>
      <w:tblPr>
        <w:tblW w:w="7934" w:type="dxa"/>
        <w:jc w:val="center"/>
        <w:tblCellMar>
          <w:left w:w="0" w:type="dxa"/>
          <w:right w:w="0" w:type="dxa"/>
        </w:tblCellMar>
        <w:tblLook w:val="0600" w:firstRow="0" w:lastRow="0" w:firstColumn="0" w:lastColumn="0" w:noHBand="1" w:noVBand="1"/>
      </w:tblPr>
      <w:tblGrid>
        <w:gridCol w:w="1608"/>
        <w:gridCol w:w="6326"/>
      </w:tblGrid>
      <w:tr w:rsidR="00837034" w:rsidRPr="004238E4" w14:paraId="1045BA4C" w14:textId="77777777" w:rsidTr="007B6759">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0124C4" w14:textId="77777777" w:rsidR="00837034" w:rsidRPr="004238E4" w:rsidRDefault="00837034" w:rsidP="007B6759">
            <w:pPr>
              <w:rPr>
                <w:rFonts w:ascii="Calibri" w:hAnsi="Calibri" w:cs="Calibri"/>
                <w:i/>
                <w:iCs/>
              </w:rPr>
            </w:pPr>
            <w:r w:rsidRPr="004238E4">
              <w:rPr>
                <w:rFonts w:ascii="Calibri" w:hAnsi="Calibri" w:cs="Calibri"/>
                <w:i/>
                <w:iCs/>
              </w:rPr>
              <w:t>Número: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EC5A02" w14:textId="77777777" w:rsidR="00837034" w:rsidRPr="004238E4" w:rsidRDefault="00837034" w:rsidP="007B6759">
            <w:pPr>
              <w:rPr>
                <w:rFonts w:ascii="Calibri" w:hAnsi="Calibri" w:cs="Calibri"/>
                <w:i/>
                <w:iCs/>
              </w:rPr>
            </w:pPr>
            <w:r w:rsidRPr="004238E4">
              <w:rPr>
                <w:rFonts w:ascii="Calibri" w:hAnsi="Calibri" w:cs="Calibri"/>
                <w:b/>
                <w:i/>
                <w:iCs/>
              </w:rPr>
              <w:t>RN-</w:t>
            </w:r>
            <w:r w:rsidR="001E19C4" w:rsidRPr="004238E4">
              <w:rPr>
                <w:rFonts w:ascii="Calibri" w:hAnsi="Calibri" w:cs="Calibri"/>
                <w:b/>
                <w:i/>
                <w:iCs/>
              </w:rPr>
              <w:t>10</w:t>
            </w:r>
          </w:p>
        </w:tc>
      </w:tr>
      <w:tr w:rsidR="00837034" w:rsidRPr="004238E4" w14:paraId="4FD02C84" w14:textId="77777777" w:rsidTr="007B6759">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E08B898" w14:textId="77777777" w:rsidR="00837034" w:rsidRPr="004238E4" w:rsidRDefault="00837034" w:rsidP="007B6759">
            <w:pPr>
              <w:rPr>
                <w:rFonts w:ascii="Calibri" w:hAnsi="Calibri" w:cs="Calibri"/>
                <w:i/>
                <w:iCs/>
              </w:rPr>
            </w:pPr>
            <w:r w:rsidRPr="004238E4">
              <w:rPr>
                <w:rFonts w:ascii="Calibri" w:hAnsi="Calibri" w:cs="Calibri"/>
                <w:i/>
                <w:iCs/>
              </w:rPr>
              <w:t>Título: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9E87E6" w14:textId="77777777" w:rsidR="00837034" w:rsidRPr="004238E4" w:rsidRDefault="00F6387C" w:rsidP="007B6759">
            <w:pPr>
              <w:pStyle w:val="NormalWeb"/>
              <w:spacing w:before="0" w:beforeAutospacing="0" w:after="0" w:afterAutospacing="0"/>
              <w:textAlignment w:val="baseline"/>
              <w:rPr>
                <w:rFonts w:ascii="Calibri" w:hAnsi="Calibri" w:cs="Calibri"/>
                <w:i/>
                <w:iCs/>
              </w:rPr>
            </w:pPr>
            <w:r w:rsidRPr="004238E4">
              <w:rPr>
                <w:rFonts w:ascii="Calibri" w:hAnsi="Calibri" w:cs="Calibri"/>
                <w:i/>
                <w:color w:val="0D0D0D"/>
              </w:rPr>
              <w:t>Respaldo y recuperación de datos de las compras</w:t>
            </w:r>
          </w:p>
        </w:tc>
      </w:tr>
      <w:tr w:rsidR="00837034" w:rsidRPr="004238E4" w14:paraId="5530C001" w14:textId="77777777" w:rsidTr="007B6759">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489302" w14:textId="77777777" w:rsidR="00837034" w:rsidRPr="004238E4" w:rsidRDefault="00837034" w:rsidP="007B6759">
            <w:pPr>
              <w:rPr>
                <w:rFonts w:ascii="Calibri" w:hAnsi="Calibri" w:cs="Calibri"/>
                <w:i/>
                <w:iCs/>
              </w:rPr>
            </w:pPr>
            <w:r w:rsidRPr="004238E4">
              <w:rPr>
                <w:rFonts w:ascii="Calibri" w:hAnsi="Calibri" w:cs="Calibri"/>
                <w:i/>
                <w:iCs/>
              </w:rPr>
              <w:t>Texto: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3C590A" w14:textId="77777777" w:rsidR="00837034" w:rsidRPr="004238E4" w:rsidRDefault="00F6387C" w:rsidP="007B6759">
            <w:pPr>
              <w:pStyle w:val="NormalWeb"/>
              <w:spacing w:before="0" w:beforeAutospacing="0" w:after="0" w:afterAutospacing="0"/>
              <w:textAlignment w:val="baseline"/>
              <w:rPr>
                <w:rFonts w:ascii="Calibri" w:hAnsi="Calibri" w:cs="Calibri"/>
                <w:i/>
                <w:iCs/>
              </w:rPr>
            </w:pPr>
            <w:r w:rsidRPr="004238E4">
              <w:rPr>
                <w:rFonts w:ascii="Calibri" w:hAnsi="Calibri" w:cs="Calibri"/>
                <w:i/>
                <w:color w:val="0D0D0D"/>
              </w:rPr>
              <w:t>El sistema permite realizar copias de seguridad de datos y poder recuperar información de las compras que realicen los usuarios.</w:t>
            </w:r>
          </w:p>
        </w:tc>
      </w:tr>
      <w:tr w:rsidR="00837034" w:rsidRPr="004238E4" w14:paraId="2901504F" w14:textId="77777777" w:rsidTr="007B6759">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42D9D4" w14:textId="77777777" w:rsidR="00837034" w:rsidRPr="004238E4" w:rsidRDefault="00837034" w:rsidP="007B6759">
            <w:pPr>
              <w:rPr>
                <w:rFonts w:ascii="Calibri" w:hAnsi="Calibri" w:cs="Calibri"/>
                <w:i/>
                <w:iCs/>
              </w:rPr>
            </w:pPr>
            <w:r w:rsidRPr="004238E4">
              <w:rPr>
                <w:rFonts w:ascii="Calibri" w:hAnsi="Calibri" w:cs="Calibri"/>
                <w:i/>
                <w:iCs/>
              </w:rPr>
              <w:t>Tipo: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AB7056" w14:textId="77777777" w:rsidR="00837034" w:rsidRPr="004238E4" w:rsidRDefault="002321D7" w:rsidP="007B6759">
            <w:pPr>
              <w:pStyle w:val="NormalWeb"/>
              <w:spacing w:before="0" w:beforeAutospacing="0" w:after="0" w:afterAutospacing="0"/>
              <w:textAlignment w:val="baseline"/>
              <w:rPr>
                <w:rFonts w:ascii="Calibri" w:hAnsi="Calibri" w:cs="Calibri"/>
                <w:i/>
                <w:iCs/>
              </w:rPr>
            </w:pPr>
            <w:r w:rsidRPr="004238E4">
              <w:rPr>
                <w:rFonts w:ascii="Calibri" w:hAnsi="Calibri" w:cs="Calibri"/>
                <w:i/>
                <w:iCs/>
              </w:rPr>
              <w:t>No Funcional - Producto</w:t>
            </w:r>
          </w:p>
        </w:tc>
      </w:tr>
      <w:tr w:rsidR="00837034" w:rsidRPr="004238E4" w14:paraId="4DA2C523" w14:textId="77777777" w:rsidTr="007B6759">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72C1F7" w14:textId="77777777" w:rsidR="00837034" w:rsidRPr="004238E4" w:rsidRDefault="00837034" w:rsidP="007B6759">
            <w:pPr>
              <w:rPr>
                <w:rFonts w:ascii="Calibri" w:hAnsi="Calibri" w:cs="Calibri"/>
                <w:i/>
                <w:iCs/>
              </w:rPr>
            </w:pPr>
            <w:r w:rsidRPr="004238E4">
              <w:rPr>
                <w:rFonts w:ascii="Calibri" w:hAnsi="Calibri" w:cs="Calibri"/>
                <w:i/>
                <w:iCs/>
              </w:rPr>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87F459" w14:textId="77777777" w:rsidR="00F6387C" w:rsidRPr="004238E4" w:rsidRDefault="00F6387C" w:rsidP="00F6387C">
            <w:pPr>
              <w:pStyle w:val="Sinespaciado"/>
              <w:rPr>
                <w:rFonts w:ascii="Calibri" w:hAnsi="Calibri" w:cs="Calibri"/>
                <w:i/>
                <w:color w:val="0D0D0D"/>
                <w:lang w:val="es-EC"/>
              </w:rPr>
            </w:pPr>
            <w:r w:rsidRPr="004238E4">
              <w:rPr>
                <w:rFonts w:ascii="Calibri" w:hAnsi="Calibri" w:cs="Calibri"/>
                <w:i/>
                <w:color w:val="0D0D0D"/>
                <w:lang w:val="es-EC"/>
              </w:rPr>
              <w:t>El sistema debe garantizar la recuperación de información para ello se necesita:</w:t>
            </w:r>
          </w:p>
          <w:p w14:paraId="35B5EF72" w14:textId="77777777" w:rsidR="00F6387C" w:rsidRPr="004238E4" w:rsidRDefault="00F6387C" w:rsidP="00F6387C">
            <w:pPr>
              <w:pStyle w:val="Sinespaciado"/>
              <w:numPr>
                <w:ilvl w:val="0"/>
                <w:numId w:val="51"/>
              </w:numPr>
              <w:rPr>
                <w:rFonts w:ascii="Calibri" w:hAnsi="Calibri" w:cs="Calibri"/>
                <w:i/>
                <w:color w:val="0D0D0D"/>
                <w:lang w:val="es-EC"/>
              </w:rPr>
            </w:pPr>
            <w:r w:rsidRPr="004238E4">
              <w:rPr>
                <w:rFonts w:ascii="Calibri" w:hAnsi="Calibri" w:cs="Calibri"/>
                <w:i/>
                <w:color w:val="0D0D0D"/>
                <w:lang w:val="es-EC"/>
              </w:rPr>
              <w:t>Realizar copias de seguridad del sistema de compras a distancia al menos una vez al día. Esto garantiza que los datos más recientes estén respaldados y disponibles para su recuperación en caso de pérdida o daño.</w:t>
            </w:r>
          </w:p>
          <w:p w14:paraId="1FAFBEA9" w14:textId="77777777" w:rsidR="00F6387C" w:rsidRPr="004238E4" w:rsidRDefault="00F6387C" w:rsidP="00F6387C">
            <w:pPr>
              <w:pStyle w:val="Sinespaciado"/>
              <w:numPr>
                <w:ilvl w:val="0"/>
                <w:numId w:val="51"/>
              </w:numPr>
              <w:rPr>
                <w:rFonts w:ascii="Calibri" w:hAnsi="Calibri" w:cs="Calibri"/>
                <w:i/>
                <w:color w:val="0D0D0D"/>
                <w:lang w:val="es-EC"/>
              </w:rPr>
            </w:pPr>
            <w:r w:rsidRPr="004238E4">
              <w:rPr>
                <w:rFonts w:ascii="Calibri" w:hAnsi="Calibri" w:cs="Calibri"/>
                <w:i/>
                <w:color w:val="0D0D0D"/>
                <w:lang w:val="es-EC"/>
              </w:rPr>
              <w:t>Tener un tiempo de recuperación máximo de 4 horas en caso de una interrupción del servicio o pérdida de datos. Esto asegura una pronta restauración de los datos y permite reanudar las operaciones del sistema con el menor tiempo de inactividad posible.</w:t>
            </w:r>
          </w:p>
          <w:p w14:paraId="34320F7E" w14:textId="77777777" w:rsidR="00F6387C" w:rsidRPr="004238E4" w:rsidRDefault="00F6387C" w:rsidP="00F6387C">
            <w:pPr>
              <w:pStyle w:val="Sinespaciado"/>
              <w:numPr>
                <w:ilvl w:val="0"/>
                <w:numId w:val="51"/>
              </w:numPr>
              <w:rPr>
                <w:rFonts w:ascii="Calibri" w:hAnsi="Calibri" w:cs="Calibri"/>
                <w:i/>
                <w:color w:val="0D0D0D"/>
                <w:lang w:val="es-EC"/>
              </w:rPr>
            </w:pPr>
            <w:r w:rsidRPr="004238E4">
              <w:rPr>
                <w:rFonts w:ascii="Calibri" w:hAnsi="Calibri" w:cs="Calibri"/>
                <w:i/>
                <w:color w:val="0D0D0D"/>
                <w:lang w:val="es-EC"/>
              </w:rPr>
              <w:t>Minimizar la pérdida de datos en caso de un fallo del sistema o un desastre a un máximo del 1%. Esto significa que se tomarán medidas para garantizar que solo se pierda una pequeña cantidad de datos en situaciones excepcionales.</w:t>
            </w:r>
          </w:p>
          <w:p w14:paraId="7F893427" w14:textId="77777777" w:rsidR="00837034" w:rsidRPr="004238E4" w:rsidRDefault="00F6387C" w:rsidP="00F6387C">
            <w:pPr>
              <w:pStyle w:val="Prrafodelista"/>
              <w:numPr>
                <w:ilvl w:val="0"/>
                <w:numId w:val="51"/>
              </w:numPr>
              <w:jc w:val="both"/>
              <w:textAlignment w:val="baseline"/>
              <w:rPr>
                <w:rFonts w:ascii="Calibri" w:hAnsi="Calibri" w:cs="Calibri"/>
                <w:i/>
                <w:iCs/>
              </w:rPr>
            </w:pPr>
            <w:r w:rsidRPr="004238E4">
              <w:rPr>
                <w:rFonts w:ascii="Calibri" w:hAnsi="Calibri" w:cs="Calibri"/>
                <w:i/>
                <w:color w:val="0D0D0D"/>
              </w:rPr>
              <w:t>Llevar a cabo auditorías periódicas del proceso de respaldo y recuperación para asegurarse de que se sigan los procedimientos establecidos y se cumplan los objetivos de tiempo y calidad. Esto permite identificar posibles mejoras y garantizar la confiabilidad del sistema de respaldo y recuperación.</w:t>
            </w:r>
          </w:p>
        </w:tc>
      </w:tr>
      <w:tr w:rsidR="00837034" w:rsidRPr="004238E4" w14:paraId="26E27F2C" w14:textId="77777777" w:rsidTr="007B6759">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71AB0D" w14:textId="77777777" w:rsidR="00837034" w:rsidRPr="004238E4" w:rsidRDefault="00837034" w:rsidP="007B6759">
            <w:pPr>
              <w:rPr>
                <w:rFonts w:ascii="Calibri" w:hAnsi="Calibri" w:cs="Calibri"/>
                <w:i/>
                <w:iCs/>
              </w:rPr>
            </w:pPr>
            <w:r w:rsidRPr="004238E4">
              <w:rPr>
                <w:rFonts w:ascii="Calibri" w:hAnsi="Calibri" w:cs="Calibri"/>
                <w:i/>
                <w:iCs/>
              </w:rPr>
              <w:t>Fecha de revisión y versión:</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BBFBAC" w14:textId="77777777" w:rsidR="00837034" w:rsidRPr="004238E4" w:rsidRDefault="001E19C4" w:rsidP="007B6759">
            <w:pPr>
              <w:pStyle w:val="NormalWeb"/>
              <w:spacing w:before="0" w:beforeAutospacing="0" w:after="0" w:afterAutospacing="0"/>
              <w:textAlignment w:val="baseline"/>
              <w:rPr>
                <w:rFonts w:ascii="Calibri" w:hAnsi="Calibri" w:cs="Calibri"/>
                <w:i/>
                <w:iCs/>
                <w:sz w:val="36"/>
                <w:szCs w:val="36"/>
              </w:rPr>
            </w:pPr>
            <w:r w:rsidRPr="004238E4">
              <w:rPr>
                <w:rFonts w:ascii="Calibri" w:hAnsi="Calibri" w:cs="Calibri"/>
                <w:i/>
                <w:iCs/>
                <w:kern w:val="24"/>
              </w:rPr>
              <w:t>15</w:t>
            </w:r>
            <w:r w:rsidR="00837034" w:rsidRPr="004238E4">
              <w:rPr>
                <w:rFonts w:ascii="Calibri" w:hAnsi="Calibri" w:cs="Calibri"/>
                <w:i/>
                <w:iCs/>
                <w:kern w:val="24"/>
              </w:rPr>
              <w:t>/5/202</w:t>
            </w:r>
            <w:r w:rsidRPr="004238E4">
              <w:rPr>
                <w:rFonts w:ascii="Calibri" w:hAnsi="Calibri" w:cs="Calibri"/>
                <w:i/>
                <w:iCs/>
                <w:kern w:val="24"/>
              </w:rPr>
              <w:t>3</w:t>
            </w:r>
          </w:p>
          <w:p w14:paraId="35B2C955" w14:textId="77777777" w:rsidR="00837034" w:rsidRPr="004238E4" w:rsidRDefault="00837034" w:rsidP="007B6759">
            <w:pPr>
              <w:pStyle w:val="NormalWeb"/>
              <w:spacing w:before="0" w:beforeAutospacing="0" w:after="0" w:afterAutospacing="0"/>
              <w:textAlignment w:val="baseline"/>
              <w:rPr>
                <w:rFonts w:ascii="Calibri" w:hAnsi="Calibri" w:cs="Calibri"/>
                <w:i/>
                <w:iCs/>
              </w:rPr>
            </w:pPr>
            <w:r w:rsidRPr="004238E4">
              <w:rPr>
                <w:rFonts w:ascii="Calibri" w:hAnsi="Calibri" w:cs="Calibri"/>
                <w:i/>
                <w:iCs/>
                <w:kern w:val="24"/>
              </w:rPr>
              <w:t>Versión1.0</w:t>
            </w:r>
          </w:p>
        </w:tc>
      </w:tr>
      <w:tr w:rsidR="00837034" w:rsidRPr="004238E4" w14:paraId="3256A8F1" w14:textId="77777777" w:rsidTr="007B6759">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3584CA" w14:textId="77777777" w:rsidR="00837034" w:rsidRPr="004238E4" w:rsidRDefault="00837034" w:rsidP="007B6759">
            <w:pPr>
              <w:rPr>
                <w:rFonts w:ascii="Calibri" w:hAnsi="Calibri" w:cs="Calibri"/>
                <w:i/>
                <w:iCs/>
              </w:rPr>
            </w:pPr>
            <w:r w:rsidRPr="004238E4">
              <w:rPr>
                <w:rFonts w:ascii="Calibri" w:hAnsi="Calibri" w:cs="Calibri"/>
                <w:i/>
                <w:iCs/>
              </w:rPr>
              <w:t>Prioridad:</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341000" w14:textId="77777777" w:rsidR="00837034" w:rsidRPr="004238E4" w:rsidRDefault="00837034" w:rsidP="007B6759">
            <w:pPr>
              <w:pStyle w:val="NormalWeb"/>
              <w:spacing w:before="0" w:beforeAutospacing="0" w:after="0" w:afterAutospacing="0"/>
              <w:textAlignment w:val="baseline"/>
              <w:rPr>
                <w:rFonts w:ascii="Calibri" w:hAnsi="Calibri" w:cs="Calibri"/>
                <w:i/>
                <w:iCs/>
              </w:rPr>
            </w:pPr>
            <w:r w:rsidRPr="004238E4">
              <w:rPr>
                <w:rFonts w:ascii="Calibri" w:hAnsi="Calibri" w:cs="Calibri"/>
                <w:b/>
                <w:bCs/>
                <w:i/>
                <w:iCs/>
                <w:kern w:val="24"/>
              </w:rPr>
              <w:t>Alta</w:t>
            </w:r>
          </w:p>
        </w:tc>
      </w:tr>
    </w:tbl>
    <w:p w14:paraId="419BF054" w14:textId="77777777" w:rsidR="00A2466D" w:rsidRPr="004238E4" w:rsidRDefault="00A2466D" w:rsidP="00A2466D">
      <w:pPr>
        <w:pStyle w:val="Ttulo3"/>
        <w:numPr>
          <w:ilvl w:val="2"/>
          <w:numId w:val="2"/>
        </w:numPr>
        <w:ind w:left="1843"/>
        <w:rPr>
          <w:rFonts w:ascii="Calibri" w:hAnsi="Calibri" w:cs="Calibri"/>
          <w:sz w:val="24"/>
          <w:szCs w:val="24"/>
        </w:rPr>
      </w:pPr>
      <w:bookmarkStart w:id="35" w:name="_Toc453064077"/>
      <w:bookmarkStart w:id="36" w:name="_Toc139966890"/>
      <w:r w:rsidRPr="004238E4">
        <w:rPr>
          <w:rFonts w:ascii="Calibri" w:hAnsi="Calibri" w:cs="Calibri"/>
          <w:sz w:val="24"/>
          <w:szCs w:val="24"/>
        </w:rPr>
        <w:lastRenderedPageBreak/>
        <w:t>Tamaño y rendimiento</w:t>
      </w:r>
      <w:bookmarkEnd w:id="35"/>
      <w:bookmarkEnd w:id="36"/>
    </w:p>
    <w:p w14:paraId="165FAAFF" w14:textId="77777777" w:rsidR="009B321B" w:rsidRPr="004238E4" w:rsidRDefault="009B321B" w:rsidP="002F7141">
      <w:pPr>
        <w:ind w:left="1068"/>
        <w:rPr>
          <w:rFonts w:ascii="Calibri" w:hAnsi="Calibri" w:cs="Calibri"/>
          <w:i/>
          <w:iCs/>
          <w:sz w:val="22"/>
          <w:szCs w:val="22"/>
          <w:lang w:eastAsia="en-US"/>
        </w:rPr>
      </w:pPr>
      <w:bookmarkStart w:id="37" w:name="_Toc453064078"/>
      <w:r w:rsidRPr="004238E4">
        <w:rPr>
          <w:rFonts w:ascii="Calibri" w:hAnsi="Calibri" w:cs="Calibri"/>
          <w:i/>
          <w:iCs/>
        </w:rPr>
        <w:t>Tele Shopping, el sistema web que desean desarrollar tiene varias funcionalidades y componentes que deben considerarse en términos de tamaño y rendimiento. A continuación, se detallan algunos aspectos relevantes:</w:t>
      </w:r>
    </w:p>
    <w:p w14:paraId="6F2FC25D" w14:textId="77777777" w:rsidR="009B321B" w:rsidRPr="004238E4" w:rsidRDefault="009B321B">
      <w:pPr>
        <w:pStyle w:val="Prrafodelista"/>
        <w:numPr>
          <w:ilvl w:val="0"/>
          <w:numId w:val="53"/>
        </w:numPr>
        <w:spacing w:after="160" w:line="256" w:lineRule="auto"/>
        <w:ind w:left="1788"/>
        <w:rPr>
          <w:rFonts w:ascii="Calibri" w:hAnsi="Calibri" w:cs="Calibri"/>
          <w:i/>
          <w:iCs/>
        </w:rPr>
      </w:pPr>
      <w:r w:rsidRPr="004238E4">
        <w:rPr>
          <w:rFonts w:ascii="Calibri" w:hAnsi="Calibri" w:cs="Calibri"/>
          <w:b/>
          <w:bCs/>
          <w:i/>
          <w:iCs/>
        </w:rPr>
        <w:t>Catálogo de productos:</w:t>
      </w:r>
      <w:r w:rsidRPr="004238E4">
        <w:rPr>
          <w:rFonts w:ascii="Calibri" w:hAnsi="Calibri" w:cs="Calibri"/>
          <w:i/>
          <w:iCs/>
        </w:rPr>
        <w:t xml:space="preserve"> El sistema debe manejar un catálogo de productos que incluya información como código, descripción, precio y cantidad disponible. El tamaño del catálogo dependerá de la cantidad de productos que la empresa ofrece.</w:t>
      </w:r>
    </w:p>
    <w:p w14:paraId="16405FCD" w14:textId="77777777" w:rsidR="009B321B" w:rsidRPr="004238E4" w:rsidRDefault="009B321B">
      <w:pPr>
        <w:pStyle w:val="Prrafodelista"/>
        <w:numPr>
          <w:ilvl w:val="0"/>
          <w:numId w:val="53"/>
        </w:numPr>
        <w:spacing w:after="160" w:line="256" w:lineRule="auto"/>
        <w:ind w:left="1788"/>
        <w:rPr>
          <w:rFonts w:ascii="Calibri" w:hAnsi="Calibri" w:cs="Calibri"/>
          <w:i/>
          <w:iCs/>
        </w:rPr>
      </w:pPr>
      <w:r w:rsidRPr="004238E4">
        <w:rPr>
          <w:rFonts w:ascii="Calibri" w:hAnsi="Calibri" w:cs="Calibri"/>
          <w:b/>
          <w:bCs/>
          <w:i/>
          <w:iCs/>
        </w:rPr>
        <w:t>Órdenes de compra:</w:t>
      </w:r>
      <w:r w:rsidRPr="004238E4">
        <w:rPr>
          <w:rFonts w:ascii="Calibri" w:hAnsi="Calibri" w:cs="Calibri"/>
          <w:i/>
          <w:iCs/>
        </w:rPr>
        <w:t xml:space="preserve"> Cada orden de compra generada contendrá información como un código único, productos ordenados, identificación del cliente, fecha de generación, fecha de entrega y valor total. El sistema debe ser capaz de almacenar y gestionar un volumen de órdenes de compra que se generen a lo largo del tiempo.</w:t>
      </w:r>
    </w:p>
    <w:p w14:paraId="3EA7F23F" w14:textId="77777777" w:rsidR="009B321B" w:rsidRPr="004238E4" w:rsidRDefault="009B321B">
      <w:pPr>
        <w:pStyle w:val="Prrafodelista"/>
        <w:numPr>
          <w:ilvl w:val="0"/>
          <w:numId w:val="53"/>
        </w:numPr>
        <w:spacing w:after="160" w:line="256" w:lineRule="auto"/>
        <w:ind w:left="1788"/>
        <w:rPr>
          <w:rFonts w:ascii="Calibri" w:hAnsi="Calibri" w:cs="Calibri"/>
          <w:i/>
          <w:iCs/>
        </w:rPr>
      </w:pPr>
      <w:r w:rsidRPr="004238E4">
        <w:rPr>
          <w:rFonts w:ascii="Calibri" w:hAnsi="Calibri" w:cs="Calibri"/>
          <w:b/>
          <w:bCs/>
          <w:i/>
          <w:iCs/>
        </w:rPr>
        <w:t>Clientes:</w:t>
      </w:r>
      <w:r w:rsidRPr="004238E4">
        <w:rPr>
          <w:rFonts w:ascii="Calibri" w:hAnsi="Calibri" w:cs="Calibri"/>
          <w:i/>
          <w:iCs/>
        </w:rPr>
        <w:t xml:space="preserve"> Es necesario almacenar información de los clientes, como identificación, nombres, apellidos, dirección y números de contacto (celular y convencional). El tamaño de la base de datos de clientes dependerá del número de clientes que utilicen el sistema.</w:t>
      </w:r>
    </w:p>
    <w:p w14:paraId="4C052C42" w14:textId="77777777" w:rsidR="009B321B" w:rsidRPr="004238E4" w:rsidRDefault="009B321B">
      <w:pPr>
        <w:pStyle w:val="Prrafodelista"/>
        <w:numPr>
          <w:ilvl w:val="0"/>
          <w:numId w:val="53"/>
        </w:numPr>
        <w:spacing w:after="160" w:line="256" w:lineRule="auto"/>
        <w:ind w:left="1788"/>
        <w:rPr>
          <w:rFonts w:ascii="Calibri" w:hAnsi="Calibri" w:cs="Calibri"/>
          <w:i/>
          <w:iCs/>
        </w:rPr>
      </w:pPr>
      <w:r w:rsidRPr="004238E4">
        <w:rPr>
          <w:rFonts w:ascii="Calibri" w:hAnsi="Calibri" w:cs="Calibri"/>
          <w:b/>
          <w:bCs/>
          <w:i/>
          <w:iCs/>
        </w:rPr>
        <w:t>Agentes de bodega</w:t>
      </w:r>
      <w:r w:rsidRPr="004238E4">
        <w:rPr>
          <w:rFonts w:ascii="Calibri" w:hAnsi="Calibri" w:cs="Calibri"/>
          <w:i/>
          <w:iCs/>
        </w:rPr>
        <w:t>: Los agentes de bodega utilizarán el sistema para consultar y trabajar con órdenes de compra confirmadas. El sistema debe ser capaz de manejar las consultas y actualizaciones realizadas por los agentes de bodega de manera eficiente y en tiempo real.</w:t>
      </w:r>
    </w:p>
    <w:p w14:paraId="7D7FC3DA" w14:textId="77777777" w:rsidR="009B321B" w:rsidRPr="004238E4" w:rsidRDefault="009B321B">
      <w:pPr>
        <w:pStyle w:val="Prrafodelista"/>
        <w:numPr>
          <w:ilvl w:val="0"/>
          <w:numId w:val="53"/>
        </w:numPr>
        <w:spacing w:after="160" w:line="256" w:lineRule="auto"/>
        <w:ind w:left="1788"/>
        <w:rPr>
          <w:rFonts w:ascii="Calibri" w:hAnsi="Calibri" w:cs="Calibri"/>
          <w:i/>
          <w:iCs/>
        </w:rPr>
      </w:pPr>
      <w:r w:rsidRPr="004238E4">
        <w:rPr>
          <w:rFonts w:ascii="Calibri" w:hAnsi="Calibri" w:cs="Calibri"/>
          <w:b/>
          <w:bCs/>
          <w:i/>
          <w:iCs/>
        </w:rPr>
        <w:t>Empresas de transporte:</w:t>
      </w:r>
      <w:r w:rsidRPr="004238E4">
        <w:rPr>
          <w:rFonts w:ascii="Calibri" w:hAnsi="Calibri" w:cs="Calibri"/>
          <w:i/>
          <w:iCs/>
        </w:rPr>
        <w:t xml:space="preserve"> Se requiere un registro de empresas de transporte, que incluya su código, descripción y la cantidad de unidades de transporte disponibles. Además, se debe considerar la asociación de empresas de transporte con los diferentes tipos de productos (refrigerados, perecibles y otros).</w:t>
      </w:r>
    </w:p>
    <w:p w14:paraId="29898745" w14:textId="77777777" w:rsidR="009B321B" w:rsidRPr="004238E4" w:rsidRDefault="009B321B">
      <w:pPr>
        <w:pStyle w:val="Prrafodelista"/>
        <w:numPr>
          <w:ilvl w:val="0"/>
          <w:numId w:val="53"/>
        </w:numPr>
        <w:spacing w:after="160" w:line="256" w:lineRule="auto"/>
        <w:ind w:left="1788"/>
        <w:rPr>
          <w:rFonts w:ascii="Calibri" w:hAnsi="Calibri" w:cs="Calibri"/>
          <w:i/>
          <w:iCs/>
        </w:rPr>
      </w:pPr>
      <w:r w:rsidRPr="004238E4">
        <w:rPr>
          <w:rFonts w:ascii="Calibri" w:hAnsi="Calibri" w:cs="Calibri"/>
          <w:b/>
          <w:bCs/>
          <w:i/>
          <w:iCs/>
        </w:rPr>
        <w:t>Interacción con el sistema de inventario:</w:t>
      </w:r>
      <w:r w:rsidRPr="004238E4">
        <w:rPr>
          <w:rFonts w:ascii="Calibri" w:hAnsi="Calibri" w:cs="Calibri"/>
          <w:i/>
          <w:iCs/>
        </w:rPr>
        <w:t xml:space="preserve"> El nuevo sistema debe interactuar con el sistema de inventario existente para consultar la descripción y el precio de los productos al tomar órdenes de compra, así como actualizar la disponibilidad de productos al armar pedidos. Esto implica una integración adecuada y eficiente entre ambos sistemas.</w:t>
      </w:r>
    </w:p>
    <w:p w14:paraId="1C172C53" w14:textId="77777777" w:rsidR="009B321B" w:rsidRPr="004238E4" w:rsidRDefault="009B321B" w:rsidP="002F7141">
      <w:pPr>
        <w:ind w:left="1068"/>
        <w:rPr>
          <w:rFonts w:ascii="Calibri" w:hAnsi="Calibri" w:cs="Calibri"/>
          <w:i/>
          <w:iCs/>
        </w:rPr>
      </w:pPr>
      <w:r w:rsidRPr="004238E4">
        <w:rPr>
          <w:rFonts w:ascii="Calibri" w:hAnsi="Calibri" w:cs="Calibri"/>
          <w:i/>
          <w:iCs/>
        </w:rPr>
        <w:t>En cuanto al rendimiento, es importante considerar el tiempo de respuesta del sistema para sucesos clave, como consultas de catálogo de productos, ingreso de órdenes de compra, actualización de inventario, consultas de órdenes de compra por parte de los agentes de bodega, entre otros. También se debe garantizar un rendimiento adecuado para manejar múltiples operaciones concurrentes y mantener una experiencia de usuario fluida.</w:t>
      </w:r>
    </w:p>
    <w:p w14:paraId="400C1FDA" w14:textId="77777777" w:rsidR="009B321B" w:rsidRPr="004238E4" w:rsidRDefault="009B321B" w:rsidP="002F7141">
      <w:pPr>
        <w:ind w:left="1068"/>
        <w:rPr>
          <w:i/>
          <w:iCs/>
        </w:rPr>
      </w:pPr>
      <w:r w:rsidRPr="004238E4">
        <w:rPr>
          <w:rFonts w:ascii="Calibri" w:hAnsi="Calibri" w:cs="Calibri"/>
          <w:i/>
          <w:iCs/>
        </w:rPr>
        <w:t>El tamaño y rendimiento específicos del sistema dependerán de factores como el número de productos, clientes y órdenes de compra, así como del volumen de consultas y transacciones esperadas. Estos aspectos deberán ser analizados y dimensionados durante el diseño y la implementación del sistema para garantizar un funcionamiento eficiente y escalable.</w:t>
      </w:r>
    </w:p>
    <w:p w14:paraId="2C2ED4C6" w14:textId="77777777" w:rsidR="009B321B" w:rsidRPr="004238E4" w:rsidRDefault="009B321B" w:rsidP="001F7DA8">
      <w:pPr>
        <w:rPr>
          <w:i/>
          <w:iCs/>
        </w:rPr>
      </w:pPr>
    </w:p>
    <w:p w14:paraId="1BA57CF5" w14:textId="77777777" w:rsidR="00A2466D" w:rsidRPr="004238E4" w:rsidRDefault="00A2466D" w:rsidP="00A2466D">
      <w:pPr>
        <w:pStyle w:val="Ttulo3"/>
        <w:numPr>
          <w:ilvl w:val="2"/>
          <w:numId w:val="2"/>
        </w:numPr>
        <w:ind w:left="1843"/>
        <w:rPr>
          <w:rFonts w:ascii="Calibri" w:hAnsi="Calibri" w:cs="Calibri"/>
          <w:sz w:val="24"/>
          <w:szCs w:val="24"/>
        </w:rPr>
      </w:pPr>
      <w:bookmarkStart w:id="38" w:name="_Toc139966891"/>
      <w:r w:rsidRPr="004238E4">
        <w:rPr>
          <w:rFonts w:ascii="Calibri" w:hAnsi="Calibri" w:cs="Calibri"/>
          <w:sz w:val="24"/>
          <w:szCs w:val="24"/>
        </w:rPr>
        <w:lastRenderedPageBreak/>
        <w:t>Calidad</w:t>
      </w:r>
      <w:bookmarkEnd w:id="37"/>
      <w:bookmarkEnd w:id="38"/>
    </w:p>
    <w:p w14:paraId="36B7925B" w14:textId="77777777" w:rsidR="009B321B" w:rsidRPr="004238E4" w:rsidRDefault="009B321B" w:rsidP="002F7141">
      <w:pPr>
        <w:ind w:left="1123"/>
        <w:rPr>
          <w:rFonts w:ascii="Calibri" w:eastAsia="Calibri" w:hAnsi="Calibri" w:cs="Calibri"/>
          <w:bCs/>
          <w:i/>
          <w:iCs/>
          <w:color w:val="000000"/>
          <w:lang w:eastAsia="en-US"/>
        </w:rPr>
      </w:pPr>
      <w:bookmarkStart w:id="39" w:name="_Toc453064079"/>
      <w:r w:rsidRPr="004238E4">
        <w:rPr>
          <w:rFonts w:ascii="Calibri" w:eastAsia="Calibri" w:hAnsi="Calibri" w:cs="Calibri"/>
          <w:bCs/>
          <w:i/>
          <w:iCs/>
          <w:color w:val="000000"/>
        </w:rPr>
        <w:t>Tele Shopping, el sistema web que desean desarrollar debe cumplir con ciertas dimensiones de calidad clave. A continuación, se mencionan algunas de estas dimensiones:</w:t>
      </w:r>
    </w:p>
    <w:p w14:paraId="3B766E3F" w14:textId="77777777" w:rsidR="009B321B" w:rsidRPr="004238E4" w:rsidRDefault="009B321B" w:rsidP="002F7141">
      <w:pPr>
        <w:ind w:left="1123"/>
        <w:rPr>
          <w:rFonts w:ascii="Calibri" w:eastAsia="Calibri" w:hAnsi="Calibri" w:cs="Calibri"/>
          <w:bCs/>
          <w:i/>
          <w:iCs/>
          <w:color w:val="000000"/>
        </w:rPr>
      </w:pPr>
      <w:r w:rsidRPr="004238E4">
        <w:rPr>
          <w:rFonts w:ascii="Calibri" w:eastAsia="Calibri" w:hAnsi="Calibri" w:cs="Calibri"/>
          <w:b/>
          <w:i/>
          <w:iCs/>
          <w:color w:val="000000"/>
        </w:rPr>
        <w:t>Rendimiento operativo:</w:t>
      </w:r>
      <w:r w:rsidRPr="004238E4">
        <w:rPr>
          <w:rFonts w:ascii="Calibri" w:eastAsia="Calibri" w:hAnsi="Calibri" w:cs="Calibri"/>
          <w:bCs/>
          <w:i/>
          <w:iCs/>
          <w:color w:val="000000"/>
        </w:rPr>
        <w:t xml:space="preserve"> El sistema debe tener un tiempo medio entre anomalías (MTBF) adecuado, lo que implica que debe ser estable y confiable. Se espera que el sistema esté disponible la mayor parte del tiempo y tenga una respuesta rápida a las solicitudes de los clientes y agentes de bodega.</w:t>
      </w:r>
    </w:p>
    <w:p w14:paraId="497041C6" w14:textId="77777777" w:rsidR="009B321B" w:rsidRPr="004238E4" w:rsidRDefault="009B321B" w:rsidP="002F7141">
      <w:pPr>
        <w:ind w:left="1123"/>
        <w:rPr>
          <w:rFonts w:ascii="Calibri" w:eastAsia="Calibri" w:hAnsi="Calibri" w:cs="Calibri"/>
          <w:bCs/>
          <w:i/>
          <w:iCs/>
          <w:color w:val="000000"/>
        </w:rPr>
      </w:pPr>
      <w:r w:rsidRPr="004238E4">
        <w:rPr>
          <w:rFonts w:ascii="Calibri" w:eastAsia="Calibri" w:hAnsi="Calibri" w:cs="Calibri"/>
          <w:b/>
          <w:i/>
          <w:iCs/>
          <w:color w:val="000000"/>
        </w:rPr>
        <w:t>Calidad de servicio:</w:t>
      </w:r>
      <w:r w:rsidRPr="004238E4">
        <w:rPr>
          <w:rFonts w:ascii="Calibri" w:eastAsia="Calibri" w:hAnsi="Calibri" w:cs="Calibri"/>
          <w:bCs/>
          <w:i/>
          <w:iCs/>
          <w:color w:val="000000"/>
        </w:rPr>
        <w:t xml:space="preserve"> El sistema debe garantizar un nivel de servicio óptimo para los clientes y agentes de bodega. Esto implica que las consultas de catálogo de productos, ingreso de órdenes de compra y consultas de órdenes de compra deben ser procesadas de manera eficiente y en tiempo real. Además, se espera que las quejas de los clientes sean manejadas de manera oportuna y eficaz.</w:t>
      </w:r>
    </w:p>
    <w:p w14:paraId="72982F6E" w14:textId="77777777" w:rsidR="009B321B" w:rsidRPr="004238E4" w:rsidRDefault="009B321B" w:rsidP="002F7141">
      <w:pPr>
        <w:ind w:left="1123"/>
        <w:rPr>
          <w:rFonts w:ascii="Calibri" w:eastAsia="Calibri" w:hAnsi="Calibri" w:cs="Calibri"/>
          <w:bCs/>
          <w:i/>
          <w:iCs/>
          <w:color w:val="000000"/>
        </w:rPr>
      </w:pPr>
      <w:r w:rsidRPr="004238E4">
        <w:rPr>
          <w:rFonts w:ascii="Calibri" w:eastAsia="Calibri" w:hAnsi="Calibri" w:cs="Calibri"/>
          <w:b/>
          <w:i/>
          <w:iCs/>
          <w:color w:val="000000"/>
        </w:rPr>
        <w:t>Portabilidad:</w:t>
      </w:r>
      <w:r w:rsidRPr="004238E4">
        <w:rPr>
          <w:rFonts w:ascii="Calibri" w:eastAsia="Calibri" w:hAnsi="Calibri" w:cs="Calibri"/>
          <w:bCs/>
          <w:i/>
          <w:iCs/>
          <w:color w:val="000000"/>
        </w:rPr>
        <w:t xml:space="preserve"> El sistema web debe ser compatible con diferentes plataformas de hardware y sistemas operativos. Esto permite que el sistema pueda ser desplegado en diferentes entornos sin restricciones significativas.</w:t>
      </w:r>
    </w:p>
    <w:p w14:paraId="53607B62" w14:textId="77777777" w:rsidR="009B321B" w:rsidRPr="004238E4" w:rsidRDefault="009B321B" w:rsidP="002F7141">
      <w:pPr>
        <w:ind w:left="1123"/>
        <w:rPr>
          <w:rFonts w:ascii="Calibri" w:eastAsia="Calibri" w:hAnsi="Calibri" w:cs="Calibri"/>
          <w:bCs/>
          <w:i/>
          <w:iCs/>
          <w:color w:val="000000"/>
        </w:rPr>
      </w:pPr>
      <w:r w:rsidRPr="004238E4">
        <w:rPr>
          <w:rFonts w:ascii="Calibri" w:eastAsia="Calibri" w:hAnsi="Calibri" w:cs="Calibri"/>
          <w:b/>
          <w:i/>
          <w:iCs/>
          <w:color w:val="000000"/>
        </w:rPr>
        <w:t>Mantenibilidad:</w:t>
      </w:r>
      <w:r w:rsidRPr="004238E4">
        <w:rPr>
          <w:rFonts w:ascii="Calibri" w:eastAsia="Calibri" w:hAnsi="Calibri" w:cs="Calibri"/>
          <w:bCs/>
          <w:i/>
          <w:iCs/>
          <w:color w:val="000000"/>
        </w:rPr>
        <w:t xml:space="preserve"> El sistema debe ser diseñado y desarrollado de manera que sea fácil de mantener y actualizar. Se deben seguir buenas prácticas de desarrollo de software y utilizar una arquitectura modular que permita realizar cambios y mejoras sin afectar negativamente al sistema en su conjunto.</w:t>
      </w:r>
    </w:p>
    <w:p w14:paraId="376A3226" w14:textId="77777777" w:rsidR="009B321B" w:rsidRPr="004238E4" w:rsidRDefault="009B321B" w:rsidP="00765EAE">
      <w:pPr>
        <w:ind w:left="1123"/>
        <w:rPr>
          <w:rFonts w:ascii="Calibri" w:eastAsia="Calibri" w:hAnsi="Calibri" w:cs="Calibri"/>
          <w:bCs/>
          <w:i/>
          <w:iCs/>
          <w:color w:val="000000"/>
        </w:rPr>
      </w:pPr>
      <w:r w:rsidRPr="004238E4">
        <w:rPr>
          <w:rFonts w:ascii="Calibri" w:eastAsia="Calibri" w:hAnsi="Calibri" w:cs="Calibri"/>
          <w:bCs/>
          <w:i/>
          <w:iCs/>
          <w:color w:val="000000"/>
        </w:rPr>
        <w:t>Es importante tener en cuenta que estas dimensiones de calidad deben ser consideradas y abordadas durante el diseño, desarrollo y pruebas del sistema. Cada una de ellas contribuirá a garantizar un sistema robusto, confiable y capaz de satisfacer las necesidades de la empresa y sus clientes a largo plazo.</w:t>
      </w:r>
    </w:p>
    <w:p w14:paraId="0012A397" w14:textId="77777777" w:rsidR="00A2466D" w:rsidRPr="004238E4" w:rsidRDefault="00A2466D" w:rsidP="00A2466D">
      <w:pPr>
        <w:pStyle w:val="Ttulo3"/>
        <w:numPr>
          <w:ilvl w:val="2"/>
          <w:numId w:val="2"/>
        </w:numPr>
        <w:ind w:left="1843"/>
        <w:rPr>
          <w:rFonts w:ascii="Calibri" w:hAnsi="Calibri" w:cs="Calibri"/>
          <w:sz w:val="24"/>
          <w:szCs w:val="24"/>
        </w:rPr>
      </w:pPr>
      <w:bookmarkStart w:id="40" w:name="_Toc139966892"/>
      <w:r w:rsidRPr="004238E4">
        <w:rPr>
          <w:rFonts w:ascii="Calibri" w:hAnsi="Calibri" w:cs="Calibri"/>
          <w:sz w:val="24"/>
          <w:szCs w:val="24"/>
        </w:rPr>
        <w:t>Otros</w:t>
      </w:r>
      <w:bookmarkEnd w:id="39"/>
      <w:bookmarkEnd w:id="40"/>
    </w:p>
    <w:p w14:paraId="661A8BC7" w14:textId="77777777" w:rsidR="00765EAE" w:rsidRPr="004238E4" w:rsidRDefault="00765EAE" w:rsidP="00765EAE"/>
    <w:p w14:paraId="23714CC7" w14:textId="77777777" w:rsidR="00765EAE" w:rsidRPr="004238E4" w:rsidRDefault="00765EAE" w:rsidP="00765EAE">
      <w:pPr>
        <w:ind w:left="1123"/>
        <w:rPr>
          <w:rFonts w:ascii="Calibri" w:hAnsi="Calibri" w:cs="Calibri"/>
          <w:i/>
          <w:iCs/>
        </w:rPr>
      </w:pPr>
      <w:r w:rsidRPr="004238E4">
        <w:rPr>
          <w:rFonts w:ascii="Calibri" w:hAnsi="Calibri" w:cs="Calibri"/>
          <w:i/>
          <w:iCs/>
        </w:rPr>
        <w:t>Además de las dimensiones de calidad mencionadas anteriormente, la arquitectura del sistema web para Tele Shopping también debe abordar otros requisitos no funcionales que puedan existir.</w:t>
      </w:r>
    </w:p>
    <w:bookmarkEnd w:id="10"/>
    <w:p w14:paraId="4C9B3C98" w14:textId="77777777" w:rsidR="00765EAE" w:rsidRPr="004238E4" w:rsidRDefault="009B321B">
      <w:pPr>
        <w:numPr>
          <w:ilvl w:val="0"/>
          <w:numId w:val="54"/>
        </w:numPr>
        <w:tabs>
          <w:tab w:val="clear" w:pos="720"/>
          <w:tab w:val="num" w:pos="1788"/>
        </w:tabs>
        <w:suppressAutoHyphens w:val="0"/>
        <w:spacing w:after="160" w:line="256" w:lineRule="auto"/>
        <w:ind w:left="1788"/>
        <w:rPr>
          <w:rFonts w:ascii="Calibri" w:eastAsia="Calibri" w:hAnsi="Calibri" w:cs="Calibri"/>
          <w:bCs/>
          <w:i/>
          <w:iCs/>
          <w:color w:val="000000"/>
        </w:rPr>
      </w:pPr>
      <w:r w:rsidRPr="004238E4">
        <w:rPr>
          <w:rFonts w:ascii="Calibri" w:eastAsia="Calibri" w:hAnsi="Calibri" w:cs="Calibri"/>
          <w:b/>
          <w:i/>
          <w:iCs/>
          <w:color w:val="000000"/>
        </w:rPr>
        <w:t>Seguridad:</w:t>
      </w:r>
      <w:r w:rsidRPr="004238E4">
        <w:rPr>
          <w:rFonts w:ascii="Calibri" w:eastAsia="Calibri" w:hAnsi="Calibri" w:cs="Calibri"/>
          <w:bCs/>
          <w:i/>
          <w:iCs/>
          <w:color w:val="000000"/>
        </w:rPr>
        <w:t xml:space="preserve"> El sistema debe garantizar la seguridad de los datos de los clientes, como su información personal y los detalles de pago. Se deben implementar medidas de seguridad adecuadas, como el cifrado de datos y la autenticación de usuarios, para proteger la confidencialidad e integridad de la información.</w:t>
      </w:r>
    </w:p>
    <w:p w14:paraId="7A7065F0" w14:textId="77777777" w:rsidR="00765EAE" w:rsidRPr="004238E4" w:rsidRDefault="00765EAE">
      <w:pPr>
        <w:numPr>
          <w:ilvl w:val="0"/>
          <w:numId w:val="54"/>
        </w:numPr>
        <w:tabs>
          <w:tab w:val="clear" w:pos="720"/>
          <w:tab w:val="num" w:pos="1788"/>
        </w:tabs>
        <w:suppressAutoHyphens w:val="0"/>
        <w:spacing w:after="160" w:line="256" w:lineRule="auto"/>
        <w:ind w:left="1788"/>
        <w:rPr>
          <w:rFonts w:ascii="Calibri" w:eastAsia="Calibri" w:hAnsi="Calibri" w:cs="Calibri"/>
          <w:bCs/>
          <w:i/>
          <w:iCs/>
          <w:color w:val="000000"/>
        </w:rPr>
      </w:pPr>
      <w:r w:rsidRPr="004238E4">
        <w:rPr>
          <w:rFonts w:ascii="Calibri" w:eastAsia="Calibri" w:hAnsi="Calibri" w:cs="Calibri"/>
          <w:b/>
          <w:i/>
          <w:iCs/>
          <w:color w:val="000000"/>
          <w:lang w:eastAsia="es-ES"/>
        </w:rPr>
        <w:t>Registro de actividades:</w:t>
      </w:r>
      <w:r w:rsidRPr="004238E4">
        <w:rPr>
          <w:rFonts w:ascii="Calibri" w:eastAsia="Calibri" w:hAnsi="Calibri" w:cs="Calibri"/>
          <w:bCs/>
          <w:i/>
          <w:iCs/>
          <w:color w:val="000000"/>
          <w:lang w:eastAsia="es-ES"/>
        </w:rPr>
        <w:t xml:space="preserve"> El sistema debe ser capaz de realizar un seguimiento y registrar las actividades realizadas por los clientes, agentes de bodega y cualquier otra entidad involucrada en el proceso de compra y entrega. Esto permite tener un registro de las acciones realizadas y facilita la resolución de problemas o disputas en el futuro.</w:t>
      </w:r>
    </w:p>
    <w:p w14:paraId="45039668" w14:textId="77777777" w:rsidR="00765EAE" w:rsidRPr="004238E4" w:rsidRDefault="009B321B">
      <w:pPr>
        <w:pStyle w:val="Prrafodelista"/>
        <w:numPr>
          <w:ilvl w:val="0"/>
          <w:numId w:val="54"/>
        </w:numPr>
        <w:tabs>
          <w:tab w:val="clear" w:pos="720"/>
          <w:tab w:val="num" w:pos="1788"/>
        </w:tabs>
        <w:spacing w:after="160" w:line="256" w:lineRule="auto"/>
        <w:ind w:left="1788"/>
        <w:rPr>
          <w:rFonts w:ascii="Calibri" w:eastAsia="Calibri" w:hAnsi="Calibri" w:cs="Calibri"/>
          <w:bCs/>
          <w:i/>
          <w:iCs/>
          <w:color w:val="000000"/>
        </w:rPr>
      </w:pPr>
      <w:r w:rsidRPr="004238E4">
        <w:rPr>
          <w:rFonts w:ascii="Calibri" w:eastAsia="Calibri" w:hAnsi="Calibri" w:cs="Calibri"/>
          <w:b/>
          <w:i/>
          <w:iCs/>
          <w:color w:val="000000"/>
        </w:rPr>
        <w:t>Disponibilidad:</w:t>
      </w:r>
      <w:r w:rsidRPr="004238E4">
        <w:rPr>
          <w:rFonts w:ascii="Calibri" w:eastAsia="Calibri" w:hAnsi="Calibri" w:cs="Calibri"/>
          <w:bCs/>
          <w:i/>
          <w:iCs/>
          <w:color w:val="000000"/>
        </w:rPr>
        <w:t xml:space="preserve"> El sistema debe estar disponible en todo momento, ya que los clientes pueden acceder a él en cualquier momento para realizar consultas, realizar pedidos o presentar quejas. Se deben implementar medidas de alta disponibilidad y recuperación ante fallas para minimizar el tiempo de inactividad no planificado.</w:t>
      </w:r>
    </w:p>
    <w:p w14:paraId="6D6676FD" w14:textId="439C1585" w:rsidR="001B5C54" w:rsidRPr="002A4117" w:rsidRDefault="009B321B" w:rsidP="002A4117">
      <w:pPr>
        <w:ind w:left="1068"/>
        <w:rPr>
          <w:rFonts w:ascii="Calibri" w:eastAsia="Calibri" w:hAnsi="Calibri" w:cs="Calibri"/>
          <w:bCs/>
          <w:i/>
          <w:iCs/>
          <w:color w:val="000000"/>
        </w:rPr>
      </w:pPr>
      <w:r w:rsidRPr="004238E4">
        <w:rPr>
          <w:rFonts w:ascii="Calibri" w:eastAsia="Calibri" w:hAnsi="Calibri" w:cs="Calibri"/>
          <w:bCs/>
          <w:i/>
          <w:iCs/>
          <w:color w:val="000000"/>
        </w:rPr>
        <w:lastRenderedPageBreak/>
        <w:t xml:space="preserve">Estos requisitos no funcionales son fundamentales para garantizar el funcionamiento eficiente, seguro y confiable del sistema web de </w:t>
      </w:r>
      <w:proofErr w:type="spellStart"/>
      <w:r w:rsidRPr="004238E4">
        <w:rPr>
          <w:rFonts w:ascii="Calibri" w:eastAsia="Calibri" w:hAnsi="Calibri" w:cs="Calibri"/>
          <w:bCs/>
          <w:i/>
          <w:iCs/>
          <w:color w:val="000000"/>
        </w:rPr>
        <w:t>TeleShopping</w:t>
      </w:r>
      <w:proofErr w:type="spellEnd"/>
      <w:r w:rsidRPr="004238E4">
        <w:rPr>
          <w:rFonts w:ascii="Calibri" w:eastAsia="Calibri" w:hAnsi="Calibri" w:cs="Calibri"/>
          <w:bCs/>
          <w:i/>
          <w:iCs/>
          <w:color w:val="000000"/>
        </w:rPr>
        <w:t>. Su consideración y abordaje adecuado durante el diseño y desarrollo de la arquitectura serán clave para satisfacer las necesidades y expectativas de la empresa y sus clientes.</w:t>
      </w:r>
    </w:p>
    <w:p w14:paraId="5C136C0E" w14:textId="77777777" w:rsidR="005235E3" w:rsidRPr="004238E4" w:rsidRDefault="005235E3" w:rsidP="005235E3">
      <w:pPr>
        <w:ind w:left="426"/>
        <w:jc w:val="both"/>
        <w:rPr>
          <w:rFonts w:ascii="Calibri" w:hAnsi="Calibri" w:cs="Book Antiqua"/>
          <w:i/>
          <w:color w:val="595959"/>
        </w:rPr>
      </w:pPr>
    </w:p>
    <w:p w14:paraId="70254746" w14:textId="77777777" w:rsidR="005235E3" w:rsidRPr="004238E4" w:rsidRDefault="005235E3" w:rsidP="005235E3">
      <w:pPr>
        <w:pStyle w:val="Ttulo1"/>
        <w:numPr>
          <w:ilvl w:val="0"/>
          <w:numId w:val="2"/>
        </w:numPr>
        <w:tabs>
          <w:tab w:val="num" w:pos="360"/>
        </w:tabs>
        <w:spacing w:before="0" w:after="0"/>
        <w:rPr>
          <w:rFonts w:ascii="Calibri" w:hAnsi="Calibri" w:cs="Book Antiqua"/>
          <w:sz w:val="28"/>
        </w:rPr>
      </w:pPr>
      <w:bookmarkStart w:id="41" w:name="_Toc391994523"/>
      <w:bookmarkStart w:id="42" w:name="_Toc61560568"/>
      <w:bookmarkStart w:id="43" w:name="_Toc139966893"/>
      <w:r w:rsidRPr="004238E4">
        <w:rPr>
          <w:rFonts w:ascii="Calibri" w:hAnsi="Calibri" w:cs="Book Antiqua"/>
          <w:sz w:val="28"/>
        </w:rPr>
        <w:t>Arquitectura del Producto/Sistema</w:t>
      </w:r>
      <w:bookmarkEnd w:id="41"/>
      <w:bookmarkEnd w:id="42"/>
      <w:bookmarkEnd w:id="43"/>
      <w:r w:rsidRPr="004238E4">
        <w:rPr>
          <w:rFonts w:ascii="Calibri" w:hAnsi="Calibri" w:cs="Book Antiqua"/>
          <w:sz w:val="28"/>
        </w:rPr>
        <w:t xml:space="preserve"> </w:t>
      </w:r>
    </w:p>
    <w:p w14:paraId="612C41BD" w14:textId="77777777" w:rsidR="005235E3" w:rsidRPr="004238E4" w:rsidRDefault="005235E3" w:rsidP="005235E3">
      <w:pPr>
        <w:pStyle w:val="Ttulo2"/>
        <w:numPr>
          <w:ilvl w:val="1"/>
          <w:numId w:val="2"/>
        </w:numPr>
        <w:ind w:left="1418"/>
        <w:rPr>
          <w:rFonts w:ascii="Calibri" w:hAnsi="Calibri" w:cs="Book Antiqua"/>
          <w:i w:val="0"/>
          <w:sz w:val="24"/>
        </w:rPr>
      </w:pPr>
      <w:bookmarkStart w:id="44" w:name="_Toc61560569"/>
      <w:bookmarkStart w:id="45" w:name="_Toc139966894"/>
      <w:r w:rsidRPr="004238E4">
        <w:rPr>
          <w:rFonts w:ascii="Calibri" w:hAnsi="Calibri" w:cs="Book Antiqua"/>
          <w:i w:val="0"/>
          <w:sz w:val="24"/>
        </w:rPr>
        <w:t>Vista de Casos de Uso</w:t>
      </w:r>
      <w:bookmarkEnd w:id="44"/>
      <w:bookmarkEnd w:id="45"/>
      <w:r w:rsidRPr="004238E4">
        <w:rPr>
          <w:rFonts w:ascii="Calibri" w:hAnsi="Calibri" w:cs="Book Antiqua"/>
          <w:i w:val="0"/>
          <w:sz w:val="24"/>
        </w:rPr>
        <w:t xml:space="preserve"> </w:t>
      </w:r>
    </w:p>
    <w:p w14:paraId="79E2CC7E" w14:textId="77777777" w:rsidR="005235E3" w:rsidRPr="004238E4" w:rsidRDefault="005235E3" w:rsidP="005235E3">
      <w:pPr>
        <w:pStyle w:val="Ttulo3"/>
        <w:numPr>
          <w:ilvl w:val="2"/>
          <w:numId w:val="2"/>
        </w:numPr>
        <w:ind w:left="1843"/>
        <w:rPr>
          <w:rFonts w:ascii="Calibri" w:hAnsi="Calibri" w:cs="Calibri"/>
          <w:sz w:val="24"/>
          <w:szCs w:val="24"/>
        </w:rPr>
      </w:pPr>
      <w:bookmarkStart w:id="46" w:name="_Toc61560570"/>
      <w:bookmarkStart w:id="47" w:name="_Toc139966895"/>
      <w:r w:rsidRPr="004238E4">
        <w:rPr>
          <w:rFonts w:ascii="Calibri" w:hAnsi="Calibri" w:cs="Calibri"/>
          <w:sz w:val="24"/>
          <w:szCs w:val="24"/>
        </w:rPr>
        <w:t>Actores</w:t>
      </w:r>
      <w:bookmarkEnd w:id="46"/>
      <w:bookmarkEnd w:id="47"/>
    </w:p>
    <w:p w14:paraId="0CCC0001" w14:textId="77777777" w:rsidR="005235E3" w:rsidRPr="004238E4" w:rsidRDefault="005235E3" w:rsidP="006D47E5">
      <w:pPr>
        <w:jc w:val="both"/>
        <w:rPr>
          <w:rFonts w:ascii="Calibri" w:hAnsi="Calibri" w:cs="Book Antiqua"/>
          <w:i/>
          <w:color w:val="0000FF"/>
        </w:rPr>
      </w:pPr>
    </w:p>
    <w:tbl>
      <w:tblPr>
        <w:tblpPr w:leftFromText="141" w:rightFromText="141" w:vertAnchor="text" w:horzAnchor="margin" w:tblpXSpec="center" w:tblpY="-34"/>
        <w:tblW w:w="0" w:type="auto"/>
        <w:tblCellMar>
          <w:left w:w="0" w:type="dxa"/>
          <w:right w:w="0" w:type="dxa"/>
        </w:tblCellMar>
        <w:tblLook w:val="0600" w:firstRow="0" w:lastRow="0" w:firstColumn="0" w:lastColumn="0" w:noHBand="1" w:noVBand="1"/>
      </w:tblPr>
      <w:tblGrid>
        <w:gridCol w:w="2145"/>
        <w:gridCol w:w="5230"/>
      </w:tblGrid>
      <w:tr w:rsidR="006D47E5" w:rsidRPr="004238E4" w14:paraId="373BCABD" w14:textId="77777777" w:rsidTr="006D47E5">
        <w:trPr>
          <w:trHeight w:val="299"/>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928CE27" w14:textId="77777777" w:rsidR="006D47E5" w:rsidRPr="004238E4" w:rsidRDefault="006D47E5" w:rsidP="006D47E5">
            <w:pPr>
              <w:keepLines/>
              <w:widowControl w:val="0"/>
              <w:contextualSpacing/>
              <w:rPr>
                <w:rFonts w:ascii="Calibri" w:hAnsi="Calibri" w:cs="Calibri"/>
                <w:i/>
                <w:iCs/>
              </w:rPr>
            </w:pPr>
            <w:r w:rsidRPr="004238E4">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7972F3" w14:textId="77777777" w:rsidR="006D47E5" w:rsidRPr="004238E4" w:rsidRDefault="006D47E5" w:rsidP="006D47E5">
            <w:pPr>
              <w:keepLines/>
              <w:widowControl w:val="0"/>
              <w:spacing w:after="160"/>
              <w:contextualSpacing/>
              <w:rPr>
                <w:i/>
              </w:rPr>
            </w:pPr>
            <w:r w:rsidRPr="004238E4">
              <w:rPr>
                <w:b/>
                <w:bCs/>
                <w:i/>
                <w:iCs/>
              </w:rPr>
              <w:t>ACT-1</w:t>
            </w:r>
          </w:p>
        </w:tc>
      </w:tr>
      <w:tr w:rsidR="006D47E5" w:rsidRPr="004238E4" w14:paraId="4F3F2988" w14:textId="77777777" w:rsidTr="006D47E5">
        <w:trPr>
          <w:trHeight w:val="25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0BDD953F" w14:textId="77777777" w:rsidR="006D47E5" w:rsidRPr="004238E4" w:rsidRDefault="006D47E5" w:rsidP="006D47E5">
            <w:pPr>
              <w:keepLines/>
              <w:widowControl w:val="0"/>
              <w:contextualSpacing/>
              <w:rPr>
                <w:rFonts w:ascii="Calibri" w:hAnsi="Calibri" w:cs="Calibri"/>
                <w:i/>
                <w:iCs/>
              </w:rPr>
            </w:pPr>
            <w:r w:rsidRPr="004238E4">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B34A88" w14:textId="77777777" w:rsidR="006D47E5" w:rsidRPr="004238E4" w:rsidRDefault="006D47E5" w:rsidP="006D47E5">
            <w:pPr>
              <w:pStyle w:val="NormalWeb"/>
              <w:spacing w:before="0" w:beforeAutospacing="0" w:after="0" w:afterAutospacing="0"/>
              <w:textAlignment w:val="top"/>
              <w:rPr>
                <w:rFonts w:ascii="Calibri" w:hAnsi="Calibri" w:cs="Calibri"/>
                <w:i/>
              </w:rPr>
            </w:pPr>
            <w:r w:rsidRPr="004238E4">
              <w:rPr>
                <w:rFonts w:ascii="Calibri" w:hAnsi="Calibri" w:cs="Calibri"/>
                <w:i/>
                <w:kern w:val="24"/>
              </w:rPr>
              <w:t>Cliente</w:t>
            </w:r>
          </w:p>
        </w:tc>
      </w:tr>
      <w:tr w:rsidR="006D47E5" w:rsidRPr="004238E4" w14:paraId="5D126715" w14:textId="77777777" w:rsidTr="006D47E5">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5293659" w14:textId="77777777" w:rsidR="006D47E5" w:rsidRPr="004238E4" w:rsidRDefault="006D47E5" w:rsidP="006D47E5">
            <w:pPr>
              <w:keepLines/>
              <w:widowControl w:val="0"/>
              <w:contextualSpacing/>
              <w:rPr>
                <w:rFonts w:ascii="Calibri" w:hAnsi="Calibri" w:cs="Calibri"/>
                <w:i/>
                <w:iCs/>
              </w:rPr>
            </w:pPr>
            <w:r w:rsidRPr="004238E4">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16DC68" w14:textId="77777777" w:rsidR="006D47E5" w:rsidRPr="004238E4" w:rsidRDefault="006D47E5" w:rsidP="006D47E5">
            <w:pPr>
              <w:pStyle w:val="NormalWeb"/>
              <w:spacing w:before="0" w:beforeAutospacing="0" w:after="0" w:afterAutospacing="0"/>
              <w:jc w:val="both"/>
              <w:rPr>
                <w:rFonts w:ascii="Calibri" w:hAnsi="Calibri" w:cs="Calibri"/>
                <w:i/>
              </w:rPr>
            </w:pPr>
            <w:r w:rsidRPr="004238E4">
              <w:rPr>
                <w:rFonts w:ascii="Calibri" w:hAnsi="Calibri" w:cs="Calibri"/>
                <w:i/>
                <w:kern w:val="24"/>
              </w:rPr>
              <w:t>Usuario importante y que interactúa con el sistema web y realiza las compras</w:t>
            </w:r>
          </w:p>
        </w:tc>
      </w:tr>
      <w:tr w:rsidR="006D47E5" w:rsidRPr="004238E4" w14:paraId="0A110269" w14:textId="77777777" w:rsidTr="006D47E5">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60980A6" w14:textId="77777777" w:rsidR="006D47E5" w:rsidRPr="004238E4" w:rsidRDefault="0049755E" w:rsidP="006D47E5">
            <w:pPr>
              <w:keepLines/>
              <w:widowControl w:val="0"/>
              <w:contextualSpacing/>
              <w:rPr>
                <w:rFonts w:ascii="Calibri" w:hAnsi="Calibri" w:cs="Calibri"/>
                <w:i/>
                <w:iCs/>
              </w:rPr>
            </w:pPr>
            <w:r w:rsidRPr="004238E4">
              <w:rPr>
                <w:rFonts w:ascii="Calibri" w:hAnsi="Calibri" w:cs="Calibri"/>
                <w:i/>
                <w:iCs/>
              </w:rPr>
              <w:t>Responsabilidades</w:t>
            </w:r>
            <w:r w:rsidR="006D47E5" w:rsidRPr="004238E4">
              <w:rPr>
                <w:rFonts w:ascii="Calibri" w:hAnsi="Calibri" w:cs="Calibri"/>
                <w:i/>
                <w:iCs/>
              </w:rPr>
              <w:t>:</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9928FC" w14:textId="77777777" w:rsidR="006D47E5" w:rsidRPr="004238E4" w:rsidRDefault="00F461CF" w:rsidP="006D47E5">
            <w:pPr>
              <w:pStyle w:val="Prrafodelista"/>
              <w:numPr>
                <w:ilvl w:val="0"/>
                <w:numId w:val="64"/>
              </w:numPr>
              <w:textAlignment w:val="top"/>
              <w:rPr>
                <w:rFonts w:ascii="Calibri" w:hAnsi="Calibri" w:cs="Calibri"/>
                <w:i/>
              </w:rPr>
            </w:pPr>
            <w:r w:rsidRPr="004238E4">
              <w:rPr>
                <w:rFonts w:ascii="Calibri" w:hAnsi="Calibri" w:cs="Calibri"/>
                <w:b/>
                <w:bCs/>
                <w:i/>
                <w:kern w:val="24"/>
              </w:rPr>
              <w:t>Cumplir con los términos y condiciones: Al</w:t>
            </w:r>
            <w:r w:rsidRPr="004238E4">
              <w:rPr>
                <w:rFonts w:ascii="Calibri" w:hAnsi="Calibri" w:cs="Calibri"/>
                <w:i/>
                <w:kern w:val="24"/>
              </w:rPr>
              <w:t xml:space="preserve"> utilizar la página web, debes leer y cumplir con los términos y condiciones establecidos por el sitio.</w:t>
            </w:r>
          </w:p>
          <w:p w14:paraId="6FC62CBA" w14:textId="77777777" w:rsidR="00F461CF" w:rsidRPr="004238E4" w:rsidRDefault="00F461CF" w:rsidP="006D47E5">
            <w:pPr>
              <w:pStyle w:val="Prrafodelista"/>
              <w:numPr>
                <w:ilvl w:val="0"/>
                <w:numId w:val="64"/>
              </w:numPr>
              <w:textAlignment w:val="top"/>
              <w:rPr>
                <w:rFonts w:ascii="Calibri" w:hAnsi="Calibri" w:cs="Calibri"/>
                <w:i/>
              </w:rPr>
            </w:pPr>
            <w:r w:rsidRPr="004238E4">
              <w:rPr>
                <w:rFonts w:ascii="Calibri" w:hAnsi="Calibri" w:cs="Calibri"/>
                <w:b/>
                <w:bCs/>
                <w:i/>
              </w:rPr>
              <w:t>Información precisa:</w:t>
            </w:r>
            <w:r w:rsidRPr="004238E4">
              <w:rPr>
                <w:rFonts w:ascii="Calibri" w:hAnsi="Calibri" w:cs="Calibri"/>
                <w:i/>
              </w:rPr>
              <w:t xml:space="preserve"> Cuando te registres en la página web, es importante que proporciones información precisa y actualizada.</w:t>
            </w:r>
          </w:p>
          <w:p w14:paraId="20AECBF7" w14:textId="77777777" w:rsidR="00F461CF" w:rsidRPr="004238E4" w:rsidRDefault="00F461CF" w:rsidP="006D47E5">
            <w:pPr>
              <w:pStyle w:val="Prrafodelista"/>
              <w:numPr>
                <w:ilvl w:val="0"/>
                <w:numId w:val="64"/>
              </w:numPr>
              <w:textAlignment w:val="top"/>
              <w:rPr>
                <w:rFonts w:ascii="Calibri" w:hAnsi="Calibri" w:cs="Calibri"/>
                <w:i/>
              </w:rPr>
            </w:pPr>
            <w:r w:rsidRPr="004238E4">
              <w:rPr>
                <w:rFonts w:ascii="Calibri" w:hAnsi="Calibri" w:cs="Calibri"/>
                <w:b/>
                <w:bCs/>
                <w:i/>
              </w:rPr>
              <w:t>Credenciales de inicio de sesión seguras:</w:t>
            </w:r>
            <w:r w:rsidRPr="004238E4">
              <w:rPr>
                <w:rFonts w:ascii="Calibri" w:hAnsi="Calibri" w:cs="Calibri"/>
                <w:i/>
              </w:rPr>
              <w:t xml:space="preserve"> Es responsabilidad tuya proteger tus credenciales de inicio de sesión, como nombre de usuario y contraseña.</w:t>
            </w:r>
          </w:p>
          <w:p w14:paraId="6CD387E3" w14:textId="77777777" w:rsidR="00F461CF" w:rsidRPr="004238E4" w:rsidRDefault="00F461CF" w:rsidP="006D47E5">
            <w:pPr>
              <w:pStyle w:val="Prrafodelista"/>
              <w:numPr>
                <w:ilvl w:val="0"/>
                <w:numId w:val="64"/>
              </w:numPr>
              <w:textAlignment w:val="top"/>
              <w:rPr>
                <w:rFonts w:ascii="Calibri" w:hAnsi="Calibri" w:cs="Calibri"/>
                <w:i/>
              </w:rPr>
            </w:pPr>
            <w:r w:rsidRPr="004238E4">
              <w:rPr>
                <w:rFonts w:ascii="Calibri" w:hAnsi="Calibri" w:cs="Calibri"/>
                <w:b/>
                <w:bCs/>
                <w:i/>
              </w:rPr>
              <w:t>Respetar la privacidad de otros usuarios:</w:t>
            </w:r>
            <w:r w:rsidRPr="004238E4">
              <w:rPr>
                <w:rFonts w:ascii="Calibri" w:hAnsi="Calibri" w:cs="Calibri"/>
                <w:i/>
              </w:rPr>
              <w:t xml:space="preserve"> Es importante respetar la privacidad de otros usuarios.</w:t>
            </w:r>
          </w:p>
        </w:tc>
      </w:tr>
      <w:tr w:rsidR="006D47E5" w:rsidRPr="004238E4" w14:paraId="5F7A81D4" w14:textId="77777777" w:rsidTr="006D47E5">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9961BD5" w14:textId="77777777" w:rsidR="006D47E5" w:rsidRPr="004238E4" w:rsidRDefault="006D47E5" w:rsidP="006D47E5">
            <w:pPr>
              <w:keepLines/>
              <w:widowControl w:val="0"/>
              <w:contextualSpacing/>
              <w:rPr>
                <w:rFonts w:ascii="Calibri" w:hAnsi="Calibri" w:cs="Calibri"/>
                <w:i/>
                <w:iCs/>
              </w:rPr>
            </w:pPr>
            <w:r w:rsidRPr="004238E4">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B6A23B" w14:textId="77777777" w:rsidR="006D47E5" w:rsidRPr="004238E4" w:rsidRDefault="006D47E5" w:rsidP="006D47E5">
            <w:pPr>
              <w:pStyle w:val="NormalWeb"/>
              <w:spacing w:before="0" w:beforeAutospacing="0" w:after="0" w:afterAutospacing="0"/>
              <w:textAlignment w:val="top"/>
              <w:rPr>
                <w:rFonts w:ascii="Calibri" w:hAnsi="Calibri" w:cs="Calibri"/>
                <w:i/>
              </w:rPr>
            </w:pPr>
            <w:r w:rsidRPr="004238E4">
              <w:rPr>
                <w:rFonts w:ascii="Calibri" w:hAnsi="Calibri" w:cs="Calibri"/>
                <w:i/>
                <w:kern w:val="24"/>
              </w:rPr>
              <w:t>Líder de diseño arquitectónico</w:t>
            </w:r>
          </w:p>
        </w:tc>
      </w:tr>
    </w:tbl>
    <w:p w14:paraId="79D39E65" w14:textId="77777777" w:rsidR="006D47E5" w:rsidRPr="004238E4" w:rsidRDefault="006D47E5" w:rsidP="005235E3">
      <w:pPr>
        <w:ind w:left="1134"/>
        <w:jc w:val="both"/>
        <w:rPr>
          <w:rFonts w:ascii="Calibri" w:hAnsi="Calibri" w:cs="Book Antiqua"/>
          <w:i/>
          <w:color w:val="0000FF"/>
        </w:rPr>
      </w:pPr>
    </w:p>
    <w:p w14:paraId="4670769C" w14:textId="77777777" w:rsidR="006D47E5" w:rsidRPr="004238E4" w:rsidRDefault="006D47E5" w:rsidP="005235E3">
      <w:pPr>
        <w:ind w:left="1134"/>
        <w:jc w:val="both"/>
        <w:rPr>
          <w:rFonts w:ascii="Calibri" w:hAnsi="Calibri" w:cs="Book Antiqua"/>
          <w:i/>
          <w:color w:val="0000FF"/>
        </w:rPr>
      </w:pPr>
    </w:p>
    <w:p w14:paraId="63832A7E" w14:textId="77777777" w:rsidR="005235E3" w:rsidRPr="004238E4" w:rsidRDefault="005235E3" w:rsidP="005235E3">
      <w:pPr>
        <w:ind w:left="720"/>
        <w:jc w:val="both"/>
        <w:rPr>
          <w:rFonts w:ascii="Calibri" w:hAnsi="Calibri" w:cs="Book Antiqua"/>
          <w:i/>
          <w:color w:val="0000FF"/>
        </w:rPr>
      </w:pPr>
    </w:p>
    <w:p w14:paraId="3A020C39" w14:textId="77777777" w:rsidR="005235E3" w:rsidRPr="004238E4" w:rsidRDefault="005235E3" w:rsidP="005235E3"/>
    <w:p w14:paraId="7B9BC87C" w14:textId="77777777" w:rsidR="006D47E5" w:rsidRPr="004238E4" w:rsidRDefault="006D47E5" w:rsidP="006D47E5"/>
    <w:p w14:paraId="22673ED3" w14:textId="77777777" w:rsidR="00F461CF" w:rsidRPr="004238E4" w:rsidRDefault="00F461CF" w:rsidP="006D47E5"/>
    <w:p w14:paraId="6DE1EF34" w14:textId="77777777" w:rsidR="00F461CF" w:rsidRPr="004238E4" w:rsidRDefault="00F461CF" w:rsidP="006D47E5"/>
    <w:p w14:paraId="0FA293D5" w14:textId="77777777" w:rsidR="00F461CF" w:rsidRPr="004238E4" w:rsidRDefault="00F461CF" w:rsidP="006D47E5"/>
    <w:p w14:paraId="6B0E0241" w14:textId="77777777" w:rsidR="00F461CF" w:rsidRPr="004238E4" w:rsidRDefault="00F461CF" w:rsidP="006D47E5"/>
    <w:tbl>
      <w:tblPr>
        <w:tblpPr w:leftFromText="141" w:rightFromText="141" w:vertAnchor="text" w:horzAnchor="margin" w:tblpXSpec="center" w:tblpY="-34"/>
        <w:tblW w:w="0" w:type="auto"/>
        <w:tblCellMar>
          <w:left w:w="0" w:type="dxa"/>
          <w:right w:w="0" w:type="dxa"/>
        </w:tblCellMar>
        <w:tblLook w:val="0600" w:firstRow="0" w:lastRow="0" w:firstColumn="0" w:lastColumn="0" w:noHBand="1" w:noVBand="1"/>
      </w:tblPr>
      <w:tblGrid>
        <w:gridCol w:w="2145"/>
        <w:gridCol w:w="5230"/>
      </w:tblGrid>
      <w:tr w:rsidR="006D47E5" w:rsidRPr="004238E4" w14:paraId="5B3E26E2" w14:textId="77777777">
        <w:trPr>
          <w:trHeight w:val="299"/>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3797A71"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lastRenderedPageBreak/>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5AFA39" w14:textId="77777777" w:rsidR="006D47E5" w:rsidRPr="004238E4" w:rsidRDefault="006D47E5">
            <w:pPr>
              <w:keepLines/>
              <w:widowControl w:val="0"/>
              <w:spacing w:after="160"/>
              <w:contextualSpacing/>
              <w:rPr>
                <w:i/>
              </w:rPr>
            </w:pPr>
            <w:r w:rsidRPr="004238E4">
              <w:rPr>
                <w:b/>
                <w:bCs/>
                <w:i/>
                <w:iCs/>
              </w:rPr>
              <w:t>ACT-2</w:t>
            </w:r>
          </w:p>
        </w:tc>
      </w:tr>
      <w:tr w:rsidR="006D47E5" w:rsidRPr="004238E4" w14:paraId="0D1831F6" w14:textId="77777777">
        <w:trPr>
          <w:trHeight w:val="25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7A66A58F"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EA49A6" w14:textId="77777777" w:rsidR="006D47E5" w:rsidRPr="004238E4" w:rsidRDefault="006D47E5">
            <w:pPr>
              <w:pStyle w:val="NormalWeb"/>
              <w:spacing w:before="0" w:beforeAutospacing="0" w:after="0" w:afterAutospacing="0"/>
              <w:textAlignment w:val="top"/>
              <w:rPr>
                <w:rFonts w:ascii="Calibri" w:hAnsi="Calibri" w:cs="Calibri"/>
                <w:i/>
              </w:rPr>
            </w:pPr>
            <w:r w:rsidRPr="004238E4">
              <w:rPr>
                <w:rFonts w:ascii="Calibri" w:hAnsi="Calibri" w:cs="Calibri"/>
                <w:i/>
                <w:kern w:val="24"/>
              </w:rPr>
              <w:t>Sistema Web</w:t>
            </w:r>
          </w:p>
        </w:tc>
      </w:tr>
      <w:tr w:rsidR="006D47E5" w:rsidRPr="004238E4" w14:paraId="0C033BB7"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44156DF"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AEA52C" w14:textId="77777777" w:rsidR="006D47E5" w:rsidRPr="004238E4" w:rsidRDefault="006D47E5">
            <w:pPr>
              <w:pStyle w:val="NormalWeb"/>
              <w:spacing w:before="0" w:beforeAutospacing="0" w:after="0" w:afterAutospacing="0"/>
              <w:jc w:val="both"/>
              <w:rPr>
                <w:rFonts w:ascii="Calibri" w:hAnsi="Calibri" w:cs="Calibri"/>
                <w:i/>
              </w:rPr>
            </w:pPr>
            <w:r w:rsidRPr="004238E4">
              <w:rPr>
                <w:rFonts w:ascii="Calibri" w:hAnsi="Calibri" w:cs="Calibri"/>
                <w:i/>
                <w:kern w:val="24"/>
              </w:rPr>
              <w:t>Sistema en el que se podrá realizarlas compras en líneas</w:t>
            </w:r>
          </w:p>
        </w:tc>
      </w:tr>
      <w:tr w:rsidR="006D47E5" w:rsidRPr="004238E4" w14:paraId="5AE2A390"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3168DD4" w14:textId="77777777" w:rsidR="006D47E5" w:rsidRPr="004238E4" w:rsidRDefault="0049755E">
            <w:pPr>
              <w:keepLines/>
              <w:widowControl w:val="0"/>
              <w:contextualSpacing/>
              <w:rPr>
                <w:rFonts w:ascii="Calibri" w:hAnsi="Calibri" w:cs="Calibri"/>
                <w:i/>
                <w:iCs/>
              </w:rPr>
            </w:pPr>
            <w:r w:rsidRPr="004238E4">
              <w:rPr>
                <w:rFonts w:ascii="Calibri" w:hAnsi="Calibri" w:cs="Calibri"/>
                <w:i/>
                <w:iCs/>
              </w:rPr>
              <w:t>Responsabilidades</w:t>
            </w:r>
            <w:r w:rsidR="006D47E5" w:rsidRPr="004238E4">
              <w:rPr>
                <w:rFonts w:ascii="Calibri" w:hAnsi="Calibri" w:cs="Calibri"/>
                <w:i/>
                <w:iCs/>
              </w:rPr>
              <w:t>:</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4C009E" w14:textId="77777777" w:rsidR="00F461CF" w:rsidRPr="004238E4" w:rsidRDefault="00F461CF" w:rsidP="006D47E5">
            <w:pPr>
              <w:pStyle w:val="Prrafodelista"/>
              <w:numPr>
                <w:ilvl w:val="0"/>
                <w:numId w:val="64"/>
              </w:numPr>
              <w:textAlignment w:val="top"/>
              <w:rPr>
                <w:rFonts w:ascii="Calibri" w:hAnsi="Calibri" w:cs="Calibri"/>
                <w:i/>
              </w:rPr>
            </w:pPr>
            <w:r w:rsidRPr="004238E4">
              <w:rPr>
                <w:rFonts w:ascii="Calibri" w:hAnsi="Calibri" w:cs="Calibri"/>
                <w:b/>
                <w:bCs/>
                <w:i/>
                <w:kern w:val="24"/>
              </w:rPr>
              <w:t>Desarrollo y diseño del sistema:</w:t>
            </w:r>
            <w:r w:rsidRPr="004238E4">
              <w:rPr>
                <w:rFonts w:ascii="Calibri" w:hAnsi="Calibri" w:cs="Calibri"/>
                <w:i/>
                <w:kern w:val="24"/>
              </w:rPr>
              <w:t xml:space="preserve"> El equipo es responsable de desarrollar y diseñar el sistema web de manera efectiva. </w:t>
            </w:r>
          </w:p>
          <w:p w14:paraId="55C077F3" w14:textId="77777777" w:rsidR="006D47E5" w:rsidRPr="004238E4" w:rsidRDefault="00F461CF" w:rsidP="006D47E5">
            <w:pPr>
              <w:pStyle w:val="Prrafodelista"/>
              <w:numPr>
                <w:ilvl w:val="0"/>
                <w:numId w:val="64"/>
              </w:numPr>
              <w:textAlignment w:val="top"/>
              <w:rPr>
                <w:rFonts w:ascii="Calibri" w:hAnsi="Calibri" w:cs="Calibri"/>
                <w:i/>
              </w:rPr>
            </w:pPr>
            <w:r w:rsidRPr="004238E4">
              <w:rPr>
                <w:rFonts w:ascii="Calibri" w:hAnsi="Calibri" w:cs="Calibri"/>
                <w:b/>
                <w:bCs/>
                <w:i/>
                <w:kern w:val="24"/>
              </w:rPr>
              <w:t>Seguridad:</w:t>
            </w:r>
            <w:r w:rsidRPr="004238E4">
              <w:rPr>
                <w:rFonts w:ascii="Calibri" w:hAnsi="Calibri" w:cs="Calibri"/>
                <w:i/>
                <w:kern w:val="24"/>
              </w:rPr>
              <w:t xml:space="preserve"> La seguridad es una responsabilidad fundamental. El equipo debe implementar medidas de seguridad para proteger la información sensible de los usuarios y prevenir ataques cibernéticos.</w:t>
            </w:r>
          </w:p>
          <w:p w14:paraId="53C69B37" w14:textId="77777777" w:rsidR="00F461CF" w:rsidRPr="004238E4" w:rsidRDefault="00F461CF" w:rsidP="006D47E5">
            <w:pPr>
              <w:pStyle w:val="Prrafodelista"/>
              <w:numPr>
                <w:ilvl w:val="0"/>
                <w:numId w:val="64"/>
              </w:numPr>
              <w:textAlignment w:val="top"/>
              <w:rPr>
                <w:rFonts w:ascii="Calibri" w:hAnsi="Calibri" w:cs="Calibri"/>
                <w:i/>
              </w:rPr>
            </w:pPr>
            <w:r w:rsidRPr="004238E4">
              <w:rPr>
                <w:rFonts w:ascii="Calibri" w:hAnsi="Calibri" w:cs="Calibri"/>
                <w:b/>
                <w:bCs/>
                <w:i/>
              </w:rPr>
              <w:t>Mantenimiento y actualización:</w:t>
            </w:r>
            <w:r w:rsidRPr="004238E4">
              <w:rPr>
                <w:rFonts w:ascii="Calibri" w:hAnsi="Calibri" w:cs="Calibri"/>
                <w:i/>
              </w:rPr>
              <w:t xml:space="preserve"> El equipo es responsable de mantener el sistema web en funcionamiento y asegurarse de que esté actualizado.</w:t>
            </w:r>
          </w:p>
          <w:p w14:paraId="053D6314" w14:textId="77777777" w:rsidR="00F461CF" w:rsidRPr="004238E4" w:rsidRDefault="00F461CF" w:rsidP="006D47E5">
            <w:pPr>
              <w:pStyle w:val="Prrafodelista"/>
              <w:numPr>
                <w:ilvl w:val="0"/>
                <w:numId w:val="64"/>
              </w:numPr>
              <w:textAlignment w:val="top"/>
              <w:rPr>
                <w:rFonts w:ascii="Calibri" w:hAnsi="Calibri" w:cs="Calibri"/>
                <w:i/>
              </w:rPr>
            </w:pPr>
            <w:r w:rsidRPr="004238E4">
              <w:rPr>
                <w:rFonts w:ascii="Calibri" w:hAnsi="Calibri" w:cs="Calibri"/>
                <w:b/>
                <w:bCs/>
                <w:i/>
              </w:rPr>
              <w:t>Pruebas y control de calidad:</w:t>
            </w:r>
            <w:r w:rsidRPr="004238E4">
              <w:rPr>
                <w:rFonts w:ascii="Calibri" w:hAnsi="Calibri" w:cs="Calibri"/>
                <w:i/>
              </w:rPr>
              <w:t xml:space="preserve"> Antes de lanzar el sistema web y durante su desarrollo continuo, el equipo debe realizar pruebas exhaustivas para asegurar que funcione correctamente.</w:t>
            </w:r>
          </w:p>
          <w:p w14:paraId="1F0E9E6E" w14:textId="77777777" w:rsidR="00F461CF" w:rsidRPr="004238E4" w:rsidRDefault="00F461CF" w:rsidP="006D47E5">
            <w:pPr>
              <w:pStyle w:val="Prrafodelista"/>
              <w:numPr>
                <w:ilvl w:val="0"/>
                <w:numId w:val="64"/>
              </w:numPr>
              <w:textAlignment w:val="top"/>
              <w:rPr>
                <w:rFonts w:ascii="Calibri" w:hAnsi="Calibri" w:cs="Calibri"/>
                <w:i/>
              </w:rPr>
            </w:pPr>
            <w:r w:rsidRPr="004238E4">
              <w:rPr>
                <w:rFonts w:ascii="Calibri" w:hAnsi="Calibri" w:cs="Calibri"/>
                <w:b/>
                <w:bCs/>
                <w:i/>
              </w:rPr>
              <w:t>Soporte técnico:</w:t>
            </w:r>
            <w:r w:rsidRPr="004238E4">
              <w:rPr>
                <w:rFonts w:ascii="Calibri" w:hAnsi="Calibri" w:cs="Calibri"/>
                <w:i/>
              </w:rPr>
              <w:t xml:space="preserve"> El equipo debe proporcionar soporte técnico a los usuarios del sistema web.</w:t>
            </w:r>
          </w:p>
          <w:p w14:paraId="0EE0A33A" w14:textId="77777777" w:rsidR="00F461CF" w:rsidRPr="004238E4" w:rsidRDefault="00F461CF" w:rsidP="006D47E5">
            <w:pPr>
              <w:pStyle w:val="Prrafodelista"/>
              <w:numPr>
                <w:ilvl w:val="0"/>
                <w:numId w:val="64"/>
              </w:numPr>
              <w:textAlignment w:val="top"/>
              <w:rPr>
                <w:rFonts w:ascii="Calibri" w:hAnsi="Calibri" w:cs="Calibri"/>
                <w:i/>
              </w:rPr>
            </w:pPr>
            <w:r w:rsidRPr="004238E4">
              <w:rPr>
                <w:rFonts w:ascii="Calibri" w:hAnsi="Calibri" w:cs="Calibri"/>
                <w:b/>
                <w:bCs/>
                <w:i/>
              </w:rPr>
              <w:t>Comunicación efectiva:</w:t>
            </w:r>
            <w:r w:rsidRPr="004238E4">
              <w:rPr>
                <w:rFonts w:ascii="Calibri" w:hAnsi="Calibri" w:cs="Calibri"/>
                <w:i/>
              </w:rPr>
              <w:t xml:space="preserve"> El equipo debe comunicarse de manera efectiva tanto entre ellos como con los usuarios del sistema.</w:t>
            </w:r>
          </w:p>
        </w:tc>
      </w:tr>
      <w:tr w:rsidR="006D47E5" w:rsidRPr="004238E4" w14:paraId="4B692B08"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3A9ADB2"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794C18" w14:textId="77777777" w:rsidR="006D47E5" w:rsidRPr="004238E4" w:rsidRDefault="006D47E5">
            <w:pPr>
              <w:pStyle w:val="NormalWeb"/>
              <w:spacing w:before="0" w:beforeAutospacing="0" w:after="0" w:afterAutospacing="0"/>
              <w:textAlignment w:val="top"/>
              <w:rPr>
                <w:rFonts w:ascii="Calibri" w:hAnsi="Calibri" w:cs="Calibri"/>
                <w:i/>
              </w:rPr>
            </w:pPr>
            <w:r w:rsidRPr="004238E4">
              <w:rPr>
                <w:rFonts w:ascii="Calibri" w:hAnsi="Calibri" w:cs="Calibri"/>
                <w:i/>
                <w:kern w:val="24"/>
              </w:rPr>
              <w:t>Líder de diseño arquitectónico</w:t>
            </w:r>
          </w:p>
        </w:tc>
      </w:tr>
    </w:tbl>
    <w:p w14:paraId="1CA4A47B" w14:textId="77777777" w:rsidR="006D47E5" w:rsidRPr="004238E4" w:rsidRDefault="006D47E5" w:rsidP="006D47E5"/>
    <w:p w14:paraId="7346BC9A" w14:textId="77777777" w:rsidR="00F461CF" w:rsidRPr="004238E4" w:rsidRDefault="00F461CF" w:rsidP="006D47E5"/>
    <w:p w14:paraId="7BBE4971" w14:textId="77777777" w:rsidR="00F461CF" w:rsidRPr="004238E4" w:rsidRDefault="00F461CF" w:rsidP="006D47E5"/>
    <w:p w14:paraId="4E146AA9" w14:textId="77777777" w:rsidR="00F461CF" w:rsidRPr="004238E4" w:rsidRDefault="00F461CF" w:rsidP="006D47E5"/>
    <w:p w14:paraId="004CC3EB" w14:textId="77777777" w:rsidR="006D47E5" w:rsidRPr="004238E4" w:rsidRDefault="006D47E5" w:rsidP="006D47E5"/>
    <w:p w14:paraId="1C04BEC7" w14:textId="77777777" w:rsidR="006D47E5" w:rsidRPr="004238E4" w:rsidRDefault="006D47E5" w:rsidP="006D47E5"/>
    <w:p w14:paraId="7D1798CE" w14:textId="77777777" w:rsidR="006D47E5" w:rsidRPr="004238E4" w:rsidRDefault="006D47E5" w:rsidP="006D47E5"/>
    <w:p w14:paraId="0D4E0E20" w14:textId="77777777" w:rsidR="006D47E5" w:rsidRPr="004238E4" w:rsidRDefault="006D47E5" w:rsidP="006D47E5"/>
    <w:p w14:paraId="06809BB3" w14:textId="77777777" w:rsidR="006D47E5" w:rsidRPr="004238E4" w:rsidRDefault="006D47E5" w:rsidP="006D47E5"/>
    <w:p w14:paraId="0EE1CCBD" w14:textId="77777777" w:rsidR="006D47E5" w:rsidRPr="004238E4" w:rsidRDefault="006D47E5" w:rsidP="006D47E5"/>
    <w:p w14:paraId="077836AC" w14:textId="77777777" w:rsidR="006D47E5" w:rsidRPr="004238E4" w:rsidRDefault="006D47E5" w:rsidP="006D47E5"/>
    <w:p w14:paraId="29D606F4" w14:textId="77777777" w:rsidR="006D47E5" w:rsidRPr="004238E4" w:rsidRDefault="006D47E5" w:rsidP="006D47E5"/>
    <w:p w14:paraId="12D58766" w14:textId="77777777" w:rsidR="006D47E5" w:rsidRPr="004238E4" w:rsidRDefault="006D47E5" w:rsidP="006D47E5"/>
    <w:p w14:paraId="24B815D8" w14:textId="77777777" w:rsidR="006D47E5" w:rsidRPr="004238E4" w:rsidRDefault="006D47E5" w:rsidP="006D47E5"/>
    <w:p w14:paraId="452AC560" w14:textId="77777777" w:rsidR="006D47E5" w:rsidRPr="004238E4" w:rsidRDefault="006D47E5" w:rsidP="006D47E5"/>
    <w:p w14:paraId="14E2DFC6" w14:textId="77777777" w:rsidR="006D47E5" w:rsidRPr="004238E4" w:rsidRDefault="006D47E5" w:rsidP="006D47E5"/>
    <w:p w14:paraId="5EAF77FC" w14:textId="77777777" w:rsidR="006D47E5" w:rsidRPr="004238E4" w:rsidRDefault="006D47E5" w:rsidP="006D47E5"/>
    <w:p w14:paraId="0C9ADC36" w14:textId="77777777" w:rsidR="00F461CF" w:rsidRPr="004238E4" w:rsidRDefault="00F461CF" w:rsidP="006D47E5"/>
    <w:p w14:paraId="2BFEB90B" w14:textId="77777777" w:rsidR="00F461CF" w:rsidRPr="004238E4" w:rsidRDefault="00F461CF" w:rsidP="006D47E5"/>
    <w:p w14:paraId="660DA207" w14:textId="77777777" w:rsidR="00F461CF" w:rsidRPr="004238E4" w:rsidRDefault="00F461CF" w:rsidP="006D47E5"/>
    <w:p w14:paraId="340DC7E0" w14:textId="77777777" w:rsidR="00F461CF" w:rsidRPr="004238E4" w:rsidRDefault="00F461CF" w:rsidP="006D47E5"/>
    <w:p w14:paraId="0FB9B458" w14:textId="77777777" w:rsidR="00F461CF" w:rsidRPr="004238E4" w:rsidRDefault="00F461CF" w:rsidP="006D47E5"/>
    <w:p w14:paraId="624850E2" w14:textId="77777777" w:rsidR="00920C8A" w:rsidRPr="004238E4" w:rsidRDefault="00920C8A" w:rsidP="006D47E5"/>
    <w:p w14:paraId="0B53E1CB" w14:textId="77777777" w:rsidR="00920C8A" w:rsidRPr="004238E4" w:rsidRDefault="00920C8A" w:rsidP="006D47E5"/>
    <w:p w14:paraId="2C09ED9B" w14:textId="77777777" w:rsidR="00920C8A" w:rsidRPr="004238E4" w:rsidRDefault="00920C8A" w:rsidP="006D47E5"/>
    <w:p w14:paraId="13ED2A61" w14:textId="77777777" w:rsidR="00920C8A" w:rsidRPr="004238E4" w:rsidRDefault="00920C8A" w:rsidP="006D47E5"/>
    <w:p w14:paraId="0C7F8144" w14:textId="77777777" w:rsidR="00920C8A" w:rsidRPr="004238E4" w:rsidRDefault="00920C8A" w:rsidP="006D47E5"/>
    <w:p w14:paraId="128EBFC2" w14:textId="77777777" w:rsidR="00920C8A" w:rsidRPr="004238E4" w:rsidRDefault="00920C8A" w:rsidP="006D47E5"/>
    <w:p w14:paraId="095F35D8" w14:textId="77777777" w:rsidR="00920C8A" w:rsidRPr="004238E4" w:rsidRDefault="00920C8A" w:rsidP="006D47E5"/>
    <w:p w14:paraId="24A15412" w14:textId="77777777" w:rsidR="00920C8A" w:rsidRPr="004238E4" w:rsidRDefault="00920C8A" w:rsidP="006D47E5"/>
    <w:p w14:paraId="5C22FDA5" w14:textId="77777777" w:rsidR="00920C8A" w:rsidRPr="004238E4" w:rsidRDefault="00920C8A" w:rsidP="006D47E5"/>
    <w:p w14:paraId="45698B3E" w14:textId="77777777" w:rsidR="00920C8A" w:rsidRPr="004238E4" w:rsidRDefault="00920C8A" w:rsidP="006D47E5"/>
    <w:p w14:paraId="7D0F9D5D" w14:textId="77777777" w:rsidR="00920C8A" w:rsidRPr="004238E4" w:rsidRDefault="00920C8A" w:rsidP="006D47E5"/>
    <w:tbl>
      <w:tblPr>
        <w:tblpPr w:leftFromText="141" w:rightFromText="141" w:vertAnchor="text" w:horzAnchor="margin" w:tblpXSpec="center" w:tblpY="-34"/>
        <w:tblW w:w="0" w:type="auto"/>
        <w:tblCellMar>
          <w:left w:w="0" w:type="dxa"/>
          <w:right w:w="0" w:type="dxa"/>
        </w:tblCellMar>
        <w:tblLook w:val="0600" w:firstRow="0" w:lastRow="0" w:firstColumn="0" w:lastColumn="0" w:noHBand="1" w:noVBand="1"/>
      </w:tblPr>
      <w:tblGrid>
        <w:gridCol w:w="2145"/>
        <w:gridCol w:w="5230"/>
      </w:tblGrid>
      <w:tr w:rsidR="006D47E5" w:rsidRPr="004238E4" w14:paraId="78EFC3EF" w14:textId="77777777">
        <w:trPr>
          <w:trHeight w:val="299"/>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B1502CD"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lastRenderedPageBreak/>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1962CA" w14:textId="77777777" w:rsidR="006D47E5" w:rsidRPr="004238E4" w:rsidRDefault="006D47E5">
            <w:pPr>
              <w:keepLines/>
              <w:widowControl w:val="0"/>
              <w:spacing w:after="160"/>
              <w:contextualSpacing/>
              <w:rPr>
                <w:i/>
              </w:rPr>
            </w:pPr>
            <w:r w:rsidRPr="004238E4">
              <w:rPr>
                <w:b/>
                <w:bCs/>
                <w:i/>
                <w:iCs/>
              </w:rPr>
              <w:t>ACT-3</w:t>
            </w:r>
          </w:p>
        </w:tc>
      </w:tr>
      <w:tr w:rsidR="006D47E5" w:rsidRPr="004238E4" w14:paraId="292F0E95" w14:textId="77777777">
        <w:trPr>
          <w:trHeight w:val="25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213C9EE3"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A83612" w14:textId="77777777" w:rsidR="006D47E5" w:rsidRPr="004238E4" w:rsidRDefault="006D47E5">
            <w:pPr>
              <w:pStyle w:val="NormalWeb"/>
              <w:spacing w:before="0" w:beforeAutospacing="0" w:after="0" w:afterAutospacing="0"/>
              <w:textAlignment w:val="top"/>
              <w:rPr>
                <w:rFonts w:ascii="Calibri" w:hAnsi="Calibri" w:cs="Calibri"/>
                <w:i/>
              </w:rPr>
            </w:pPr>
            <w:r w:rsidRPr="004238E4">
              <w:rPr>
                <w:rFonts w:ascii="Calibri" w:hAnsi="Calibri" w:cs="Calibri"/>
                <w:i/>
                <w:kern w:val="24"/>
              </w:rPr>
              <w:t xml:space="preserve">Bodega </w:t>
            </w:r>
          </w:p>
        </w:tc>
      </w:tr>
      <w:tr w:rsidR="006D47E5" w:rsidRPr="004238E4" w14:paraId="2F8F9C45"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D4F2CE5"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79FA99" w14:textId="77777777" w:rsidR="006D47E5" w:rsidRPr="004238E4" w:rsidRDefault="006D47E5">
            <w:pPr>
              <w:pStyle w:val="NormalWeb"/>
              <w:spacing w:before="0" w:beforeAutospacing="0" w:after="0" w:afterAutospacing="0"/>
              <w:jc w:val="both"/>
              <w:rPr>
                <w:rFonts w:ascii="Calibri" w:hAnsi="Calibri" w:cs="Calibri"/>
                <w:i/>
              </w:rPr>
            </w:pPr>
            <w:r w:rsidRPr="004238E4">
              <w:rPr>
                <w:rFonts w:ascii="Calibri" w:hAnsi="Calibri" w:cs="Calibri"/>
                <w:i/>
                <w:kern w:val="24"/>
              </w:rPr>
              <w:t>Lugar en el que se guardan los productos que se venden en el sistema</w:t>
            </w:r>
          </w:p>
        </w:tc>
      </w:tr>
      <w:tr w:rsidR="006D47E5" w:rsidRPr="004238E4" w14:paraId="07B42989"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36AD0FE" w14:textId="77777777" w:rsidR="006D47E5" w:rsidRPr="004238E4" w:rsidRDefault="0049755E">
            <w:pPr>
              <w:keepLines/>
              <w:widowControl w:val="0"/>
              <w:contextualSpacing/>
              <w:rPr>
                <w:rFonts w:ascii="Calibri" w:hAnsi="Calibri" w:cs="Calibri"/>
                <w:i/>
                <w:iCs/>
              </w:rPr>
            </w:pPr>
            <w:r w:rsidRPr="004238E4">
              <w:rPr>
                <w:rFonts w:ascii="Calibri" w:hAnsi="Calibri" w:cs="Calibri"/>
                <w:i/>
                <w:iCs/>
              </w:rPr>
              <w:t>Responsabilidades</w:t>
            </w:r>
            <w:r w:rsidR="006D47E5" w:rsidRPr="004238E4">
              <w:rPr>
                <w:rFonts w:ascii="Calibri" w:hAnsi="Calibri" w:cs="Calibri"/>
                <w:i/>
                <w:iCs/>
              </w:rPr>
              <w:t>:</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E07685" w14:textId="77777777" w:rsidR="00F461CF" w:rsidRPr="004238E4" w:rsidRDefault="00F461CF" w:rsidP="006D47E5">
            <w:pPr>
              <w:pStyle w:val="Prrafodelista"/>
              <w:numPr>
                <w:ilvl w:val="0"/>
                <w:numId w:val="64"/>
              </w:numPr>
              <w:textAlignment w:val="top"/>
              <w:rPr>
                <w:rFonts w:ascii="Calibri" w:hAnsi="Calibri" w:cs="Calibri"/>
                <w:i/>
              </w:rPr>
            </w:pPr>
            <w:r w:rsidRPr="004238E4">
              <w:rPr>
                <w:rFonts w:ascii="Calibri" w:hAnsi="Calibri" w:cs="Calibri"/>
                <w:b/>
                <w:bCs/>
                <w:i/>
                <w:kern w:val="24"/>
              </w:rPr>
              <w:t>Gestión del inventario:</w:t>
            </w:r>
            <w:r w:rsidRPr="004238E4">
              <w:rPr>
                <w:rFonts w:ascii="Calibri" w:hAnsi="Calibri" w:cs="Calibri"/>
                <w:i/>
                <w:kern w:val="24"/>
              </w:rPr>
              <w:t xml:space="preserve"> Como bodega, es tu responsabilidad gestionar y mantener un inventario preciso de los productos que ofreces en tu página web. </w:t>
            </w:r>
          </w:p>
          <w:p w14:paraId="752F8269" w14:textId="77777777" w:rsidR="006D47E5" w:rsidRPr="004238E4" w:rsidRDefault="001C5146" w:rsidP="006D47E5">
            <w:pPr>
              <w:pStyle w:val="Prrafodelista"/>
              <w:numPr>
                <w:ilvl w:val="0"/>
                <w:numId w:val="64"/>
              </w:numPr>
              <w:textAlignment w:val="top"/>
              <w:rPr>
                <w:rFonts w:ascii="Calibri" w:hAnsi="Calibri" w:cs="Calibri"/>
                <w:i/>
              </w:rPr>
            </w:pPr>
            <w:r w:rsidRPr="004238E4">
              <w:rPr>
                <w:rFonts w:ascii="Calibri" w:hAnsi="Calibri" w:cs="Calibri"/>
                <w:b/>
                <w:bCs/>
                <w:i/>
                <w:kern w:val="24"/>
              </w:rPr>
              <w:t>Descripción y presentación precisa de los productos:</w:t>
            </w:r>
            <w:r w:rsidRPr="004238E4">
              <w:rPr>
                <w:rFonts w:ascii="Calibri" w:hAnsi="Calibri" w:cs="Calibri"/>
                <w:i/>
                <w:kern w:val="24"/>
              </w:rPr>
              <w:t xml:space="preserve"> Debes proporcionar descripciones claras y detalladas de los productos que vendes en tu página web.</w:t>
            </w:r>
          </w:p>
          <w:p w14:paraId="3AAAFBE4" w14:textId="77777777" w:rsidR="001C5146" w:rsidRPr="004238E4" w:rsidRDefault="001C5146" w:rsidP="006D47E5">
            <w:pPr>
              <w:pStyle w:val="Prrafodelista"/>
              <w:numPr>
                <w:ilvl w:val="0"/>
                <w:numId w:val="64"/>
              </w:numPr>
              <w:textAlignment w:val="top"/>
              <w:rPr>
                <w:rFonts w:ascii="Calibri" w:hAnsi="Calibri" w:cs="Calibri"/>
                <w:i/>
              </w:rPr>
            </w:pPr>
            <w:r w:rsidRPr="004238E4">
              <w:rPr>
                <w:rFonts w:ascii="Calibri" w:hAnsi="Calibri" w:cs="Calibri"/>
                <w:b/>
                <w:bCs/>
                <w:i/>
              </w:rPr>
              <w:t>Procesamiento de pedidos:</w:t>
            </w:r>
            <w:r w:rsidRPr="004238E4">
              <w:rPr>
                <w:rFonts w:ascii="Calibri" w:hAnsi="Calibri" w:cs="Calibri"/>
                <w:i/>
              </w:rPr>
              <w:t xml:space="preserve"> Debes garantizar un proceso eficiente para el procesamiento de pedidos realizados a través de tu página web.</w:t>
            </w:r>
          </w:p>
          <w:p w14:paraId="4C8E3C82" w14:textId="77777777" w:rsidR="001C5146" w:rsidRPr="004238E4" w:rsidRDefault="001C5146" w:rsidP="006D47E5">
            <w:pPr>
              <w:pStyle w:val="Prrafodelista"/>
              <w:numPr>
                <w:ilvl w:val="0"/>
                <w:numId w:val="64"/>
              </w:numPr>
              <w:textAlignment w:val="top"/>
              <w:rPr>
                <w:rFonts w:ascii="Calibri" w:hAnsi="Calibri" w:cs="Calibri"/>
                <w:i/>
              </w:rPr>
            </w:pPr>
            <w:r w:rsidRPr="004238E4">
              <w:rPr>
                <w:rFonts w:ascii="Calibri" w:hAnsi="Calibri" w:cs="Calibri"/>
                <w:b/>
                <w:bCs/>
                <w:i/>
              </w:rPr>
              <w:t>Cumplimiento legal y normativo:</w:t>
            </w:r>
            <w:r w:rsidRPr="004238E4">
              <w:rPr>
                <w:rFonts w:ascii="Calibri" w:hAnsi="Calibri" w:cs="Calibri"/>
                <w:i/>
              </w:rPr>
              <w:t xml:space="preserve"> Debes cumplir con las leyes y regulaciones aplicables a la venta de productos a través de tu página web.</w:t>
            </w:r>
          </w:p>
        </w:tc>
      </w:tr>
      <w:tr w:rsidR="006D47E5" w:rsidRPr="004238E4" w14:paraId="38398FD8"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5AA2C3C"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6FCDDF" w14:textId="77777777" w:rsidR="006D47E5" w:rsidRPr="004238E4" w:rsidRDefault="006D47E5">
            <w:pPr>
              <w:pStyle w:val="NormalWeb"/>
              <w:spacing w:before="0" w:beforeAutospacing="0" w:after="0" w:afterAutospacing="0"/>
              <w:textAlignment w:val="top"/>
              <w:rPr>
                <w:rFonts w:ascii="Calibri" w:hAnsi="Calibri" w:cs="Calibri"/>
                <w:i/>
              </w:rPr>
            </w:pPr>
            <w:r w:rsidRPr="004238E4">
              <w:rPr>
                <w:rFonts w:ascii="Calibri" w:hAnsi="Calibri" w:cs="Calibri"/>
                <w:i/>
                <w:kern w:val="24"/>
              </w:rPr>
              <w:t>Líder de diseño arquitectónico</w:t>
            </w:r>
          </w:p>
        </w:tc>
      </w:tr>
    </w:tbl>
    <w:p w14:paraId="13503547" w14:textId="77777777" w:rsidR="006D47E5" w:rsidRPr="004238E4" w:rsidRDefault="006D47E5" w:rsidP="006D47E5"/>
    <w:p w14:paraId="0718962D" w14:textId="77777777" w:rsidR="006D47E5" w:rsidRPr="004238E4" w:rsidRDefault="006D47E5" w:rsidP="006D47E5"/>
    <w:p w14:paraId="5545E45C" w14:textId="77777777" w:rsidR="006D47E5" w:rsidRPr="004238E4" w:rsidRDefault="006D47E5" w:rsidP="006D47E5"/>
    <w:p w14:paraId="7556771C" w14:textId="77777777" w:rsidR="006D47E5" w:rsidRPr="004238E4" w:rsidRDefault="006D47E5" w:rsidP="006D47E5"/>
    <w:p w14:paraId="11245746" w14:textId="77777777" w:rsidR="006D47E5" w:rsidRPr="004238E4" w:rsidRDefault="006D47E5" w:rsidP="006D47E5"/>
    <w:p w14:paraId="3A34D3B3" w14:textId="77777777" w:rsidR="006D47E5" w:rsidRPr="004238E4" w:rsidRDefault="006D47E5" w:rsidP="006D47E5"/>
    <w:p w14:paraId="17AA4782" w14:textId="77777777" w:rsidR="006D47E5" w:rsidRPr="004238E4" w:rsidRDefault="006D47E5" w:rsidP="006D47E5"/>
    <w:p w14:paraId="7A85F2A8" w14:textId="77777777" w:rsidR="006D47E5" w:rsidRPr="004238E4" w:rsidRDefault="006D47E5" w:rsidP="006D47E5"/>
    <w:p w14:paraId="7FBB0C37" w14:textId="77777777" w:rsidR="001C5146" w:rsidRPr="004238E4" w:rsidRDefault="001C5146" w:rsidP="006D47E5"/>
    <w:p w14:paraId="45D09D7B" w14:textId="77777777" w:rsidR="001C5146" w:rsidRPr="004238E4" w:rsidRDefault="001C5146" w:rsidP="006D47E5"/>
    <w:p w14:paraId="6F364921" w14:textId="77777777" w:rsidR="001C5146" w:rsidRPr="004238E4" w:rsidRDefault="001C5146" w:rsidP="006D47E5"/>
    <w:p w14:paraId="10A061D7" w14:textId="77777777" w:rsidR="001C5146" w:rsidRPr="004238E4" w:rsidRDefault="001C5146" w:rsidP="006D47E5"/>
    <w:p w14:paraId="73D6297A" w14:textId="77777777" w:rsidR="001C5146" w:rsidRPr="004238E4" w:rsidRDefault="001C5146" w:rsidP="006D47E5"/>
    <w:p w14:paraId="7A022C3F" w14:textId="77777777" w:rsidR="001C5146" w:rsidRPr="004238E4" w:rsidRDefault="001C5146" w:rsidP="006D47E5"/>
    <w:p w14:paraId="406861B3" w14:textId="77777777" w:rsidR="001C5146" w:rsidRPr="004238E4" w:rsidRDefault="001C5146" w:rsidP="006D47E5"/>
    <w:p w14:paraId="7F78F0C2" w14:textId="77777777" w:rsidR="001C5146" w:rsidRPr="004238E4" w:rsidRDefault="001C5146" w:rsidP="006D47E5"/>
    <w:p w14:paraId="5DB92F6C" w14:textId="77777777" w:rsidR="001C5146" w:rsidRPr="004238E4" w:rsidRDefault="001C5146" w:rsidP="006D47E5"/>
    <w:p w14:paraId="245D2045" w14:textId="77777777" w:rsidR="001C5146" w:rsidRPr="004238E4" w:rsidRDefault="001C5146" w:rsidP="006D47E5"/>
    <w:p w14:paraId="23ABCF56" w14:textId="77777777" w:rsidR="001C5146" w:rsidRPr="004238E4" w:rsidRDefault="001C5146" w:rsidP="006D47E5"/>
    <w:p w14:paraId="113DC8AC" w14:textId="77777777" w:rsidR="001C5146" w:rsidRPr="004238E4" w:rsidRDefault="001C5146" w:rsidP="006D47E5"/>
    <w:p w14:paraId="0A482B54" w14:textId="77777777" w:rsidR="001C5146" w:rsidRPr="004238E4" w:rsidRDefault="001C5146" w:rsidP="006D47E5"/>
    <w:p w14:paraId="0DB2FBE0" w14:textId="77777777" w:rsidR="001C5146" w:rsidRPr="004238E4" w:rsidRDefault="001C5146" w:rsidP="006D47E5"/>
    <w:p w14:paraId="2675895B" w14:textId="77777777" w:rsidR="001C5146" w:rsidRPr="004238E4" w:rsidRDefault="001C5146" w:rsidP="006D47E5"/>
    <w:p w14:paraId="06233EC1" w14:textId="77777777" w:rsidR="006D47E5" w:rsidRPr="004238E4" w:rsidRDefault="006D47E5" w:rsidP="006D47E5"/>
    <w:p w14:paraId="112B2BA9" w14:textId="77777777" w:rsidR="006D47E5" w:rsidRPr="004238E4" w:rsidRDefault="006D47E5" w:rsidP="006D47E5"/>
    <w:p w14:paraId="4036B90D" w14:textId="77777777" w:rsidR="006D47E5" w:rsidRPr="004238E4" w:rsidRDefault="006D47E5" w:rsidP="006D47E5"/>
    <w:p w14:paraId="0E660C94" w14:textId="77777777" w:rsidR="006D47E5" w:rsidRPr="004238E4" w:rsidRDefault="006D47E5" w:rsidP="006D47E5"/>
    <w:p w14:paraId="7BFD4FF8" w14:textId="77777777" w:rsidR="006D47E5" w:rsidRPr="004238E4" w:rsidRDefault="006D47E5" w:rsidP="006D47E5"/>
    <w:tbl>
      <w:tblPr>
        <w:tblpPr w:leftFromText="141" w:rightFromText="141" w:vertAnchor="text" w:horzAnchor="margin" w:tblpXSpec="center" w:tblpY="-34"/>
        <w:tblW w:w="0" w:type="auto"/>
        <w:tblCellMar>
          <w:left w:w="0" w:type="dxa"/>
          <w:right w:w="0" w:type="dxa"/>
        </w:tblCellMar>
        <w:tblLook w:val="0600" w:firstRow="0" w:lastRow="0" w:firstColumn="0" w:lastColumn="0" w:noHBand="1" w:noVBand="1"/>
      </w:tblPr>
      <w:tblGrid>
        <w:gridCol w:w="2145"/>
        <w:gridCol w:w="5230"/>
      </w:tblGrid>
      <w:tr w:rsidR="006D47E5" w:rsidRPr="004238E4" w14:paraId="34983081" w14:textId="77777777">
        <w:trPr>
          <w:trHeight w:val="299"/>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FF1E4DD"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lastRenderedPageBreak/>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E5D138" w14:textId="77777777" w:rsidR="006D47E5" w:rsidRPr="004238E4" w:rsidRDefault="006D47E5">
            <w:pPr>
              <w:keepLines/>
              <w:widowControl w:val="0"/>
              <w:spacing w:after="160"/>
              <w:contextualSpacing/>
              <w:rPr>
                <w:i/>
              </w:rPr>
            </w:pPr>
            <w:r w:rsidRPr="004238E4">
              <w:rPr>
                <w:b/>
                <w:bCs/>
                <w:i/>
                <w:iCs/>
              </w:rPr>
              <w:t>ACT-4</w:t>
            </w:r>
          </w:p>
        </w:tc>
      </w:tr>
      <w:tr w:rsidR="006D47E5" w:rsidRPr="004238E4" w14:paraId="74CA09E9" w14:textId="77777777">
        <w:trPr>
          <w:trHeight w:val="25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4D899290"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C88604" w14:textId="77777777" w:rsidR="006D47E5" w:rsidRPr="004238E4" w:rsidRDefault="006D47E5">
            <w:pPr>
              <w:pStyle w:val="NormalWeb"/>
              <w:spacing w:before="0" w:beforeAutospacing="0" w:after="0" w:afterAutospacing="0"/>
              <w:textAlignment w:val="top"/>
              <w:rPr>
                <w:rFonts w:ascii="Calibri" w:hAnsi="Calibri" w:cs="Calibri"/>
                <w:i/>
              </w:rPr>
            </w:pPr>
            <w:r w:rsidRPr="004238E4">
              <w:rPr>
                <w:rFonts w:ascii="Calibri" w:hAnsi="Calibri" w:cs="Calibri"/>
                <w:i/>
              </w:rPr>
              <w:t xml:space="preserve">Transporte </w:t>
            </w:r>
          </w:p>
        </w:tc>
      </w:tr>
      <w:tr w:rsidR="006D47E5" w:rsidRPr="004238E4" w14:paraId="77F77A8A"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5EB3446"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410206" w14:textId="77777777" w:rsidR="006D47E5" w:rsidRPr="004238E4" w:rsidRDefault="006D47E5">
            <w:pPr>
              <w:pStyle w:val="NormalWeb"/>
              <w:spacing w:before="0" w:beforeAutospacing="0" w:after="0" w:afterAutospacing="0"/>
              <w:jc w:val="both"/>
              <w:rPr>
                <w:rFonts w:ascii="Calibri" w:hAnsi="Calibri" w:cs="Calibri"/>
                <w:i/>
              </w:rPr>
            </w:pPr>
            <w:r w:rsidRPr="004238E4">
              <w:rPr>
                <w:rFonts w:ascii="Calibri" w:hAnsi="Calibri" w:cs="Calibri"/>
                <w:i/>
                <w:kern w:val="24"/>
              </w:rPr>
              <w:t>Compañía en la que se envía los productos al cliente</w:t>
            </w:r>
          </w:p>
        </w:tc>
      </w:tr>
      <w:tr w:rsidR="006D47E5" w:rsidRPr="004238E4" w14:paraId="3E396B76"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C250295" w14:textId="77777777" w:rsidR="006D47E5" w:rsidRPr="004238E4" w:rsidRDefault="0049755E">
            <w:pPr>
              <w:keepLines/>
              <w:widowControl w:val="0"/>
              <w:contextualSpacing/>
              <w:rPr>
                <w:rFonts w:ascii="Calibri" w:hAnsi="Calibri" w:cs="Calibri"/>
                <w:i/>
                <w:iCs/>
              </w:rPr>
            </w:pPr>
            <w:r w:rsidRPr="004238E4">
              <w:rPr>
                <w:rFonts w:ascii="Calibri" w:hAnsi="Calibri" w:cs="Calibri"/>
                <w:i/>
                <w:iCs/>
              </w:rPr>
              <w:t>Responsabilidades</w:t>
            </w:r>
            <w:r w:rsidR="006D47E5" w:rsidRPr="004238E4">
              <w:rPr>
                <w:rFonts w:ascii="Calibri" w:hAnsi="Calibri" w:cs="Calibri"/>
                <w:i/>
                <w:iCs/>
              </w:rPr>
              <w:t>:</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E0F11B" w14:textId="77777777" w:rsidR="001C5146" w:rsidRPr="004238E4" w:rsidRDefault="001C5146" w:rsidP="006D47E5">
            <w:pPr>
              <w:pStyle w:val="Prrafodelista"/>
              <w:numPr>
                <w:ilvl w:val="0"/>
                <w:numId w:val="64"/>
              </w:numPr>
              <w:textAlignment w:val="top"/>
              <w:rPr>
                <w:rFonts w:ascii="Calibri" w:hAnsi="Calibri" w:cs="Calibri"/>
                <w:i/>
              </w:rPr>
            </w:pPr>
            <w:r w:rsidRPr="004238E4">
              <w:rPr>
                <w:rFonts w:ascii="Calibri" w:hAnsi="Calibri" w:cs="Calibri"/>
                <w:b/>
                <w:bCs/>
                <w:i/>
                <w:kern w:val="24"/>
              </w:rPr>
              <w:t xml:space="preserve">Reservas y seguimiento de envíos: </w:t>
            </w:r>
            <w:r w:rsidRPr="004238E4">
              <w:rPr>
                <w:rFonts w:ascii="Calibri" w:hAnsi="Calibri" w:cs="Calibri"/>
                <w:i/>
                <w:kern w:val="24"/>
              </w:rPr>
              <w:t xml:space="preserve">Debes facilitar a los clientes la posibilidad de realizar reservas de transporte a través de tu página web. </w:t>
            </w:r>
          </w:p>
          <w:p w14:paraId="6A8E970F" w14:textId="77777777" w:rsidR="006D47E5" w:rsidRPr="004238E4" w:rsidRDefault="001C5146" w:rsidP="006D47E5">
            <w:pPr>
              <w:pStyle w:val="Prrafodelista"/>
              <w:numPr>
                <w:ilvl w:val="0"/>
                <w:numId w:val="64"/>
              </w:numPr>
              <w:textAlignment w:val="top"/>
              <w:rPr>
                <w:rFonts w:ascii="Calibri" w:hAnsi="Calibri" w:cs="Calibri"/>
                <w:i/>
              </w:rPr>
            </w:pPr>
            <w:r w:rsidRPr="004238E4">
              <w:rPr>
                <w:rFonts w:ascii="Calibri" w:hAnsi="Calibri" w:cs="Calibri"/>
                <w:b/>
                <w:bCs/>
                <w:i/>
                <w:kern w:val="24"/>
              </w:rPr>
              <w:t>Embalaje y manejo adecuado:</w:t>
            </w:r>
            <w:r w:rsidRPr="004238E4">
              <w:rPr>
                <w:rFonts w:ascii="Calibri" w:hAnsi="Calibri" w:cs="Calibri"/>
                <w:i/>
                <w:kern w:val="24"/>
              </w:rPr>
              <w:t xml:space="preserve"> Es tu responsabilidad asegurarte de que los envíos estén debidamente embalados y manipulados para evitar daños durante el transporte.</w:t>
            </w:r>
          </w:p>
          <w:p w14:paraId="7B461D1F" w14:textId="77777777" w:rsidR="001C5146" w:rsidRPr="004238E4" w:rsidRDefault="001C5146" w:rsidP="006D47E5">
            <w:pPr>
              <w:pStyle w:val="Prrafodelista"/>
              <w:numPr>
                <w:ilvl w:val="0"/>
                <w:numId w:val="64"/>
              </w:numPr>
              <w:textAlignment w:val="top"/>
              <w:rPr>
                <w:rFonts w:ascii="Calibri" w:hAnsi="Calibri" w:cs="Calibri"/>
                <w:i/>
              </w:rPr>
            </w:pPr>
            <w:r w:rsidRPr="004238E4">
              <w:rPr>
                <w:rFonts w:ascii="Calibri" w:hAnsi="Calibri" w:cs="Calibri"/>
                <w:b/>
                <w:bCs/>
                <w:i/>
              </w:rPr>
              <w:t>Seguimiento y atención al cliente:</w:t>
            </w:r>
            <w:r w:rsidRPr="004238E4">
              <w:rPr>
                <w:rFonts w:ascii="Calibri" w:hAnsi="Calibri" w:cs="Calibri"/>
                <w:i/>
              </w:rPr>
              <w:t xml:space="preserve"> Es importante brindar un servicio de atención al cliente eficiente y receptivo.</w:t>
            </w:r>
          </w:p>
          <w:p w14:paraId="4BD82612" w14:textId="77777777" w:rsidR="001C5146" w:rsidRPr="004238E4" w:rsidRDefault="001C5146" w:rsidP="006D47E5">
            <w:pPr>
              <w:pStyle w:val="Prrafodelista"/>
              <w:numPr>
                <w:ilvl w:val="0"/>
                <w:numId w:val="64"/>
              </w:numPr>
              <w:textAlignment w:val="top"/>
              <w:rPr>
                <w:rFonts w:ascii="Calibri" w:hAnsi="Calibri" w:cs="Calibri"/>
                <w:i/>
              </w:rPr>
            </w:pPr>
            <w:r w:rsidRPr="004238E4">
              <w:rPr>
                <w:rFonts w:ascii="Calibri" w:hAnsi="Calibri" w:cs="Calibri"/>
                <w:b/>
                <w:bCs/>
                <w:i/>
              </w:rPr>
              <w:t>Cumplimiento de tiempos y entregas:</w:t>
            </w:r>
            <w:r w:rsidRPr="004238E4">
              <w:rPr>
                <w:rFonts w:ascii="Calibri" w:hAnsi="Calibri" w:cs="Calibri"/>
                <w:i/>
              </w:rPr>
              <w:t xml:space="preserve"> Es fundamental cumplir con los tiempos de entrega acordados con los clientes.</w:t>
            </w:r>
          </w:p>
        </w:tc>
      </w:tr>
      <w:tr w:rsidR="006D47E5" w:rsidRPr="004238E4" w14:paraId="55D235B9"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BDC6F6D"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AB6F1C" w14:textId="77777777" w:rsidR="006D47E5" w:rsidRPr="004238E4" w:rsidRDefault="006D47E5">
            <w:pPr>
              <w:pStyle w:val="NormalWeb"/>
              <w:spacing w:before="0" w:beforeAutospacing="0" w:after="0" w:afterAutospacing="0"/>
              <w:textAlignment w:val="top"/>
              <w:rPr>
                <w:rFonts w:ascii="Calibri" w:hAnsi="Calibri" w:cs="Calibri"/>
                <w:i/>
              </w:rPr>
            </w:pPr>
            <w:r w:rsidRPr="004238E4">
              <w:rPr>
                <w:rFonts w:ascii="Calibri" w:hAnsi="Calibri" w:cs="Calibri"/>
                <w:i/>
                <w:kern w:val="24"/>
              </w:rPr>
              <w:t>Líder de diseño arquitectónico</w:t>
            </w:r>
          </w:p>
        </w:tc>
      </w:tr>
    </w:tbl>
    <w:p w14:paraId="7C63EF04" w14:textId="77777777" w:rsidR="006D47E5" w:rsidRPr="004238E4" w:rsidRDefault="006D47E5" w:rsidP="006D47E5"/>
    <w:p w14:paraId="20D5737A" w14:textId="77777777" w:rsidR="001C5146" w:rsidRPr="004238E4" w:rsidRDefault="001C5146" w:rsidP="006D47E5"/>
    <w:p w14:paraId="37BBCF16" w14:textId="77777777" w:rsidR="001C5146" w:rsidRPr="004238E4" w:rsidRDefault="001C5146" w:rsidP="006D47E5"/>
    <w:p w14:paraId="3B044893" w14:textId="77777777" w:rsidR="001C5146" w:rsidRDefault="001C5146" w:rsidP="006D47E5"/>
    <w:p w14:paraId="2F7BF089" w14:textId="77777777" w:rsidR="001B5C54" w:rsidRDefault="001B5C54" w:rsidP="006D47E5"/>
    <w:p w14:paraId="436BFC5F" w14:textId="77777777" w:rsidR="001B5C54" w:rsidRDefault="001B5C54" w:rsidP="006D47E5"/>
    <w:p w14:paraId="23442850" w14:textId="77777777" w:rsidR="001B5C54" w:rsidRDefault="001B5C54" w:rsidP="006D47E5"/>
    <w:p w14:paraId="7A445545" w14:textId="77777777" w:rsidR="001B5C54" w:rsidRDefault="001B5C54" w:rsidP="006D47E5"/>
    <w:p w14:paraId="48A6CC6F" w14:textId="77777777" w:rsidR="001B5C54" w:rsidRDefault="001B5C54" w:rsidP="006D47E5"/>
    <w:p w14:paraId="39786CC8" w14:textId="77777777" w:rsidR="001B5C54" w:rsidRDefault="001B5C54" w:rsidP="006D47E5"/>
    <w:p w14:paraId="7167C131" w14:textId="77777777" w:rsidR="001B5C54" w:rsidRDefault="001B5C54" w:rsidP="006D47E5"/>
    <w:p w14:paraId="18972325" w14:textId="77777777" w:rsidR="001B5C54" w:rsidRDefault="001B5C54" w:rsidP="006D47E5"/>
    <w:p w14:paraId="2A1B00CA" w14:textId="77777777" w:rsidR="001B5C54" w:rsidRDefault="001B5C54" w:rsidP="006D47E5"/>
    <w:p w14:paraId="5CF471BE" w14:textId="77777777" w:rsidR="001B5C54" w:rsidRDefault="001B5C54" w:rsidP="006D47E5"/>
    <w:p w14:paraId="5F1AE2EB" w14:textId="77777777" w:rsidR="001B5C54" w:rsidRDefault="001B5C54" w:rsidP="006D47E5"/>
    <w:p w14:paraId="44DD9C0F" w14:textId="77777777" w:rsidR="001B5C54" w:rsidRDefault="001B5C54" w:rsidP="006D47E5"/>
    <w:p w14:paraId="40E56900" w14:textId="77777777" w:rsidR="001B5C54" w:rsidRDefault="001B5C54" w:rsidP="006D47E5"/>
    <w:p w14:paraId="02110001" w14:textId="77777777" w:rsidR="001B5C54" w:rsidRDefault="001B5C54" w:rsidP="006D47E5"/>
    <w:p w14:paraId="02BA668B" w14:textId="77777777" w:rsidR="001B5C54" w:rsidRDefault="001B5C54" w:rsidP="006D47E5"/>
    <w:p w14:paraId="4C4320EF" w14:textId="77777777" w:rsidR="001B5C54" w:rsidRDefault="001B5C54" w:rsidP="006D47E5"/>
    <w:p w14:paraId="03057D36" w14:textId="77777777" w:rsidR="001B5C54" w:rsidRDefault="001B5C54" w:rsidP="006D47E5"/>
    <w:p w14:paraId="37E24830" w14:textId="77777777" w:rsidR="001B5C54" w:rsidRDefault="001B5C54" w:rsidP="006D47E5"/>
    <w:p w14:paraId="0F8F2617" w14:textId="77777777" w:rsidR="001B5C54" w:rsidRPr="004238E4" w:rsidRDefault="001B5C54" w:rsidP="006D47E5"/>
    <w:p w14:paraId="2E60F11E" w14:textId="77777777" w:rsidR="006D47E5" w:rsidRPr="004238E4" w:rsidRDefault="006D47E5" w:rsidP="006D47E5"/>
    <w:tbl>
      <w:tblPr>
        <w:tblpPr w:leftFromText="141" w:rightFromText="141" w:vertAnchor="text" w:horzAnchor="margin" w:tblpXSpec="center" w:tblpY="-34"/>
        <w:tblW w:w="0" w:type="auto"/>
        <w:tblCellMar>
          <w:left w:w="0" w:type="dxa"/>
          <w:right w:w="0" w:type="dxa"/>
        </w:tblCellMar>
        <w:tblLook w:val="0600" w:firstRow="0" w:lastRow="0" w:firstColumn="0" w:lastColumn="0" w:noHBand="1" w:noVBand="1"/>
      </w:tblPr>
      <w:tblGrid>
        <w:gridCol w:w="2145"/>
        <w:gridCol w:w="5230"/>
      </w:tblGrid>
      <w:tr w:rsidR="006D47E5" w:rsidRPr="004238E4" w14:paraId="6D67F885" w14:textId="77777777">
        <w:trPr>
          <w:trHeight w:val="299"/>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80ECAD6"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lastRenderedPageBreak/>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8863C2" w14:textId="77777777" w:rsidR="006D47E5" w:rsidRPr="004238E4" w:rsidRDefault="006D47E5">
            <w:pPr>
              <w:keepLines/>
              <w:widowControl w:val="0"/>
              <w:spacing w:after="160"/>
              <w:contextualSpacing/>
              <w:rPr>
                <w:i/>
              </w:rPr>
            </w:pPr>
            <w:r w:rsidRPr="004238E4">
              <w:rPr>
                <w:b/>
                <w:bCs/>
                <w:i/>
                <w:iCs/>
              </w:rPr>
              <w:t>ACT-5</w:t>
            </w:r>
          </w:p>
        </w:tc>
      </w:tr>
      <w:tr w:rsidR="006D47E5" w:rsidRPr="004238E4" w14:paraId="6FEE7D6F" w14:textId="77777777">
        <w:trPr>
          <w:trHeight w:val="25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48B5E780"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7EE39C" w14:textId="77777777" w:rsidR="006D47E5" w:rsidRPr="004238E4" w:rsidRDefault="006D47E5">
            <w:pPr>
              <w:pStyle w:val="NormalWeb"/>
              <w:spacing w:before="0" w:beforeAutospacing="0" w:after="0" w:afterAutospacing="0"/>
              <w:textAlignment w:val="top"/>
              <w:rPr>
                <w:rFonts w:ascii="Calibri" w:hAnsi="Calibri" w:cs="Calibri"/>
                <w:i/>
              </w:rPr>
            </w:pPr>
            <w:r w:rsidRPr="004238E4">
              <w:rPr>
                <w:rFonts w:ascii="Calibri" w:hAnsi="Calibri" w:cs="Calibri"/>
                <w:i/>
              </w:rPr>
              <w:t>Sistema de inventarios</w:t>
            </w:r>
          </w:p>
        </w:tc>
      </w:tr>
      <w:tr w:rsidR="006D47E5" w:rsidRPr="004238E4" w14:paraId="7F532E1A"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B4EFA25"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DF29CC" w14:textId="77777777" w:rsidR="006D47E5" w:rsidRPr="004238E4" w:rsidRDefault="006D47E5">
            <w:pPr>
              <w:pStyle w:val="NormalWeb"/>
              <w:spacing w:before="0" w:beforeAutospacing="0" w:after="0" w:afterAutospacing="0"/>
              <w:jc w:val="both"/>
              <w:rPr>
                <w:rFonts w:ascii="Calibri" w:hAnsi="Calibri" w:cs="Calibri"/>
                <w:i/>
              </w:rPr>
            </w:pPr>
            <w:r w:rsidRPr="004238E4">
              <w:rPr>
                <w:rFonts w:ascii="Calibri" w:hAnsi="Calibri" w:cs="Calibri"/>
                <w:i/>
                <w:kern w:val="24"/>
              </w:rPr>
              <w:t>Sistema en el que se puede comprobar el stock de los productos</w:t>
            </w:r>
          </w:p>
        </w:tc>
      </w:tr>
      <w:tr w:rsidR="006D47E5" w:rsidRPr="004238E4" w14:paraId="572DF800"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51CA816" w14:textId="77777777" w:rsidR="006D47E5" w:rsidRPr="004238E4" w:rsidRDefault="0049755E">
            <w:pPr>
              <w:keepLines/>
              <w:widowControl w:val="0"/>
              <w:contextualSpacing/>
              <w:rPr>
                <w:rFonts w:ascii="Calibri" w:hAnsi="Calibri" w:cs="Calibri"/>
                <w:i/>
                <w:iCs/>
              </w:rPr>
            </w:pPr>
            <w:r w:rsidRPr="004238E4">
              <w:rPr>
                <w:rFonts w:ascii="Calibri" w:hAnsi="Calibri" w:cs="Calibri"/>
                <w:i/>
                <w:iCs/>
              </w:rPr>
              <w:t>Responsabilidades</w:t>
            </w:r>
            <w:r w:rsidR="006D47E5" w:rsidRPr="004238E4">
              <w:rPr>
                <w:rFonts w:ascii="Calibri" w:hAnsi="Calibri" w:cs="Calibri"/>
                <w:i/>
                <w:iCs/>
              </w:rPr>
              <w:t>:</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692B96" w14:textId="77777777" w:rsidR="006D47E5" w:rsidRPr="004238E4" w:rsidRDefault="001C5146" w:rsidP="006D47E5">
            <w:pPr>
              <w:pStyle w:val="Prrafodelista"/>
              <w:numPr>
                <w:ilvl w:val="0"/>
                <w:numId w:val="64"/>
              </w:numPr>
              <w:textAlignment w:val="top"/>
              <w:rPr>
                <w:rFonts w:ascii="Calibri" w:hAnsi="Calibri" w:cs="Calibri"/>
                <w:i/>
              </w:rPr>
            </w:pPr>
            <w:r w:rsidRPr="004238E4">
              <w:rPr>
                <w:rFonts w:ascii="Calibri" w:hAnsi="Calibri" w:cs="Calibri"/>
                <w:b/>
                <w:bCs/>
                <w:i/>
                <w:kern w:val="24"/>
              </w:rPr>
              <w:t>Registro y seguimiento de inventario:</w:t>
            </w:r>
            <w:r w:rsidRPr="004238E4">
              <w:rPr>
                <w:rFonts w:ascii="Calibri" w:hAnsi="Calibri" w:cs="Calibri"/>
                <w:i/>
                <w:kern w:val="24"/>
              </w:rPr>
              <w:t xml:space="preserve"> El sistema de inventarios debe ser capaz de registrar y realizar un seguimiento preciso de los productos y existencias disponibles. </w:t>
            </w:r>
          </w:p>
          <w:p w14:paraId="08B9D9EF" w14:textId="77777777" w:rsidR="001C5146" w:rsidRPr="004238E4" w:rsidRDefault="001C5146" w:rsidP="006D47E5">
            <w:pPr>
              <w:pStyle w:val="Prrafodelista"/>
              <w:numPr>
                <w:ilvl w:val="0"/>
                <w:numId w:val="64"/>
              </w:numPr>
              <w:textAlignment w:val="top"/>
              <w:rPr>
                <w:rFonts w:ascii="Calibri" w:hAnsi="Calibri" w:cs="Calibri"/>
                <w:i/>
              </w:rPr>
            </w:pPr>
            <w:r w:rsidRPr="004238E4">
              <w:rPr>
                <w:rFonts w:ascii="Calibri" w:hAnsi="Calibri" w:cs="Calibri"/>
                <w:b/>
                <w:bCs/>
                <w:i/>
              </w:rPr>
              <w:t>Gestión de categorías y características:</w:t>
            </w:r>
            <w:r w:rsidRPr="004238E4">
              <w:rPr>
                <w:rFonts w:ascii="Calibri" w:hAnsi="Calibri" w:cs="Calibri"/>
                <w:i/>
              </w:rPr>
              <w:t xml:space="preserve"> El sistema debe permitir la organización de los productos en categorías y subcategorías relevantes.</w:t>
            </w:r>
          </w:p>
          <w:p w14:paraId="5CEA6164" w14:textId="77777777" w:rsidR="001C5146" w:rsidRPr="004238E4" w:rsidRDefault="001C5146" w:rsidP="006D47E5">
            <w:pPr>
              <w:pStyle w:val="Prrafodelista"/>
              <w:numPr>
                <w:ilvl w:val="0"/>
                <w:numId w:val="64"/>
              </w:numPr>
              <w:textAlignment w:val="top"/>
              <w:rPr>
                <w:rFonts w:ascii="Calibri" w:hAnsi="Calibri" w:cs="Calibri"/>
                <w:i/>
              </w:rPr>
            </w:pPr>
            <w:r w:rsidRPr="004238E4">
              <w:rPr>
                <w:rFonts w:ascii="Calibri" w:hAnsi="Calibri" w:cs="Calibri"/>
                <w:b/>
                <w:bCs/>
                <w:i/>
              </w:rPr>
              <w:t>Actualización y sincronización en tiempo real:</w:t>
            </w:r>
            <w:r w:rsidRPr="004238E4">
              <w:rPr>
                <w:rFonts w:ascii="Calibri" w:hAnsi="Calibri" w:cs="Calibri"/>
                <w:i/>
              </w:rPr>
              <w:t xml:space="preserve"> El sistema debe ser capaz de actualizar y sincronizar la información del inventario en tiempo real.</w:t>
            </w:r>
          </w:p>
          <w:p w14:paraId="26A722AE" w14:textId="77777777" w:rsidR="001C5146" w:rsidRPr="004238E4" w:rsidRDefault="001C5146" w:rsidP="006D47E5">
            <w:pPr>
              <w:pStyle w:val="Prrafodelista"/>
              <w:numPr>
                <w:ilvl w:val="0"/>
                <w:numId w:val="64"/>
              </w:numPr>
              <w:textAlignment w:val="top"/>
              <w:rPr>
                <w:rFonts w:ascii="Calibri" w:hAnsi="Calibri" w:cs="Calibri"/>
                <w:i/>
              </w:rPr>
            </w:pPr>
            <w:r w:rsidRPr="004238E4">
              <w:rPr>
                <w:rFonts w:ascii="Calibri" w:hAnsi="Calibri" w:cs="Calibri"/>
                <w:b/>
                <w:bCs/>
                <w:i/>
              </w:rPr>
              <w:t>Gestión de pedidos y ventas:</w:t>
            </w:r>
            <w:r w:rsidRPr="004238E4">
              <w:rPr>
                <w:rFonts w:ascii="Calibri" w:hAnsi="Calibri" w:cs="Calibri"/>
                <w:i/>
              </w:rPr>
              <w:t xml:space="preserve"> El sistema de inventarios debe interactuar con el sistema de pedidos y ventas de la página web.</w:t>
            </w:r>
          </w:p>
          <w:p w14:paraId="74EA2F85" w14:textId="77777777" w:rsidR="001C5146" w:rsidRPr="004238E4" w:rsidRDefault="001C5146" w:rsidP="006D47E5">
            <w:pPr>
              <w:pStyle w:val="Prrafodelista"/>
              <w:numPr>
                <w:ilvl w:val="0"/>
                <w:numId w:val="64"/>
              </w:numPr>
              <w:textAlignment w:val="top"/>
              <w:rPr>
                <w:rFonts w:ascii="Calibri" w:hAnsi="Calibri" w:cs="Calibri"/>
                <w:i/>
              </w:rPr>
            </w:pPr>
            <w:r w:rsidRPr="004238E4">
              <w:rPr>
                <w:rFonts w:ascii="Calibri" w:hAnsi="Calibri" w:cs="Calibri"/>
                <w:b/>
                <w:bCs/>
                <w:i/>
              </w:rPr>
              <w:t>Generación de informes:</w:t>
            </w:r>
            <w:r w:rsidRPr="004238E4">
              <w:rPr>
                <w:rFonts w:ascii="Calibri" w:hAnsi="Calibri" w:cs="Calibri"/>
                <w:i/>
              </w:rPr>
              <w:t xml:space="preserve"> El sistema debe ser capaz de generar informes sobre el estado del inventario, las ventas, los productos más vendidos, los productos agotados, entre otros datos relevantes.</w:t>
            </w:r>
          </w:p>
        </w:tc>
      </w:tr>
      <w:tr w:rsidR="006D47E5" w:rsidRPr="004238E4" w14:paraId="55066172"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9900D6A"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5F672F" w14:textId="77777777" w:rsidR="006D47E5" w:rsidRPr="004238E4" w:rsidRDefault="006D47E5">
            <w:pPr>
              <w:pStyle w:val="NormalWeb"/>
              <w:spacing w:before="0" w:beforeAutospacing="0" w:after="0" w:afterAutospacing="0"/>
              <w:textAlignment w:val="top"/>
              <w:rPr>
                <w:rFonts w:ascii="Calibri" w:hAnsi="Calibri" w:cs="Calibri"/>
                <w:i/>
              </w:rPr>
            </w:pPr>
            <w:r w:rsidRPr="004238E4">
              <w:rPr>
                <w:rFonts w:ascii="Calibri" w:hAnsi="Calibri" w:cs="Calibri"/>
                <w:i/>
                <w:kern w:val="24"/>
              </w:rPr>
              <w:t>Líder de diseño arquitectónico</w:t>
            </w:r>
          </w:p>
        </w:tc>
      </w:tr>
    </w:tbl>
    <w:p w14:paraId="70D5376A" w14:textId="77777777" w:rsidR="006D47E5" w:rsidRPr="004238E4" w:rsidRDefault="006D47E5" w:rsidP="006D47E5"/>
    <w:p w14:paraId="3EBBD804" w14:textId="77777777" w:rsidR="006D47E5" w:rsidRPr="004238E4" w:rsidRDefault="006D47E5" w:rsidP="006D47E5"/>
    <w:p w14:paraId="475AEAB1" w14:textId="77777777" w:rsidR="001C5146" w:rsidRDefault="001C5146" w:rsidP="006D47E5"/>
    <w:p w14:paraId="6703387E" w14:textId="77777777" w:rsidR="001B5C54" w:rsidRDefault="001B5C54" w:rsidP="006D47E5"/>
    <w:p w14:paraId="366BB2C6" w14:textId="77777777" w:rsidR="001B5C54" w:rsidRDefault="001B5C54" w:rsidP="006D47E5"/>
    <w:p w14:paraId="4EF5CAF3" w14:textId="77777777" w:rsidR="001B5C54" w:rsidRPr="004238E4" w:rsidRDefault="001B5C54" w:rsidP="006D47E5"/>
    <w:p w14:paraId="05EA6EF5" w14:textId="77777777" w:rsidR="001C5146" w:rsidRPr="004238E4" w:rsidRDefault="001C5146" w:rsidP="006D47E5"/>
    <w:p w14:paraId="0DAF5AA3" w14:textId="77777777" w:rsidR="006D47E5" w:rsidRPr="004238E4" w:rsidRDefault="006D47E5" w:rsidP="006D47E5"/>
    <w:p w14:paraId="1B34EA72" w14:textId="77777777" w:rsidR="006D47E5" w:rsidRPr="004238E4" w:rsidRDefault="006D47E5" w:rsidP="006D47E5"/>
    <w:p w14:paraId="5812D8FA" w14:textId="77777777" w:rsidR="001C5146" w:rsidRPr="004238E4" w:rsidRDefault="001C5146" w:rsidP="006D47E5"/>
    <w:p w14:paraId="661AC62F" w14:textId="77777777" w:rsidR="00920C8A" w:rsidRPr="004238E4" w:rsidRDefault="00920C8A" w:rsidP="006D47E5"/>
    <w:p w14:paraId="2C31F156" w14:textId="77777777" w:rsidR="00920C8A" w:rsidRPr="004238E4" w:rsidRDefault="00920C8A" w:rsidP="006D47E5"/>
    <w:p w14:paraId="1304382D" w14:textId="77777777" w:rsidR="00920C8A" w:rsidRPr="004238E4" w:rsidRDefault="00920C8A" w:rsidP="006D47E5"/>
    <w:p w14:paraId="23EBD836" w14:textId="77777777" w:rsidR="00920C8A" w:rsidRPr="004238E4" w:rsidRDefault="00920C8A" w:rsidP="006D47E5"/>
    <w:p w14:paraId="29D25C7F" w14:textId="77777777" w:rsidR="00920C8A" w:rsidRPr="004238E4" w:rsidRDefault="00920C8A" w:rsidP="006D47E5"/>
    <w:p w14:paraId="0633358E" w14:textId="77777777" w:rsidR="00920C8A" w:rsidRPr="004238E4" w:rsidRDefault="00920C8A" w:rsidP="006D47E5"/>
    <w:p w14:paraId="759A2BA6" w14:textId="77777777" w:rsidR="00920C8A" w:rsidRPr="004238E4" w:rsidRDefault="00920C8A" w:rsidP="006D47E5"/>
    <w:p w14:paraId="36897FCF" w14:textId="77777777" w:rsidR="00920C8A" w:rsidRPr="004238E4" w:rsidRDefault="00920C8A" w:rsidP="006D47E5"/>
    <w:p w14:paraId="53F8EF75" w14:textId="77777777" w:rsidR="00920C8A" w:rsidRPr="004238E4" w:rsidRDefault="00920C8A" w:rsidP="006D47E5"/>
    <w:p w14:paraId="10072B61" w14:textId="77777777" w:rsidR="00920C8A" w:rsidRPr="004238E4" w:rsidRDefault="00920C8A" w:rsidP="006D47E5"/>
    <w:p w14:paraId="7E17F3D6" w14:textId="77777777" w:rsidR="00920C8A" w:rsidRPr="004238E4" w:rsidRDefault="00920C8A" w:rsidP="006D47E5"/>
    <w:p w14:paraId="77F26382" w14:textId="77777777" w:rsidR="00920C8A" w:rsidRPr="004238E4" w:rsidRDefault="00920C8A" w:rsidP="006D47E5"/>
    <w:p w14:paraId="28E05B5A" w14:textId="77777777" w:rsidR="00920C8A" w:rsidRPr="004238E4" w:rsidRDefault="00920C8A" w:rsidP="006D47E5"/>
    <w:p w14:paraId="421D5F8A" w14:textId="77777777" w:rsidR="00920C8A" w:rsidRPr="004238E4" w:rsidRDefault="00920C8A" w:rsidP="006D47E5"/>
    <w:p w14:paraId="7BE714C9" w14:textId="77777777" w:rsidR="00920C8A" w:rsidRPr="004238E4" w:rsidRDefault="00920C8A" w:rsidP="006D47E5"/>
    <w:p w14:paraId="6B15532F" w14:textId="77777777" w:rsidR="00920C8A" w:rsidRPr="004238E4" w:rsidRDefault="00920C8A" w:rsidP="006D47E5"/>
    <w:p w14:paraId="2C252F22" w14:textId="77777777" w:rsidR="00920C8A" w:rsidRPr="004238E4" w:rsidRDefault="00920C8A" w:rsidP="006D47E5"/>
    <w:p w14:paraId="298DE4F9" w14:textId="77777777" w:rsidR="00920C8A" w:rsidRPr="004238E4" w:rsidRDefault="00920C8A" w:rsidP="006D47E5"/>
    <w:p w14:paraId="4395F215" w14:textId="77777777" w:rsidR="00920C8A" w:rsidRPr="004238E4" w:rsidRDefault="00920C8A" w:rsidP="006D47E5"/>
    <w:p w14:paraId="6A74F05C" w14:textId="77777777" w:rsidR="00920C8A" w:rsidRPr="004238E4" w:rsidRDefault="00920C8A" w:rsidP="006D47E5"/>
    <w:p w14:paraId="2335E65F" w14:textId="77777777" w:rsidR="00920C8A" w:rsidRPr="004238E4" w:rsidRDefault="00920C8A" w:rsidP="006D47E5"/>
    <w:p w14:paraId="65D38208" w14:textId="77777777" w:rsidR="00920C8A" w:rsidRPr="004238E4" w:rsidRDefault="00920C8A" w:rsidP="006D47E5"/>
    <w:p w14:paraId="7E305D98" w14:textId="77777777" w:rsidR="00920C8A" w:rsidRPr="004238E4" w:rsidRDefault="00920C8A" w:rsidP="006D47E5"/>
    <w:p w14:paraId="2083979E" w14:textId="77777777" w:rsidR="001C5146" w:rsidRPr="004238E4" w:rsidRDefault="001C5146" w:rsidP="006D47E5"/>
    <w:tbl>
      <w:tblPr>
        <w:tblpPr w:leftFromText="141" w:rightFromText="141" w:vertAnchor="text" w:horzAnchor="margin" w:tblpXSpec="center" w:tblpY="-34"/>
        <w:tblW w:w="0" w:type="auto"/>
        <w:tblCellMar>
          <w:left w:w="0" w:type="dxa"/>
          <w:right w:w="0" w:type="dxa"/>
        </w:tblCellMar>
        <w:tblLook w:val="0600" w:firstRow="0" w:lastRow="0" w:firstColumn="0" w:lastColumn="0" w:noHBand="1" w:noVBand="1"/>
      </w:tblPr>
      <w:tblGrid>
        <w:gridCol w:w="2145"/>
        <w:gridCol w:w="5230"/>
      </w:tblGrid>
      <w:tr w:rsidR="006D47E5" w:rsidRPr="004238E4" w14:paraId="057BEB38" w14:textId="77777777">
        <w:trPr>
          <w:trHeight w:val="299"/>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35C4490"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lastRenderedPageBreak/>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BF430C" w14:textId="77777777" w:rsidR="006D47E5" w:rsidRPr="004238E4" w:rsidRDefault="006D47E5">
            <w:pPr>
              <w:keepLines/>
              <w:widowControl w:val="0"/>
              <w:spacing w:after="160"/>
              <w:contextualSpacing/>
              <w:rPr>
                <w:i/>
              </w:rPr>
            </w:pPr>
            <w:r w:rsidRPr="004238E4">
              <w:rPr>
                <w:b/>
                <w:bCs/>
                <w:i/>
                <w:iCs/>
              </w:rPr>
              <w:t>ACT-6</w:t>
            </w:r>
          </w:p>
        </w:tc>
      </w:tr>
      <w:tr w:rsidR="006D47E5" w:rsidRPr="004238E4" w14:paraId="4CE6D502" w14:textId="77777777">
        <w:trPr>
          <w:trHeight w:val="25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7DFB7E3C"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26BB29" w14:textId="77777777" w:rsidR="006D47E5" w:rsidRPr="004238E4" w:rsidRDefault="006D47E5">
            <w:pPr>
              <w:pStyle w:val="NormalWeb"/>
              <w:spacing w:before="0" w:beforeAutospacing="0" w:after="0" w:afterAutospacing="0"/>
              <w:textAlignment w:val="top"/>
              <w:rPr>
                <w:rFonts w:ascii="Calibri" w:hAnsi="Calibri" w:cs="Calibri"/>
                <w:i/>
              </w:rPr>
            </w:pPr>
            <w:r w:rsidRPr="004238E4">
              <w:rPr>
                <w:rFonts w:ascii="Calibri" w:hAnsi="Calibri" w:cs="Calibri"/>
                <w:i/>
                <w:kern w:val="24"/>
              </w:rPr>
              <w:t>Gerente de relaciones</w:t>
            </w:r>
          </w:p>
        </w:tc>
      </w:tr>
      <w:tr w:rsidR="006D47E5" w:rsidRPr="004238E4" w14:paraId="41FF5D5C"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E8681A5"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288191" w14:textId="77777777" w:rsidR="006D47E5" w:rsidRPr="004238E4" w:rsidRDefault="006D47E5">
            <w:pPr>
              <w:pStyle w:val="NormalWeb"/>
              <w:spacing w:before="0" w:beforeAutospacing="0" w:after="0" w:afterAutospacing="0"/>
              <w:jc w:val="both"/>
              <w:rPr>
                <w:rFonts w:ascii="Calibri" w:hAnsi="Calibri" w:cs="Calibri"/>
                <w:i/>
              </w:rPr>
            </w:pPr>
            <w:r w:rsidRPr="004238E4">
              <w:rPr>
                <w:rFonts w:ascii="Calibri" w:hAnsi="Calibri" w:cs="Calibri"/>
                <w:i/>
                <w:kern w:val="24"/>
              </w:rPr>
              <w:t>Es el que tiene comunicación directa con el cliente</w:t>
            </w:r>
          </w:p>
        </w:tc>
      </w:tr>
      <w:tr w:rsidR="006D47E5" w:rsidRPr="004238E4" w14:paraId="7B0058B2"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CAD6969" w14:textId="77777777" w:rsidR="006D47E5" w:rsidRPr="004238E4" w:rsidRDefault="0049755E">
            <w:pPr>
              <w:keepLines/>
              <w:widowControl w:val="0"/>
              <w:contextualSpacing/>
              <w:rPr>
                <w:rFonts w:ascii="Calibri" w:hAnsi="Calibri" w:cs="Calibri"/>
                <w:i/>
                <w:iCs/>
              </w:rPr>
            </w:pPr>
            <w:r w:rsidRPr="004238E4">
              <w:rPr>
                <w:rFonts w:ascii="Calibri" w:hAnsi="Calibri" w:cs="Calibri"/>
                <w:i/>
                <w:iCs/>
              </w:rPr>
              <w:t>Responsabilidades</w:t>
            </w:r>
            <w:r w:rsidR="006D47E5" w:rsidRPr="004238E4">
              <w:rPr>
                <w:rFonts w:ascii="Calibri" w:hAnsi="Calibri" w:cs="Calibri"/>
                <w:i/>
                <w:iCs/>
              </w:rPr>
              <w:t>:</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B1DCEE" w14:textId="77777777" w:rsidR="001C5146" w:rsidRPr="004238E4" w:rsidRDefault="001C5146" w:rsidP="006D47E5">
            <w:pPr>
              <w:pStyle w:val="Prrafodelista"/>
              <w:numPr>
                <w:ilvl w:val="0"/>
                <w:numId w:val="64"/>
              </w:numPr>
              <w:textAlignment w:val="top"/>
              <w:rPr>
                <w:rFonts w:ascii="Calibri" w:hAnsi="Calibri" w:cs="Calibri"/>
                <w:i/>
              </w:rPr>
            </w:pPr>
            <w:r w:rsidRPr="004238E4">
              <w:rPr>
                <w:rFonts w:ascii="Calibri" w:hAnsi="Calibri" w:cs="Calibri"/>
                <w:b/>
                <w:bCs/>
                <w:i/>
                <w:kern w:val="24"/>
              </w:rPr>
              <w:t>Gestión de la relación con los clientes:</w:t>
            </w:r>
            <w:r w:rsidRPr="004238E4">
              <w:rPr>
                <w:rFonts w:ascii="Calibri" w:hAnsi="Calibri" w:cs="Calibri"/>
                <w:i/>
                <w:kern w:val="24"/>
              </w:rPr>
              <w:t xml:space="preserve"> Tu función principal será establecer y mantener relaciones sólidas con los clientes que utilizan la página web. </w:t>
            </w:r>
          </w:p>
          <w:p w14:paraId="79754CA2" w14:textId="77777777" w:rsidR="006D47E5" w:rsidRPr="004238E4" w:rsidRDefault="007D6456" w:rsidP="006D47E5">
            <w:pPr>
              <w:pStyle w:val="Prrafodelista"/>
              <w:numPr>
                <w:ilvl w:val="0"/>
                <w:numId w:val="64"/>
              </w:numPr>
              <w:textAlignment w:val="top"/>
              <w:rPr>
                <w:rFonts w:ascii="Calibri" w:hAnsi="Calibri" w:cs="Calibri"/>
                <w:i/>
              </w:rPr>
            </w:pPr>
            <w:r w:rsidRPr="004238E4">
              <w:rPr>
                <w:rFonts w:ascii="Calibri" w:hAnsi="Calibri" w:cs="Calibri"/>
                <w:b/>
                <w:bCs/>
                <w:i/>
              </w:rPr>
              <w:t>Construcción de alianzas y colaboraciones:</w:t>
            </w:r>
            <w:r w:rsidRPr="004238E4">
              <w:rPr>
                <w:rFonts w:ascii="Calibri" w:hAnsi="Calibri" w:cs="Calibri"/>
                <w:i/>
              </w:rPr>
              <w:t xml:space="preserve"> Como gerente de relaciones, puedes buscar oportunidades para establecer alianzas estratégicas y colaboraciones con otras empresas o socios relevantes.</w:t>
            </w:r>
          </w:p>
          <w:p w14:paraId="2409C935" w14:textId="77777777" w:rsidR="007D6456" w:rsidRPr="004238E4" w:rsidRDefault="007D6456" w:rsidP="006D47E5">
            <w:pPr>
              <w:pStyle w:val="Prrafodelista"/>
              <w:numPr>
                <w:ilvl w:val="0"/>
                <w:numId w:val="64"/>
              </w:numPr>
              <w:textAlignment w:val="top"/>
              <w:rPr>
                <w:rFonts w:ascii="Calibri" w:hAnsi="Calibri" w:cs="Calibri"/>
                <w:i/>
              </w:rPr>
            </w:pPr>
            <w:r w:rsidRPr="004238E4">
              <w:rPr>
                <w:rFonts w:ascii="Calibri" w:hAnsi="Calibri" w:cs="Calibri"/>
                <w:b/>
                <w:bCs/>
                <w:i/>
              </w:rPr>
              <w:t>Obtención y gestión de comentarios de los clientes:</w:t>
            </w:r>
            <w:r w:rsidRPr="004238E4">
              <w:rPr>
                <w:rFonts w:ascii="Calibri" w:hAnsi="Calibri" w:cs="Calibri"/>
                <w:i/>
              </w:rPr>
              <w:t xml:space="preserve"> Será tu responsabilidad recopilar comentarios y opiniones de los clientes sobre la página web y los servicios ofrecidos.</w:t>
            </w:r>
          </w:p>
          <w:p w14:paraId="2678AE87" w14:textId="77777777" w:rsidR="007D6456" w:rsidRPr="004238E4" w:rsidRDefault="007D6456" w:rsidP="006D47E5">
            <w:pPr>
              <w:pStyle w:val="Prrafodelista"/>
              <w:numPr>
                <w:ilvl w:val="0"/>
                <w:numId w:val="64"/>
              </w:numPr>
              <w:textAlignment w:val="top"/>
              <w:rPr>
                <w:rFonts w:ascii="Calibri" w:hAnsi="Calibri" w:cs="Calibri"/>
                <w:i/>
              </w:rPr>
            </w:pPr>
            <w:r w:rsidRPr="004238E4">
              <w:rPr>
                <w:rFonts w:ascii="Calibri" w:hAnsi="Calibri" w:cs="Calibri"/>
                <w:b/>
                <w:bCs/>
                <w:i/>
              </w:rPr>
              <w:t>Resolución de problemas y quejas:</w:t>
            </w:r>
            <w:r w:rsidRPr="004238E4">
              <w:rPr>
                <w:rFonts w:ascii="Calibri" w:hAnsi="Calibri" w:cs="Calibri"/>
                <w:i/>
              </w:rPr>
              <w:t xml:space="preserve"> Cuando surjan problemas o quejas por parte de los clientes, deberás abordarlos de manera rápida y efectiva.</w:t>
            </w:r>
          </w:p>
          <w:p w14:paraId="7ECC3453" w14:textId="77777777" w:rsidR="007D6456" w:rsidRPr="004238E4" w:rsidRDefault="007D6456" w:rsidP="006D47E5">
            <w:pPr>
              <w:pStyle w:val="Prrafodelista"/>
              <w:numPr>
                <w:ilvl w:val="0"/>
                <w:numId w:val="64"/>
              </w:numPr>
              <w:textAlignment w:val="top"/>
              <w:rPr>
                <w:rFonts w:ascii="Calibri" w:hAnsi="Calibri" w:cs="Calibri"/>
                <w:i/>
              </w:rPr>
            </w:pPr>
            <w:r w:rsidRPr="004238E4">
              <w:rPr>
                <w:rFonts w:ascii="Calibri" w:hAnsi="Calibri" w:cs="Calibri"/>
                <w:b/>
                <w:bCs/>
                <w:i/>
              </w:rPr>
              <w:t>Colaboración interna:</w:t>
            </w:r>
            <w:r w:rsidRPr="004238E4">
              <w:rPr>
                <w:rFonts w:ascii="Calibri" w:hAnsi="Calibri" w:cs="Calibri"/>
                <w:i/>
              </w:rPr>
              <w:t xml:space="preserve"> Trabajarás estrechamente con otros equipos y departamentos internos, como marketing, ventas, desarrollo de productos y atención al cliente, para garantizar una experiencia coherente y de alta calidad en toda la página web.</w:t>
            </w:r>
          </w:p>
        </w:tc>
      </w:tr>
      <w:tr w:rsidR="006D47E5" w:rsidRPr="004238E4" w14:paraId="77AA6EE5"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757B14E" w14:textId="77777777" w:rsidR="006D47E5" w:rsidRPr="004238E4" w:rsidRDefault="006D47E5">
            <w:pPr>
              <w:keepLines/>
              <w:widowControl w:val="0"/>
              <w:contextualSpacing/>
              <w:rPr>
                <w:rFonts w:ascii="Calibri" w:hAnsi="Calibri" w:cs="Calibri"/>
                <w:i/>
                <w:iCs/>
              </w:rPr>
            </w:pPr>
            <w:r w:rsidRPr="004238E4">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39D4ED" w14:textId="77777777" w:rsidR="006D47E5" w:rsidRPr="004238E4" w:rsidRDefault="006D47E5">
            <w:pPr>
              <w:pStyle w:val="NormalWeb"/>
              <w:spacing w:before="0" w:beforeAutospacing="0" w:after="0" w:afterAutospacing="0"/>
              <w:textAlignment w:val="top"/>
              <w:rPr>
                <w:rFonts w:ascii="Calibri" w:hAnsi="Calibri" w:cs="Calibri"/>
                <w:i/>
              </w:rPr>
            </w:pPr>
            <w:r w:rsidRPr="004238E4">
              <w:rPr>
                <w:rFonts w:ascii="Calibri" w:hAnsi="Calibri" w:cs="Calibri"/>
                <w:i/>
                <w:kern w:val="24"/>
              </w:rPr>
              <w:t>Líder de diseño arquitectónico</w:t>
            </w:r>
          </w:p>
        </w:tc>
      </w:tr>
    </w:tbl>
    <w:p w14:paraId="606D4F7C" w14:textId="77777777" w:rsidR="006D47E5" w:rsidRPr="004238E4" w:rsidRDefault="006D47E5" w:rsidP="006D47E5"/>
    <w:p w14:paraId="5C8F3178" w14:textId="77777777" w:rsidR="001C5146" w:rsidRPr="004238E4" w:rsidRDefault="001C5146" w:rsidP="006D47E5"/>
    <w:p w14:paraId="7C69B83C" w14:textId="77777777" w:rsidR="001C5146" w:rsidRPr="004238E4" w:rsidRDefault="001C5146" w:rsidP="006D47E5"/>
    <w:p w14:paraId="7ECDC85C" w14:textId="77777777" w:rsidR="001C5146" w:rsidRPr="004238E4" w:rsidRDefault="001C5146" w:rsidP="006D47E5"/>
    <w:p w14:paraId="378C6749" w14:textId="77777777" w:rsidR="007D6456" w:rsidRPr="004238E4" w:rsidRDefault="007D6456" w:rsidP="006D47E5"/>
    <w:p w14:paraId="20632AB9" w14:textId="77777777" w:rsidR="007D6456" w:rsidRPr="004238E4" w:rsidRDefault="007D6456" w:rsidP="006D47E5"/>
    <w:p w14:paraId="176AAE76" w14:textId="77777777" w:rsidR="007D6456" w:rsidRPr="004238E4" w:rsidRDefault="007D6456" w:rsidP="006D47E5"/>
    <w:p w14:paraId="72B3A1A2" w14:textId="77777777" w:rsidR="007D6456" w:rsidRPr="004238E4" w:rsidRDefault="007D6456" w:rsidP="006D47E5"/>
    <w:p w14:paraId="704CA99A" w14:textId="77777777" w:rsidR="007D6456" w:rsidRPr="004238E4" w:rsidRDefault="007D6456" w:rsidP="006D47E5"/>
    <w:p w14:paraId="48136C8F" w14:textId="77777777" w:rsidR="007D6456" w:rsidRPr="004238E4" w:rsidRDefault="007D6456" w:rsidP="006D47E5"/>
    <w:p w14:paraId="2C388E48" w14:textId="77777777" w:rsidR="007D6456" w:rsidRPr="004238E4" w:rsidRDefault="007D6456" w:rsidP="006D47E5"/>
    <w:p w14:paraId="10B71BF4" w14:textId="77777777" w:rsidR="007D6456" w:rsidRPr="004238E4" w:rsidRDefault="007D6456" w:rsidP="006D47E5"/>
    <w:p w14:paraId="5BB8112B" w14:textId="77777777" w:rsidR="007D6456" w:rsidRPr="004238E4" w:rsidRDefault="007D6456" w:rsidP="006D47E5"/>
    <w:p w14:paraId="3F777AEF" w14:textId="77777777" w:rsidR="007D6456" w:rsidRPr="004238E4" w:rsidRDefault="007D6456" w:rsidP="007D6456"/>
    <w:p w14:paraId="65B3F445" w14:textId="77777777" w:rsidR="007D6456" w:rsidRPr="004238E4" w:rsidRDefault="007D6456" w:rsidP="007D6456"/>
    <w:p w14:paraId="43AEE5EA" w14:textId="77777777" w:rsidR="007D6456" w:rsidRPr="004238E4" w:rsidRDefault="007D6456" w:rsidP="007D6456"/>
    <w:p w14:paraId="27B71C99" w14:textId="77777777" w:rsidR="007D6456" w:rsidRPr="004238E4" w:rsidRDefault="007D6456" w:rsidP="007D6456"/>
    <w:p w14:paraId="36D0E436" w14:textId="77777777" w:rsidR="007D6456" w:rsidRPr="004238E4" w:rsidRDefault="007D6456" w:rsidP="007D6456"/>
    <w:p w14:paraId="06CFC22A" w14:textId="77777777" w:rsidR="007D6456" w:rsidRPr="004238E4" w:rsidRDefault="007D6456" w:rsidP="007D6456"/>
    <w:p w14:paraId="6B5870DD" w14:textId="77777777" w:rsidR="007D6456" w:rsidRPr="004238E4" w:rsidRDefault="007D6456" w:rsidP="007D6456"/>
    <w:p w14:paraId="3AEEC38C" w14:textId="77777777" w:rsidR="00302B86" w:rsidRPr="004238E4" w:rsidRDefault="00302B86" w:rsidP="007D6456"/>
    <w:p w14:paraId="74D0B609" w14:textId="77777777" w:rsidR="00302B86" w:rsidRPr="004238E4" w:rsidRDefault="00302B86" w:rsidP="007D6456"/>
    <w:p w14:paraId="05E471DB" w14:textId="77777777" w:rsidR="00302B86" w:rsidRPr="004238E4" w:rsidRDefault="00302B86" w:rsidP="007D6456"/>
    <w:tbl>
      <w:tblPr>
        <w:tblpPr w:leftFromText="141" w:rightFromText="141" w:vertAnchor="text" w:horzAnchor="margin" w:tblpXSpec="center" w:tblpY="-34"/>
        <w:tblW w:w="0" w:type="auto"/>
        <w:tblCellMar>
          <w:left w:w="0" w:type="dxa"/>
          <w:right w:w="0" w:type="dxa"/>
        </w:tblCellMar>
        <w:tblLook w:val="0600" w:firstRow="0" w:lastRow="0" w:firstColumn="0" w:lastColumn="0" w:noHBand="1" w:noVBand="1"/>
      </w:tblPr>
      <w:tblGrid>
        <w:gridCol w:w="2145"/>
        <w:gridCol w:w="5230"/>
      </w:tblGrid>
      <w:tr w:rsidR="00302B86" w:rsidRPr="004238E4" w14:paraId="1E5999C2" w14:textId="77777777">
        <w:trPr>
          <w:trHeight w:val="299"/>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7F09855" w14:textId="77777777" w:rsidR="00302B86" w:rsidRPr="004238E4" w:rsidRDefault="00302B86">
            <w:pPr>
              <w:keepLines/>
              <w:widowControl w:val="0"/>
              <w:contextualSpacing/>
              <w:rPr>
                <w:rFonts w:ascii="Calibri" w:hAnsi="Calibri" w:cs="Calibri"/>
                <w:i/>
                <w:iCs/>
              </w:rPr>
            </w:pPr>
            <w:r w:rsidRPr="004238E4">
              <w:rPr>
                <w:rFonts w:ascii="Calibri" w:hAnsi="Calibri" w:cs="Calibri"/>
                <w:i/>
                <w:iCs/>
              </w:rPr>
              <w:lastRenderedPageBreak/>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10AA14" w14:textId="77777777" w:rsidR="00302B86" w:rsidRPr="004238E4" w:rsidRDefault="00302B86">
            <w:pPr>
              <w:keepLines/>
              <w:widowControl w:val="0"/>
              <w:spacing w:after="160"/>
              <w:contextualSpacing/>
              <w:rPr>
                <w:i/>
              </w:rPr>
            </w:pPr>
            <w:r w:rsidRPr="004238E4">
              <w:rPr>
                <w:b/>
                <w:bCs/>
                <w:i/>
                <w:iCs/>
              </w:rPr>
              <w:t>ACT-7</w:t>
            </w:r>
          </w:p>
        </w:tc>
      </w:tr>
      <w:tr w:rsidR="00302B86" w:rsidRPr="004238E4" w14:paraId="4EFDB78D" w14:textId="77777777">
        <w:trPr>
          <w:trHeight w:val="25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6E6C6ECE" w14:textId="77777777" w:rsidR="00302B86" w:rsidRPr="004238E4" w:rsidRDefault="00302B86">
            <w:pPr>
              <w:keepLines/>
              <w:widowControl w:val="0"/>
              <w:contextualSpacing/>
              <w:rPr>
                <w:rFonts w:ascii="Calibri" w:hAnsi="Calibri" w:cs="Calibri"/>
                <w:i/>
                <w:iCs/>
              </w:rPr>
            </w:pPr>
            <w:r w:rsidRPr="004238E4">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E3D20A" w14:textId="77777777" w:rsidR="00302B86" w:rsidRPr="004238E4" w:rsidRDefault="00302B86">
            <w:pPr>
              <w:pStyle w:val="NormalWeb"/>
              <w:spacing w:before="0" w:beforeAutospacing="0" w:after="0" w:afterAutospacing="0"/>
              <w:textAlignment w:val="top"/>
              <w:rPr>
                <w:rFonts w:ascii="Calibri" w:hAnsi="Calibri" w:cs="Calibri"/>
                <w:i/>
              </w:rPr>
            </w:pPr>
            <w:r w:rsidRPr="004238E4">
              <w:rPr>
                <w:rFonts w:ascii="Calibri" w:hAnsi="Calibri" w:cs="Calibri"/>
                <w:i/>
              </w:rPr>
              <w:t xml:space="preserve">Proveedores de productos </w:t>
            </w:r>
          </w:p>
        </w:tc>
      </w:tr>
      <w:tr w:rsidR="00302B86" w:rsidRPr="004238E4" w14:paraId="6576EB61"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67787F7" w14:textId="77777777" w:rsidR="00302B86" w:rsidRPr="004238E4" w:rsidRDefault="00302B86">
            <w:pPr>
              <w:keepLines/>
              <w:widowControl w:val="0"/>
              <w:contextualSpacing/>
              <w:rPr>
                <w:rFonts w:ascii="Calibri" w:hAnsi="Calibri" w:cs="Calibri"/>
                <w:i/>
                <w:iCs/>
              </w:rPr>
            </w:pPr>
            <w:r w:rsidRPr="004238E4">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A81693" w14:textId="77777777" w:rsidR="00302B86" w:rsidRPr="004238E4" w:rsidRDefault="008620BA">
            <w:pPr>
              <w:pStyle w:val="NormalWeb"/>
              <w:spacing w:before="0" w:beforeAutospacing="0" w:after="0" w:afterAutospacing="0"/>
              <w:jc w:val="both"/>
              <w:rPr>
                <w:rFonts w:ascii="Calibri" w:hAnsi="Calibri" w:cs="Calibri"/>
                <w:i/>
              </w:rPr>
            </w:pPr>
            <w:r w:rsidRPr="004238E4">
              <w:rPr>
                <w:rFonts w:ascii="Calibri" w:hAnsi="Calibri" w:cs="Calibri"/>
                <w:i/>
                <w:kern w:val="24"/>
              </w:rPr>
              <w:t>Suministra los productos al catálogo de la empresa y actualiza la información de estos.</w:t>
            </w:r>
          </w:p>
        </w:tc>
      </w:tr>
      <w:tr w:rsidR="00302B86" w:rsidRPr="004238E4" w14:paraId="1380E5D1"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E30CA3F" w14:textId="77777777" w:rsidR="00302B86" w:rsidRPr="004238E4" w:rsidRDefault="0049755E">
            <w:pPr>
              <w:keepLines/>
              <w:widowControl w:val="0"/>
              <w:contextualSpacing/>
              <w:rPr>
                <w:rFonts w:ascii="Calibri" w:hAnsi="Calibri" w:cs="Calibri"/>
                <w:i/>
                <w:iCs/>
              </w:rPr>
            </w:pPr>
            <w:r w:rsidRPr="004238E4">
              <w:rPr>
                <w:rFonts w:ascii="Calibri" w:hAnsi="Calibri" w:cs="Calibri"/>
                <w:i/>
                <w:iCs/>
              </w:rPr>
              <w:t>Responsabilidades</w:t>
            </w:r>
            <w:r w:rsidR="00302B86" w:rsidRPr="004238E4">
              <w:rPr>
                <w:rFonts w:ascii="Calibri" w:hAnsi="Calibri" w:cs="Calibri"/>
                <w:i/>
                <w:iCs/>
              </w:rPr>
              <w:t>:</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CB9CD7" w14:textId="77777777" w:rsidR="00B8167C" w:rsidRPr="00B8167C" w:rsidRDefault="00B8167C" w:rsidP="00B8167C">
            <w:pPr>
              <w:pStyle w:val="Prrafodelista"/>
              <w:numPr>
                <w:ilvl w:val="0"/>
                <w:numId w:val="64"/>
              </w:numPr>
              <w:textAlignment w:val="top"/>
              <w:rPr>
                <w:rFonts w:ascii="Calibri" w:hAnsi="Calibri" w:cs="Calibri"/>
                <w:i/>
              </w:rPr>
            </w:pPr>
            <w:r w:rsidRPr="00B8167C">
              <w:rPr>
                <w:rFonts w:ascii="Calibri" w:hAnsi="Calibri" w:cs="Calibri"/>
                <w:i/>
              </w:rPr>
              <w:t>Suministrar productos de alta calidad: Esto implica seleccionar proveedores confiables y asegurarte de que los productos cumplan con las especificaciones y expectativas de los clientes.</w:t>
            </w:r>
          </w:p>
          <w:p w14:paraId="2E4CC8A9" w14:textId="77777777" w:rsidR="00B8167C" w:rsidRPr="00B8167C" w:rsidRDefault="00B8167C" w:rsidP="00B8167C">
            <w:pPr>
              <w:pStyle w:val="Prrafodelista"/>
              <w:numPr>
                <w:ilvl w:val="0"/>
                <w:numId w:val="64"/>
              </w:numPr>
              <w:textAlignment w:val="top"/>
              <w:rPr>
                <w:rFonts w:ascii="Calibri" w:hAnsi="Calibri" w:cs="Calibri"/>
                <w:i/>
              </w:rPr>
            </w:pPr>
            <w:r w:rsidRPr="00B8167C">
              <w:rPr>
                <w:rFonts w:ascii="Calibri" w:hAnsi="Calibri" w:cs="Calibri"/>
                <w:i/>
              </w:rPr>
              <w:t xml:space="preserve">Gestión de inventario: Debes mantener un control preciso del inventario de productos y asegurarte de que esté actualizado en tu página web. </w:t>
            </w:r>
          </w:p>
          <w:p w14:paraId="52BACC17" w14:textId="77777777" w:rsidR="00B8167C" w:rsidRPr="00B8167C" w:rsidRDefault="00B8167C" w:rsidP="00B8167C">
            <w:pPr>
              <w:pStyle w:val="Prrafodelista"/>
              <w:numPr>
                <w:ilvl w:val="0"/>
                <w:numId w:val="64"/>
              </w:numPr>
              <w:textAlignment w:val="top"/>
              <w:rPr>
                <w:rFonts w:ascii="Calibri" w:hAnsi="Calibri" w:cs="Calibri"/>
                <w:i/>
              </w:rPr>
            </w:pPr>
            <w:r w:rsidRPr="00B8167C">
              <w:rPr>
                <w:rFonts w:ascii="Calibri" w:hAnsi="Calibri" w:cs="Calibri"/>
                <w:i/>
              </w:rPr>
              <w:t xml:space="preserve">Descripciones de productos precisas: Es importante proporcionar descripciones detalladas y precisas de los productos en tu página web. </w:t>
            </w:r>
          </w:p>
          <w:p w14:paraId="6334803F" w14:textId="77777777" w:rsidR="00B8167C" w:rsidRPr="00B8167C" w:rsidRDefault="00B8167C" w:rsidP="00B8167C">
            <w:pPr>
              <w:pStyle w:val="Prrafodelista"/>
              <w:numPr>
                <w:ilvl w:val="0"/>
                <w:numId w:val="64"/>
              </w:numPr>
              <w:textAlignment w:val="top"/>
              <w:rPr>
                <w:rFonts w:ascii="Calibri" w:hAnsi="Calibri" w:cs="Calibri"/>
                <w:i/>
              </w:rPr>
            </w:pPr>
            <w:r w:rsidRPr="00B8167C">
              <w:rPr>
                <w:rFonts w:ascii="Calibri" w:hAnsi="Calibri" w:cs="Calibri"/>
                <w:i/>
              </w:rPr>
              <w:t xml:space="preserve">Gestión de pedidos: Debes procesar los pedidos de manera eficiente y precisa. </w:t>
            </w:r>
          </w:p>
          <w:p w14:paraId="7028CE52" w14:textId="77777777" w:rsidR="00B8167C" w:rsidRPr="00B8167C" w:rsidRDefault="00B8167C" w:rsidP="00B8167C">
            <w:pPr>
              <w:pStyle w:val="Prrafodelista"/>
              <w:numPr>
                <w:ilvl w:val="0"/>
                <w:numId w:val="64"/>
              </w:numPr>
              <w:textAlignment w:val="top"/>
              <w:rPr>
                <w:rFonts w:ascii="Calibri" w:hAnsi="Calibri" w:cs="Calibri"/>
                <w:i/>
              </w:rPr>
            </w:pPr>
            <w:r w:rsidRPr="00B8167C">
              <w:rPr>
                <w:rFonts w:ascii="Calibri" w:hAnsi="Calibri" w:cs="Calibri"/>
                <w:i/>
              </w:rPr>
              <w:t xml:space="preserve">Atención al cliente: Debes brindar un excelente servicio de atención al cliente a través de tu página web. </w:t>
            </w:r>
          </w:p>
          <w:p w14:paraId="68800D08" w14:textId="77777777" w:rsidR="00302B86" w:rsidRPr="004238E4" w:rsidRDefault="00B8167C" w:rsidP="00B8167C">
            <w:pPr>
              <w:pStyle w:val="Prrafodelista"/>
              <w:numPr>
                <w:ilvl w:val="0"/>
                <w:numId w:val="64"/>
              </w:numPr>
              <w:textAlignment w:val="top"/>
              <w:rPr>
                <w:rFonts w:ascii="Calibri" w:hAnsi="Calibri" w:cs="Calibri"/>
                <w:i/>
              </w:rPr>
            </w:pPr>
            <w:r w:rsidRPr="00B8167C">
              <w:rPr>
                <w:rFonts w:ascii="Calibri" w:hAnsi="Calibri" w:cs="Calibri"/>
                <w:i/>
              </w:rPr>
              <w:t xml:space="preserve">Envío y logística: Debes asegurarte de que los productos sean empacados adecuadamente para el envío y que se elija un método de envío confiable y eficiente. </w:t>
            </w:r>
          </w:p>
        </w:tc>
      </w:tr>
      <w:tr w:rsidR="00302B86" w:rsidRPr="004238E4" w14:paraId="4631671D"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2FD4AB5" w14:textId="77777777" w:rsidR="00302B86" w:rsidRPr="004238E4" w:rsidRDefault="00302B86">
            <w:pPr>
              <w:keepLines/>
              <w:widowControl w:val="0"/>
              <w:contextualSpacing/>
              <w:rPr>
                <w:rFonts w:ascii="Calibri" w:hAnsi="Calibri" w:cs="Calibri"/>
                <w:i/>
                <w:iCs/>
              </w:rPr>
            </w:pPr>
            <w:r w:rsidRPr="004238E4">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27DC0B" w14:textId="77777777" w:rsidR="00302B86" w:rsidRPr="004238E4" w:rsidRDefault="00302B86">
            <w:pPr>
              <w:pStyle w:val="NormalWeb"/>
              <w:spacing w:before="0" w:beforeAutospacing="0" w:after="0" w:afterAutospacing="0"/>
              <w:textAlignment w:val="top"/>
              <w:rPr>
                <w:rFonts w:ascii="Calibri" w:hAnsi="Calibri" w:cs="Calibri"/>
                <w:i/>
              </w:rPr>
            </w:pPr>
            <w:r w:rsidRPr="004238E4">
              <w:rPr>
                <w:rFonts w:ascii="Calibri" w:hAnsi="Calibri" w:cs="Calibri"/>
                <w:i/>
                <w:kern w:val="24"/>
              </w:rPr>
              <w:t>Líder de diseño arquitectónico</w:t>
            </w:r>
          </w:p>
        </w:tc>
      </w:tr>
    </w:tbl>
    <w:p w14:paraId="704DAA8F" w14:textId="77777777" w:rsidR="00302B86" w:rsidRPr="004238E4" w:rsidRDefault="00302B86" w:rsidP="007D6456"/>
    <w:p w14:paraId="6E9526C8" w14:textId="77777777" w:rsidR="00302B86" w:rsidRPr="004238E4" w:rsidRDefault="00302B86" w:rsidP="007D6456"/>
    <w:p w14:paraId="6AFDCA27" w14:textId="77777777" w:rsidR="00302B86" w:rsidRPr="004238E4" w:rsidRDefault="00302B86" w:rsidP="007D6456"/>
    <w:p w14:paraId="254131FB" w14:textId="77777777" w:rsidR="00302B86" w:rsidRDefault="00302B86" w:rsidP="007D6456"/>
    <w:p w14:paraId="171A771F" w14:textId="77777777" w:rsidR="001B5C54" w:rsidRDefault="001B5C54" w:rsidP="007D6456"/>
    <w:p w14:paraId="7B92D209" w14:textId="77777777" w:rsidR="001B5C54" w:rsidRDefault="001B5C54" w:rsidP="007D6456"/>
    <w:p w14:paraId="2B1E1C39" w14:textId="77777777" w:rsidR="001B5C54" w:rsidRDefault="001B5C54" w:rsidP="007D6456"/>
    <w:p w14:paraId="131B7591" w14:textId="77777777" w:rsidR="001B5C54" w:rsidRDefault="001B5C54" w:rsidP="007D6456"/>
    <w:p w14:paraId="25EC44EB" w14:textId="77777777" w:rsidR="001B5C54" w:rsidRDefault="001B5C54" w:rsidP="007D6456"/>
    <w:p w14:paraId="09B054E1" w14:textId="77777777" w:rsidR="001B5C54" w:rsidRDefault="001B5C54" w:rsidP="007D6456"/>
    <w:p w14:paraId="524A39AC" w14:textId="77777777" w:rsidR="001B5C54" w:rsidRDefault="001B5C54" w:rsidP="007D6456"/>
    <w:p w14:paraId="23DE1B95" w14:textId="77777777" w:rsidR="001B5C54" w:rsidRDefault="001B5C54" w:rsidP="007D6456"/>
    <w:p w14:paraId="77D14993" w14:textId="77777777" w:rsidR="001B5C54" w:rsidRDefault="001B5C54" w:rsidP="007D6456"/>
    <w:p w14:paraId="343389AE" w14:textId="77777777" w:rsidR="001B5C54" w:rsidRDefault="001B5C54" w:rsidP="007D6456"/>
    <w:p w14:paraId="7F8F07CC" w14:textId="77777777" w:rsidR="001B5C54" w:rsidRDefault="001B5C54" w:rsidP="007D6456"/>
    <w:p w14:paraId="673ED831" w14:textId="77777777" w:rsidR="001B5C54" w:rsidRPr="004238E4" w:rsidRDefault="001B5C54" w:rsidP="007D6456"/>
    <w:p w14:paraId="51272EBE" w14:textId="77777777" w:rsidR="00302B86" w:rsidRDefault="00302B86" w:rsidP="007D6456"/>
    <w:p w14:paraId="67391094" w14:textId="77777777" w:rsidR="00B8167C" w:rsidRDefault="00B8167C" w:rsidP="007D6456"/>
    <w:p w14:paraId="133DEAA4" w14:textId="77777777" w:rsidR="009A6C79" w:rsidRPr="004238E4" w:rsidRDefault="009A6C79" w:rsidP="007D6456"/>
    <w:tbl>
      <w:tblPr>
        <w:tblpPr w:leftFromText="141" w:rightFromText="141" w:vertAnchor="text" w:horzAnchor="margin" w:tblpXSpec="center" w:tblpY="-34"/>
        <w:tblW w:w="0" w:type="auto"/>
        <w:tblCellMar>
          <w:left w:w="0" w:type="dxa"/>
          <w:right w:w="0" w:type="dxa"/>
        </w:tblCellMar>
        <w:tblLook w:val="0600" w:firstRow="0" w:lastRow="0" w:firstColumn="0" w:lastColumn="0" w:noHBand="1" w:noVBand="1"/>
      </w:tblPr>
      <w:tblGrid>
        <w:gridCol w:w="2145"/>
        <w:gridCol w:w="5230"/>
      </w:tblGrid>
      <w:tr w:rsidR="00302B86" w:rsidRPr="004238E4" w14:paraId="454C1D21" w14:textId="77777777">
        <w:trPr>
          <w:trHeight w:val="299"/>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95F4622" w14:textId="77777777" w:rsidR="00302B86" w:rsidRPr="004238E4" w:rsidRDefault="00302B86">
            <w:pPr>
              <w:keepLines/>
              <w:widowControl w:val="0"/>
              <w:contextualSpacing/>
              <w:rPr>
                <w:rFonts w:ascii="Calibri" w:hAnsi="Calibri" w:cs="Calibri"/>
                <w:i/>
                <w:iCs/>
              </w:rPr>
            </w:pPr>
            <w:r w:rsidRPr="004238E4">
              <w:rPr>
                <w:rFonts w:ascii="Calibri" w:hAnsi="Calibri" w:cs="Calibri"/>
                <w:i/>
                <w:iCs/>
              </w:rPr>
              <w:lastRenderedPageBreak/>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1254CD" w14:textId="77777777" w:rsidR="00302B86" w:rsidRPr="004238E4" w:rsidRDefault="00302B86">
            <w:pPr>
              <w:keepLines/>
              <w:widowControl w:val="0"/>
              <w:spacing w:after="160"/>
              <w:contextualSpacing/>
              <w:rPr>
                <w:i/>
              </w:rPr>
            </w:pPr>
            <w:r w:rsidRPr="004238E4">
              <w:rPr>
                <w:b/>
                <w:bCs/>
                <w:i/>
                <w:iCs/>
              </w:rPr>
              <w:t>ACT-</w:t>
            </w:r>
            <w:r w:rsidR="00B8167C">
              <w:rPr>
                <w:b/>
                <w:bCs/>
                <w:i/>
                <w:iCs/>
              </w:rPr>
              <w:t>8</w:t>
            </w:r>
          </w:p>
        </w:tc>
      </w:tr>
      <w:tr w:rsidR="00302B86" w:rsidRPr="004238E4" w14:paraId="7228AD9D" w14:textId="77777777">
        <w:trPr>
          <w:trHeight w:val="25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140660F8" w14:textId="77777777" w:rsidR="00302B86" w:rsidRPr="004238E4" w:rsidRDefault="00302B86">
            <w:pPr>
              <w:keepLines/>
              <w:widowControl w:val="0"/>
              <w:contextualSpacing/>
              <w:rPr>
                <w:rFonts w:ascii="Calibri" w:hAnsi="Calibri" w:cs="Calibri"/>
                <w:i/>
                <w:iCs/>
              </w:rPr>
            </w:pPr>
            <w:r w:rsidRPr="004238E4">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C2C5BC" w14:textId="77777777" w:rsidR="00302B86" w:rsidRPr="004238E4" w:rsidRDefault="009A6C79">
            <w:pPr>
              <w:pStyle w:val="NormalWeb"/>
              <w:spacing w:before="0" w:beforeAutospacing="0" w:after="0" w:afterAutospacing="0"/>
              <w:textAlignment w:val="top"/>
              <w:rPr>
                <w:rFonts w:ascii="Calibri" w:hAnsi="Calibri" w:cs="Calibri"/>
                <w:i/>
              </w:rPr>
            </w:pPr>
            <w:r>
              <w:rPr>
                <w:rFonts w:ascii="Calibri" w:hAnsi="Calibri" w:cs="Calibri"/>
                <w:i/>
                <w:kern w:val="24"/>
              </w:rPr>
              <w:t>Usuario administrativo</w:t>
            </w:r>
            <w:r w:rsidR="00302B86" w:rsidRPr="004238E4">
              <w:rPr>
                <w:rFonts w:ascii="Calibri" w:hAnsi="Calibri" w:cs="Calibri"/>
                <w:i/>
                <w:kern w:val="24"/>
              </w:rPr>
              <w:t xml:space="preserve"> </w:t>
            </w:r>
          </w:p>
        </w:tc>
      </w:tr>
      <w:tr w:rsidR="00302B86" w:rsidRPr="004238E4" w14:paraId="5A5843DB"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D994497" w14:textId="77777777" w:rsidR="00302B86" w:rsidRPr="004238E4" w:rsidRDefault="00302B86">
            <w:pPr>
              <w:keepLines/>
              <w:widowControl w:val="0"/>
              <w:contextualSpacing/>
              <w:rPr>
                <w:rFonts w:ascii="Calibri" w:hAnsi="Calibri" w:cs="Calibri"/>
                <w:i/>
                <w:iCs/>
              </w:rPr>
            </w:pPr>
            <w:r w:rsidRPr="004238E4">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E925B5" w14:textId="77777777" w:rsidR="00302B86" w:rsidRPr="004238E4" w:rsidRDefault="008620BA">
            <w:pPr>
              <w:pStyle w:val="NormalWeb"/>
              <w:spacing w:before="0" w:beforeAutospacing="0" w:after="0" w:afterAutospacing="0"/>
              <w:jc w:val="both"/>
              <w:rPr>
                <w:rFonts w:ascii="Calibri" w:hAnsi="Calibri" w:cs="Calibri"/>
                <w:i/>
              </w:rPr>
            </w:pPr>
            <w:r w:rsidRPr="004238E4">
              <w:rPr>
                <w:rFonts w:ascii="Calibri" w:hAnsi="Calibri" w:cs="Calibri"/>
                <w:i/>
              </w:rPr>
              <w:t>Brinda asistencia técnica y resuelve problemas relacionados con el sistema.</w:t>
            </w:r>
          </w:p>
        </w:tc>
      </w:tr>
      <w:tr w:rsidR="00302B86" w:rsidRPr="004238E4" w14:paraId="3712C80F"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72FFDC1" w14:textId="77777777" w:rsidR="00302B86" w:rsidRPr="004238E4" w:rsidRDefault="0049755E">
            <w:pPr>
              <w:keepLines/>
              <w:widowControl w:val="0"/>
              <w:contextualSpacing/>
              <w:rPr>
                <w:rFonts w:ascii="Calibri" w:hAnsi="Calibri" w:cs="Calibri"/>
                <w:i/>
                <w:iCs/>
              </w:rPr>
            </w:pPr>
            <w:r w:rsidRPr="004238E4">
              <w:rPr>
                <w:rFonts w:ascii="Calibri" w:hAnsi="Calibri" w:cs="Calibri"/>
                <w:i/>
                <w:iCs/>
              </w:rPr>
              <w:t>Responsabilidades</w:t>
            </w:r>
            <w:r w:rsidR="00302B86" w:rsidRPr="004238E4">
              <w:rPr>
                <w:rFonts w:ascii="Calibri" w:hAnsi="Calibri" w:cs="Calibri"/>
                <w:i/>
                <w:iCs/>
              </w:rPr>
              <w:t>:</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269CBE" w14:textId="77777777" w:rsidR="00B8167C" w:rsidRPr="00B8167C" w:rsidRDefault="00B8167C" w:rsidP="00B8167C">
            <w:pPr>
              <w:pStyle w:val="Prrafodelista"/>
              <w:numPr>
                <w:ilvl w:val="0"/>
                <w:numId w:val="157"/>
              </w:numPr>
              <w:textAlignment w:val="top"/>
              <w:rPr>
                <w:rFonts w:ascii="Calibri" w:hAnsi="Calibri" w:cs="Calibri"/>
                <w:i/>
              </w:rPr>
            </w:pPr>
            <w:r w:rsidRPr="00B8167C">
              <w:rPr>
                <w:rFonts w:ascii="Calibri" w:hAnsi="Calibri" w:cs="Calibri"/>
                <w:i/>
              </w:rPr>
              <w:t xml:space="preserve">Administración del contenido: Esto incluye la creación, edición y eliminación de páginas, artículos, imágenes, videos y otros elementos de contenido. </w:t>
            </w:r>
          </w:p>
          <w:p w14:paraId="7F5817BC" w14:textId="77777777" w:rsidR="00B8167C" w:rsidRDefault="00B8167C" w:rsidP="00B8167C">
            <w:pPr>
              <w:pStyle w:val="Prrafodelista"/>
              <w:ind w:left="0"/>
              <w:textAlignment w:val="top"/>
              <w:rPr>
                <w:rFonts w:ascii="Calibri" w:hAnsi="Calibri" w:cs="Calibri"/>
                <w:i/>
              </w:rPr>
            </w:pPr>
          </w:p>
          <w:p w14:paraId="71938B05" w14:textId="77777777" w:rsidR="00B8167C" w:rsidRPr="00B8167C" w:rsidRDefault="00B8167C" w:rsidP="00B8167C">
            <w:pPr>
              <w:pStyle w:val="Prrafodelista"/>
              <w:numPr>
                <w:ilvl w:val="0"/>
                <w:numId w:val="157"/>
              </w:numPr>
              <w:textAlignment w:val="top"/>
              <w:rPr>
                <w:rFonts w:ascii="Calibri" w:hAnsi="Calibri" w:cs="Calibri"/>
                <w:i/>
              </w:rPr>
            </w:pPr>
            <w:r w:rsidRPr="00B8167C">
              <w:rPr>
                <w:rFonts w:ascii="Calibri" w:hAnsi="Calibri" w:cs="Calibri"/>
                <w:i/>
              </w:rPr>
              <w:t xml:space="preserve">Mantenimiento técnico: realiza actualizaciones de software y </w:t>
            </w:r>
            <w:proofErr w:type="spellStart"/>
            <w:r w:rsidRPr="00B8167C">
              <w:rPr>
                <w:rFonts w:ascii="Calibri" w:hAnsi="Calibri" w:cs="Calibri"/>
                <w:i/>
              </w:rPr>
              <w:t>plugins</w:t>
            </w:r>
            <w:proofErr w:type="spellEnd"/>
            <w:r w:rsidRPr="00B8167C">
              <w:rPr>
                <w:rFonts w:ascii="Calibri" w:hAnsi="Calibri" w:cs="Calibri"/>
                <w:i/>
              </w:rPr>
              <w:t>, solucionar problemas técnicos, asegurarte de que los enlaces estén funcionando correctamente y supervisar el rendimiento del sitio web para garantizar una carga rápida y una experiencia fluida para los visitantes.</w:t>
            </w:r>
          </w:p>
          <w:p w14:paraId="4449253E" w14:textId="77777777" w:rsidR="00B8167C" w:rsidRPr="00B8167C" w:rsidRDefault="00B8167C" w:rsidP="00B8167C">
            <w:pPr>
              <w:pStyle w:val="Prrafodelista"/>
              <w:textAlignment w:val="top"/>
              <w:rPr>
                <w:rFonts w:ascii="Calibri" w:hAnsi="Calibri" w:cs="Calibri"/>
                <w:i/>
              </w:rPr>
            </w:pPr>
          </w:p>
          <w:p w14:paraId="4526A10D" w14:textId="77777777" w:rsidR="00B8167C" w:rsidRPr="00B8167C" w:rsidRDefault="00B8167C" w:rsidP="00B8167C">
            <w:pPr>
              <w:pStyle w:val="Prrafodelista"/>
              <w:numPr>
                <w:ilvl w:val="0"/>
                <w:numId w:val="156"/>
              </w:numPr>
              <w:textAlignment w:val="top"/>
              <w:rPr>
                <w:rFonts w:ascii="Calibri" w:hAnsi="Calibri" w:cs="Calibri"/>
                <w:i/>
              </w:rPr>
            </w:pPr>
            <w:r w:rsidRPr="00B8167C">
              <w:rPr>
                <w:rFonts w:ascii="Calibri" w:hAnsi="Calibri" w:cs="Calibri"/>
                <w:i/>
              </w:rPr>
              <w:t>Gestión de usuarios: Esto puede incluir la creación de nuevas cuentas de usuario, asignación de roles y permisos adecuados, y asegurarte de que los usuarios cumplan con las políticas y normas establecidas.</w:t>
            </w:r>
          </w:p>
          <w:p w14:paraId="75FD4E47" w14:textId="77777777" w:rsidR="00B8167C" w:rsidRPr="00B8167C" w:rsidRDefault="00B8167C" w:rsidP="00B8167C">
            <w:pPr>
              <w:pStyle w:val="Prrafodelista"/>
              <w:textAlignment w:val="top"/>
              <w:rPr>
                <w:rFonts w:ascii="Calibri" w:hAnsi="Calibri" w:cs="Calibri"/>
                <w:i/>
              </w:rPr>
            </w:pPr>
          </w:p>
          <w:p w14:paraId="11B102D7" w14:textId="77777777" w:rsidR="00B8167C" w:rsidRPr="00B8167C" w:rsidRDefault="00B8167C" w:rsidP="00B8167C">
            <w:pPr>
              <w:pStyle w:val="Prrafodelista"/>
              <w:numPr>
                <w:ilvl w:val="0"/>
                <w:numId w:val="156"/>
              </w:numPr>
              <w:textAlignment w:val="top"/>
              <w:rPr>
                <w:rFonts w:ascii="Calibri" w:hAnsi="Calibri" w:cs="Calibri"/>
                <w:i/>
              </w:rPr>
            </w:pPr>
            <w:r w:rsidRPr="00B8167C">
              <w:rPr>
                <w:rFonts w:ascii="Calibri" w:hAnsi="Calibri" w:cs="Calibri"/>
                <w:i/>
              </w:rPr>
              <w:t xml:space="preserve">Seguridad del sitio web: Esto implica implementar medidas de protección, como firewalls, certificados SSL, actualizaciones de seguridad y pruebas de penetración periódicas. </w:t>
            </w:r>
          </w:p>
          <w:p w14:paraId="4EC6AE1F" w14:textId="77777777" w:rsidR="00302B86" w:rsidRPr="004238E4" w:rsidRDefault="00302B86" w:rsidP="00B8167C">
            <w:pPr>
              <w:pStyle w:val="Prrafodelista"/>
              <w:ind w:left="0"/>
              <w:textAlignment w:val="top"/>
              <w:rPr>
                <w:rFonts w:ascii="Calibri" w:hAnsi="Calibri" w:cs="Calibri"/>
                <w:i/>
              </w:rPr>
            </w:pPr>
          </w:p>
        </w:tc>
      </w:tr>
      <w:tr w:rsidR="00302B86" w:rsidRPr="004238E4" w14:paraId="45E05868" w14:textId="77777777">
        <w:trPr>
          <w:trHeight w:val="210"/>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691B765" w14:textId="77777777" w:rsidR="00302B86" w:rsidRPr="004238E4" w:rsidRDefault="00302B86">
            <w:pPr>
              <w:keepLines/>
              <w:widowControl w:val="0"/>
              <w:contextualSpacing/>
              <w:rPr>
                <w:rFonts w:ascii="Calibri" w:hAnsi="Calibri" w:cs="Calibri"/>
                <w:i/>
                <w:iCs/>
              </w:rPr>
            </w:pPr>
            <w:r w:rsidRPr="004238E4">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35969F" w14:textId="77777777" w:rsidR="00302B86" w:rsidRPr="004238E4" w:rsidRDefault="00302B86">
            <w:pPr>
              <w:pStyle w:val="NormalWeb"/>
              <w:spacing w:before="0" w:beforeAutospacing="0" w:after="0" w:afterAutospacing="0"/>
              <w:textAlignment w:val="top"/>
              <w:rPr>
                <w:rFonts w:ascii="Calibri" w:hAnsi="Calibri" w:cs="Calibri"/>
                <w:i/>
              </w:rPr>
            </w:pPr>
            <w:r w:rsidRPr="004238E4">
              <w:rPr>
                <w:rFonts w:ascii="Calibri" w:hAnsi="Calibri" w:cs="Calibri"/>
                <w:i/>
                <w:kern w:val="24"/>
              </w:rPr>
              <w:t>Líder de diseño arquitectónico</w:t>
            </w:r>
          </w:p>
        </w:tc>
      </w:tr>
    </w:tbl>
    <w:p w14:paraId="4AAC775B" w14:textId="77777777" w:rsidR="00302B86" w:rsidRDefault="00302B86" w:rsidP="007D6456"/>
    <w:p w14:paraId="556BB546" w14:textId="77777777" w:rsidR="009A6C79" w:rsidRDefault="009A6C79" w:rsidP="007D6456"/>
    <w:p w14:paraId="201628C1" w14:textId="77777777" w:rsidR="00D038A2" w:rsidRDefault="00D038A2" w:rsidP="007D6456"/>
    <w:p w14:paraId="0D26444A" w14:textId="77777777" w:rsidR="00D038A2" w:rsidRDefault="00D038A2" w:rsidP="007D6456"/>
    <w:p w14:paraId="10168C00" w14:textId="77777777" w:rsidR="00D038A2" w:rsidRDefault="00D038A2" w:rsidP="007D6456"/>
    <w:p w14:paraId="4C05898E" w14:textId="77777777" w:rsidR="00D038A2" w:rsidRDefault="00D038A2" w:rsidP="007D6456"/>
    <w:p w14:paraId="0B7AF736" w14:textId="77777777" w:rsidR="00D038A2" w:rsidRDefault="00D038A2" w:rsidP="007D6456"/>
    <w:p w14:paraId="076A984E" w14:textId="77777777" w:rsidR="00D038A2" w:rsidRDefault="00D038A2" w:rsidP="007D6456"/>
    <w:p w14:paraId="1F6198F7" w14:textId="77777777" w:rsidR="00D038A2" w:rsidRDefault="00D038A2" w:rsidP="007D6456"/>
    <w:p w14:paraId="7E361125" w14:textId="77777777" w:rsidR="00D038A2" w:rsidRDefault="00D038A2" w:rsidP="007D6456"/>
    <w:p w14:paraId="7B3CBB56" w14:textId="77777777" w:rsidR="00D038A2" w:rsidRDefault="00D038A2" w:rsidP="007D6456"/>
    <w:p w14:paraId="63EBDF08" w14:textId="77777777" w:rsidR="00D038A2" w:rsidRDefault="00D038A2" w:rsidP="007D6456"/>
    <w:p w14:paraId="6AD81B6F" w14:textId="77777777" w:rsidR="00D038A2" w:rsidRDefault="00D038A2" w:rsidP="007D6456"/>
    <w:p w14:paraId="7FA14FE1" w14:textId="77777777" w:rsidR="00D038A2" w:rsidRDefault="00D038A2" w:rsidP="007D6456"/>
    <w:p w14:paraId="6A8273EE" w14:textId="77777777" w:rsidR="00D038A2" w:rsidRDefault="00D038A2" w:rsidP="007D6456"/>
    <w:p w14:paraId="29A661C8" w14:textId="77777777" w:rsidR="00D038A2" w:rsidRDefault="00D038A2" w:rsidP="007D6456"/>
    <w:p w14:paraId="6F01F3D8" w14:textId="77777777" w:rsidR="00D038A2" w:rsidRDefault="00D038A2" w:rsidP="007D6456"/>
    <w:p w14:paraId="38F49C88" w14:textId="77777777" w:rsidR="00D038A2" w:rsidRDefault="00D038A2" w:rsidP="007D6456"/>
    <w:p w14:paraId="1B25D903" w14:textId="77777777" w:rsidR="00D038A2" w:rsidRDefault="00D038A2" w:rsidP="007D6456"/>
    <w:p w14:paraId="16030622" w14:textId="77777777" w:rsidR="00D038A2" w:rsidRDefault="00D038A2" w:rsidP="007D6456"/>
    <w:p w14:paraId="0D0F091E" w14:textId="77777777" w:rsidR="00D038A2" w:rsidRDefault="00D038A2" w:rsidP="007D6456"/>
    <w:p w14:paraId="14DD714F" w14:textId="77777777" w:rsidR="00D038A2" w:rsidRDefault="00D038A2" w:rsidP="007D6456"/>
    <w:p w14:paraId="0E509A07" w14:textId="77777777" w:rsidR="00D038A2" w:rsidRDefault="00D038A2" w:rsidP="007D6456"/>
    <w:p w14:paraId="4531A61B" w14:textId="77777777" w:rsidR="00D038A2" w:rsidRDefault="00D038A2" w:rsidP="007D6456"/>
    <w:p w14:paraId="1CBE300E" w14:textId="77777777" w:rsidR="00D038A2" w:rsidRDefault="00D038A2" w:rsidP="007D6456"/>
    <w:p w14:paraId="47463F2F" w14:textId="77777777" w:rsidR="00D038A2" w:rsidRDefault="00D038A2" w:rsidP="007D6456"/>
    <w:p w14:paraId="6CF2CD75" w14:textId="77777777" w:rsidR="00D038A2" w:rsidRDefault="00D038A2" w:rsidP="007D6456"/>
    <w:p w14:paraId="39C0E41C" w14:textId="77777777" w:rsidR="00D038A2" w:rsidRDefault="00D038A2" w:rsidP="007D6456"/>
    <w:p w14:paraId="37FBE183" w14:textId="77777777" w:rsidR="00D038A2" w:rsidRDefault="00D038A2" w:rsidP="007D6456"/>
    <w:p w14:paraId="5507222D" w14:textId="77777777" w:rsidR="00D038A2" w:rsidRDefault="00D038A2" w:rsidP="007D6456"/>
    <w:p w14:paraId="0DB6EC0C" w14:textId="77777777" w:rsidR="00D038A2" w:rsidRDefault="00D038A2" w:rsidP="007D6456"/>
    <w:p w14:paraId="3D8A37B7" w14:textId="77777777" w:rsidR="00D038A2" w:rsidRDefault="00D038A2" w:rsidP="007D6456"/>
    <w:p w14:paraId="7A883986" w14:textId="77777777" w:rsidR="00D038A2" w:rsidRDefault="00D038A2" w:rsidP="007D6456"/>
    <w:p w14:paraId="5713C5E9" w14:textId="77777777" w:rsidR="00D038A2" w:rsidRDefault="00D038A2" w:rsidP="007D6456"/>
    <w:p w14:paraId="2C9C5BC7" w14:textId="77777777" w:rsidR="00D038A2" w:rsidRDefault="00D038A2" w:rsidP="007D6456"/>
    <w:p w14:paraId="0579BCDC" w14:textId="77777777" w:rsidR="00D038A2" w:rsidRDefault="00D038A2" w:rsidP="007D6456"/>
    <w:p w14:paraId="2A4EF60D" w14:textId="77777777" w:rsidR="00D038A2" w:rsidRDefault="00D038A2" w:rsidP="007D6456"/>
    <w:p w14:paraId="3242180E" w14:textId="77777777" w:rsidR="00D038A2" w:rsidRDefault="00D038A2" w:rsidP="007D6456"/>
    <w:p w14:paraId="2CA1A7EE" w14:textId="77777777" w:rsidR="00D038A2" w:rsidRDefault="00D038A2" w:rsidP="007D6456"/>
    <w:p w14:paraId="50B41CF1" w14:textId="77777777" w:rsidR="00D038A2" w:rsidRDefault="00D038A2" w:rsidP="007D6456"/>
    <w:p w14:paraId="28C72E55" w14:textId="77777777" w:rsidR="00D038A2" w:rsidRDefault="00D038A2" w:rsidP="007D6456"/>
    <w:p w14:paraId="7C49321D" w14:textId="77777777" w:rsidR="00D038A2" w:rsidRDefault="00D038A2" w:rsidP="007D6456"/>
    <w:p w14:paraId="1408AB45" w14:textId="77777777" w:rsidR="001B5C54" w:rsidRDefault="001B5C54" w:rsidP="007D6456"/>
    <w:p w14:paraId="17EC1E6D" w14:textId="77777777" w:rsidR="001B5C54" w:rsidRDefault="001B5C54" w:rsidP="007D6456"/>
    <w:p w14:paraId="3F730979" w14:textId="77777777" w:rsidR="001B5C54" w:rsidRDefault="001B5C54" w:rsidP="007D6456"/>
    <w:p w14:paraId="03E7EC52" w14:textId="77777777" w:rsidR="001B5C54" w:rsidRDefault="001B5C54" w:rsidP="007D6456"/>
    <w:p w14:paraId="07803235" w14:textId="77777777" w:rsidR="001B5C54" w:rsidRDefault="001B5C54" w:rsidP="007D6456"/>
    <w:p w14:paraId="56D141C7" w14:textId="77777777" w:rsidR="001B5C54" w:rsidRDefault="001B5C54" w:rsidP="007D6456"/>
    <w:p w14:paraId="79AD7D9E" w14:textId="77777777" w:rsidR="001B5C54" w:rsidRDefault="001B5C54" w:rsidP="007D6456"/>
    <w:p w14:paraId="1F148E6E" w14:textId="77777777" w:rsidR="00D038A2" w:rsidRPr="004238E4" w:rsidRDefault="00D038A2" w:rsidP="007D6456"/>
    <w:p w14:paraId="72A8CA3B" w14:textId="77777777" w:rsidR="005235E3" w:rsidRDefault="005235E3" w:rsidP="005235E3">
      <w:pPr>
        <w:pStyle w:val="Ttulo3"/>
        <w:numPr>
          <w:ilvl w:val="2"/>
          <w:numId w:val="2"/>
        </w:numPr>
        <w:ind w:left="1843"/>
        <w:rPr>
          <w:rFonts w:ascii="Calibri" w:hAnsi="Calibri" w:cs="Calibri"/>
          <w:sz w:val="24"/>
          <w:szCs w:val="24"/>
        </w:rPr>
      </w:pPr>
      <w:bookmarkStart w:id="48" w:name="_Toc61560571"/>
      <w:bookmarkStart w:id="49" w:name="_Toc139966896"/>
      <w:r w:rsidRPr="004238E4">
        <w:rPr>
          <w:rFonts w:ascii="Calibri" w:hAnsi="Calibri" w:cs="Calibri"/>
          <w:sz w:val="24"/>
          <w:szCs w:val="24"/>
        </w:rPr>
        <w:lastRenderedPageBreak/>
        <w:t>Modelo de casos de Uso</w:t>
      </w:r>
      <w:bookmarkEnd w:id="48"/>
      <w:bookmarkEnd w:id="49"/>
    </w:p>
    <w:p w14:paraId="50632315" w14:textId="66F5EC62" w:rsidR="00EE6D4E" w:rsidRPr="00EE6D4E" w:rsidRDefault="009A2D31" w:rsidP="00EE6D4E">
      <w:r>
        <w:rPr>
          <w:noProof/>
        </w:rPr>
        <w:drawing>
          <wp:anchor distT="0" distB="0" distL="114300" distR="114300" simplePos="0" relativeHeight="251639808" behindDoc="0" locked="0" layoutInCell="1" allowOverlap="1" wp14:anchorId="629C165A" wp14:editId="7CD73414">
            <wp:simplePos x="0" y="0"/>
            <wp:positionH relativeFrom="column">
              <wp:posOffset>-474345</wp:posOffset>
            </wp:positionH>
            <wp:positionV relativeFrom="paragraph">
              <wp:posOffset>91440</wp:posOffset>
            </wp:positionV>
            <wp:extent cx="7070090" cy="8168005"/>
            <wp:effectExtent l="0" t="0" r="0" b="0"/>
            <wp:wrapNone/>
            <wp:docPr id="12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
                      <a:extLst>
                        <a:ext uri="{28A0092B-C50C-407E-A947-70E740481C1C}">
                          <a14:useLocalDpi xmlns:a14="http://schemas.microsoft.com/office/drawing/2010/main" val="0"/>
                        </a:ext>
                      </a:extLst>
                    </a:blip>
                    <a:srcRect b="6276"/>
                    <a:stretch>
                      <a:fillRect/>
                    </a:stretch>
                  </pic:blipFill>
                  <pic:spPr bwMode="auto">
                    <a:xfrm>
                      <a:off x="0" y="0"/>
                      <a:ext cx="7070090" cy="8168005"/>
                    </a:xfrm>
                    <a:prstGeom prst="rect">
                      <a:avLst/>
                    </a:prstGeom>
                    <a:noFill/>
                  </pic:spPr>
                </pic:pic>
              </a:graphicData>
            </a:graphic>
            <wp14:sizeRelH relativeFrom="page">
              <wp14:pctWidth>0</wp14:pctWidth>
            </wp14:sizeRelH>
            <wp14:sizeRelV relativeFrom="page">
              <wp14:pctHeight>0</wp14:pctHeight>
            </wp14:sizeRelV>
          </wp:anchor>
        </w:drawing>
      </w:r>
    </w:p>
    <w:p w14:paraId="0645BAF8" w14:textId="77777777" w:rsidR="005235E3" w:rsidRPr="004238E4" w:rsidRDefault="005235E3" w:rsidP="005235E3"/>
    <w:p w14:paraId="3C226382" w14:textId="77777777" w:rsidR="005235E3" w:rsidRPr="004238E4" w:rsidRDefault="005235E3" w:rsidP="005235E3"/>
    <w:p w14:paraId="0E503A89" w14:textId="77777777" w:rsidR="000F04F6" w:rsidRPr="004238E4" w:rsidRDefault="000F04F6" w:rsidP="005235E3"/>
    <w:p w14:paraId="36E2581C" w14:textId="77777777" w:rsidR="000F04F6" w:rsidRPr="004238E4" w:rsidRDefault="000F04F6" w:rsidP="005235E3"/>
    <w:p w14:paraId="245B08CF" w14:textId="77777777" w:rsidR="000F04F6" w:rsidRPr="004238E4" w:rsidRDefault="000F04F6" w:rsidP="005235E3"/>
    <w:p w14:paraId="536DB07C" w14:textId="77777777" w:rsidR="000F04F6" w:rsidRPr="004238E4" w:rsidRDefault="000F04F6" w:rsidP="005235E3"/>
    <w:p w14:paraId="3218633C" w14:textId="77777777" w:rsidR="000F04F6" w:rsidRPr="004238E4" w:rsidRDefault="000F04F6" w:rsidP="005235E3"/>
    <w:p w14:paraId="6CA3B4A2" w14:textId="77777777" w:rsidR="000F04F6" w:rsidRPr="004238E4" w:rsidRDefault="000F04F6" w:rsidP="005235E3"/>
    <w:p w14:paraId="5F55A1C3" w14:textId="77777777" w:rsidR="000F04F6" w:rsidRPr="004238E4" w:rsidRDefault="000F04F6" w:rsidP="005235E3"/>
    <w:p w14:paraId="732B99DE" w14:textId="77777777" w:rsidR="000F04F6" w:rsidRPr="004238E4" w:rsidRDefault="000F04F6" w:rsidP="005235E3"/>
    <w:p w14:paraId="6ABAC64B" w14:textId="77777777" w:rsidR="000F04F6" w:rsidRPr="004238E4" w:rsidRDefault="000F04F6" w:rsidP="005235E3"/>
    <w:p w14:paraId="1A5613C6" w14:textId="77777777" w:rsidR="000F04F6" w:rsidRPr="004238E4" w:rsidRDefault="000F04F6" w:rsidP="005235E3"/>
    <w:p w14:paraId="73415550" w14:textId="77777777" w:rsidR="000F04F6" w:rsidRPr="004238E4" w:rsidRDefault="000F04F6" w:rsidP="005235E3"/>
    <w:p w14:paraId="2C72DBB8" w14:textId="77777777" w:rsidR="000F04F6" w:rsidRPr="004238E4" w:rsidRDefault="000F04F6" w:rsidP="005235E3"/>
    <w:p w14:paraId="4D63ECD9" w14:textId="77777777" w:rsidR="000F04F6" w:rsidRPr="004238E4" w:rsidRDefault="000F04F6" w:rsidP="005235E3"/>
    <w:p w14:paraId="0D8213DB" w14:textId="77777777" w:rsidR="000F04F6" w:rsidRPr="004238E4" w:rsidRDefault="000F04F6" w:rsidP="005235E3"/>
    <w:p w14:paraId="524075ED" w14:textId="77777777" w:rsidR="000F04F6" w:rsidRPr="004238E4" w:rsidRDefault="000F04F6" w:rsidP="005235E3"/>
    <w:p w14:paraId="0DF8D5E0" w14:textId="77777777" w:rsidR="000F04F6" w:rsidRPr="004238E4" w:rsidRDefault="000F04F6" w:rsidP="005235E3"/>
    <w:p w14:paraId="1E319E83" w14:textId="77777777" w:rsidR="000F04F6" w:rsidRPr="004238E4" w:rsidRDefault="000F04F6" w:rsidP="005235E3"/>
    <w:p w14:paraId="709ABA8A" w14:textId="77777777" w:rsidR="000F04F6" w:rsidRPr="004238E4" w:rsidRDefault="000F04F6" w:rsidP="005235E3"/>
    <w:p w14:paraId="7AF32DC0" w14:textId="77777777" w:rsidR="000F04F6" w:rsidRPr="004238E4" w:rsidRDefault="000F04F6" w:rsidP="005235E3"/>
    <w:p w14:paraId="5E2F150F" w14:textId="77777777" w:rsidR="000F04F6" w:rsidRPr="004238E4" w:rsidRDefault="000F04F6" w:rsidP="005235E3"/>
    <w:p w14:paraId="4F47D975" w14:textId="77777777" w:rsidR="000F04F6" w:rsidRPr="004238E4" w:rsidRDefault="000F04F6" w:rsidP="005235E3"/>
    <w:p w14:paraId="126E44C2" w14:textId="77777777" w:rsidR="000F04F6" w:rsidRPr="004238E4" w:rsidRDefault="000F04F6" w:rsidP="005235E3"/>
    <w:p w14:paraId="2B50857E" w14:textId="77777777" w:rsidR="000F04F6" w:rsidRPr="004238E4" w:rsidRDefault="000F04F6" w:rsidP="005235E3"/>
    <w:p w14:paraId="4B1E0365" w14:textId="77777777" w:rsidR="000F04F6" w:rsidRPr="004238E4" w:rsidRDefault="000F04F6" w:rsidP="005235E3"/>
    <w:p w14:paraId="5975249D" w14:textId="77777777" w:rsidR="000F04F6" w:rsidRPr="004238E4" w:rsidRDefault="000F04F6" w:rsidP="005235E3"/>
    <w:p w14:paraId="7E0A7C97" w14:textId="77777777" w:rsidR="000F04F6" w:rsidRPr="004238E4" w:rsidRDefault="000F04F6" w:rsidP="005235E3"/>
    <w:p w14:paraId="735A99B9" w14:textId="77777777" w:rsidR="000F04F6" w:rsidRPr="004238E4" w:rsidRDefault="000F04F6" w:rsidP="005235E3"/>
    <w:p w14:paraId="75C84B8F" w14:textId="77777777" w:rsidR="000F04F6" w:rsidRPr="004238E4" w:rsidRDefault="000F04F6" w:rsidP="005235E3"/>
    <w:p w14:paraId="2007A8CF" w14:textId="77777777" w:rsidR="000F04F6" w:rsidRPr="004238E4" w:rsidRDefault="000F04F6" w:rsidP="005235E3"/>
    <w:p w14:paraId="60E3CA6A" w14:textId="77777777" w:rsidR="000F04F6" w:rsidRPr="004238E4" w:rsidRDefault="000F04F6" w:rsidP="005235E3"/>
    <w:p w14:paraId="1DD92DB6" w14:textId="77777777" w:rsidR="000F04F6" w:rsidRPr="004238E4" w:rsidRDefault="000F04F6" w:rsidP="005235E3"/>
    <w:p w14:paraId="2FBB537E" w14:textId="77777777" w:rsidR="000F04F6" w:rsidRPr="004238E4" w:rsidRDefault="000F04F6" w:rsidP="005235E3"/>
    <w:p w14:paraId="407EE157" w14:textId="77777777" w:rsidR="000F04F6" w:rsidRDefault="000F04F6" w:rsidP="005235E3"/>
    <w:p w14:paraId="5E9794E7" w14:textId="77777777" w:rsidR="00341A29" w:rsidRDefault="00341A29" w:rsidP="005235E3"/>
    <w:p w14:paraId="78385B00" w14:textId="77777777" w:rsidR="00341A29" w:rsidRDefault="00341A29" w:rsidP="005235E3"/>
    <w:p w14:paraId="2507FD39" w14:textId="77777777" w:rsidR="00341A29" w:rsidRDefault="00341A29" w:rsidP="005235E3"/>
    <w:p w14:paraId="3E8A2EAD" w14:textId="77777777" w:rsidR="00341A29" w:rsidRDefault="00341A29" w:rsidP="005235E3"/>
    <w:p w14:paraId="562D7AD0" w14:textId="77777777" w:rsidR="00341A29" w:rsidRDefault="00341A29" w:rsidP="005235E3"/>
    <w:p w14:paraId="29CD60D8" w14:textId="77777777" w:rsidR="00341A29" w:rsidRDefault="00341A29" w:rsidP="005235E3"/>
    <w:p w14:paraId="47090BCB" w14:textId="77777777" w:rsidR="00341A29" w:rsidRDefault="00341A29" w:rsidP="005235E3"/>
    <w:p w14:paraId="411655F8" w14:textId="77777777" w:rsidR="00341A29" w:rsidRDefault="00341A29" w:rsidP="005235E3"/>
    <w:p w14:paraId="10ECE22A" w14:textId="77777777" w:rsidR="00341A29" w:rsidRDefault="00341A29" w:rsidP="005235E3"/>
    <w:p w14:paraId="6AAD1B47" w14:textId="77777777" w:rsidR="00341A29" w:rsidRDefault="00341A29" w:rsidP="005235E3"/>
    <w:p w14:paraId="0DFC7193" w14:textId="77777777" w:rsidR="00341A29" w:rsidRPr="004238E4" w:rsidRDefault="00341A29" w:rsidP="005235E3"/>
    <w:p w14:paraId="289DD4C4" w14:textId="77777777" w:rsidR="000F04F6" w:rsidRDefault="000F04F6" w:rsidP="005235E3"/>
    <w:p w14:paraId="49F83E2A" w14:textId="77777777" w:rsidR="00E70FFA" w:rsidRDefault="00E70FFA" w:rsidP="005235E3"/>
    <w:p w14:paraId="5375BEBA" w14:textId="77777777" w:rsidR="00EE6D4E" w:rsidRDefault="00EE6D4E" w:rsidP="005235E3"/>
    <w:p w14:paraId="6722CDDE" w14:textId="77777777" w:rsidR="00EE6D4E" w:rsidRPr="00CC5DAE" w:rsidRDefault="00CC5DAE" w:rsidP="005235E3">
      <w:pPr>
        <w:rPr>
          <w:b/>
          <w:bCs/>
        </w:rPr>
      </w:pPr>
      <w:r w:rsidRPr="00CC5DAE">
        <w:rPr>
          <w:b/>
          <w:bCs/>
        </w:rPr>
        <w:t xml:space="preserve">Diagrama de caso de uso – </w:t>
      </w:r>
      <w:r>
        <w:rPr>
          <w:b/>
          <w:bCs/>
        </w:rPr>
        <w:t>A</w:t>
      </w:r>
      <w:r w:rsidRPr="00CC5DAE">
        <w:rPr>
          <w:b/>
          <w:bCs/>
        </w:rPr>
        <w:t>ctor cliente:</w:t>
      </w:r>
    </w:p>
    <w:p w14:paraId="3D40B7DB" w14:textId="0A61E1F8" w:rsidR="00EE6D4E" w:rsidRDefault="009A2D31" w:rsidP="005235E3">
      <w:r>
        <w:rPr>
          <w:noProof/>
        </w:rPr>
        <w:drawing>
          <wp:anchor distT="0" distB="0" distL="114300" distR="114300" simplePos="0" relativeHeight="251640832" behindDoc="0" locked="0" layoutInCell="1" allowOverlap="1" wp14:anchorId="19125FA0" wp14:editId="10619370">
            <wp:simplePos x="0" y="0"/>
            <wp:positionH relativeFrom="column">
              <wp:posOffset>1136015</wp:posOffset>
            </wp:positionH>
            <wp:positionV relativeFrom="paragraph">
              <wp:posOffset>123825</wp:posOffset>
            </wp:positionV>
            <wp:extent cx="3956685" cy="4210050"/>
            <wp:effectExtent l="0" t="0" r="0" b="0"/>
            <wp:wrapNone/>
            <wp:docPr id="12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6685" cy="4210050"/>
                    </a:xfrm>
                    <a:prstGeom prst="rect">
                      <a:avLst/>
                    </a:prstGeom>
                    <a:noFill/>
                  </pic:spPr>
                </pic:pic>
              </a:graphicData>
            </a:graphic>
            <wp14:sizeRelH relativeFrom="page">
              <wp14:pctWidth>0</wp14:pctWidth>
            </wp14:sizeRelH>
            <wp14:sizeRelV relativeFrom="page">
              <wp14:pctHeight>0</wp14:pctHeight>
            </wp14:sizeRelV>
          </wp:anchor>
        </w:drawing>
      </w:r>
    </w:p>
    <w:p w14:paraId="76DA3036" w14:textId="77777777" w:rsidR="00EE6D4E" w:rsidRDefault="00EE6D4E" w:rsidP="005235E3"/>
    <w:p w14:paraId="2B7877C9" w14:textId="77777777" w:rsidR="00CC5DAE" w:rsidRDefault="00CC5DAE" w:rsidP="005235E3"/>
    <w:p w14:paraId="479830B6" w14:textId="77777777" w:rsidR="00CC5DAE" w:rsidRDefault="00CC5DAE" w:rsidP="005235E3"/>
    <w:p w14:paraId="34919607" w14:textId="77777777" w:rsidR="00CC5DAE" w:rsidRDefault="00CC5DAE" w:rsidP="005235E3"/>
    <w:p w14:paraId="50355133" w14:textId="77777777" w:rsidR="00CC5DAE" w:rsidRDefault="00CC5DAE" w:rsidP="005235E3"/>
    <w:p w14:paraId="2878F662" w14:textId="77777777" w:rsidR="00CC5DAE" w:rsidRDefault="00CC5DAE" w:rsidP="005235E3"/>
    <w:p w14:paraId="4390D3CF" w14:textId="77777777" w:rsidR="00CC5DAE" w:rsidRDefault="00CC5DAE" w:rsidP="005235E3"/>
    <w:p w14:paraId="261A8D9C" w14:textId="77777777" w:rsidR="00CC5DAE" w:rsidRDefault="00CC5DAE" w:rsidP="005235E3"/>
    <w:p w14:paraId="63B7523E" w14:textId="77777777" w:rsidR="00CC5DAE" w:rsidRDefault="00CC5DAE" w:rsidP="005235E3"/>
    <w:p w14:paraId="0ADAF3B0" w14:textId="77777777" w:rsidR="00CC5DAE" w:rsidRDefault="00CC5DAE" w:rsidP="005235E3"/>
    <w:p w14:paraId="0CC34E47" w14:textId="77777777" w:rsidR="00CC5DAE" w:rsidRDefault="00CC5DAE" w:rsidP="005235E3"/>
    <w:p w14:paraId="3B9EBB22" w14:textId="77777777" w:rsidR="00CC5DAE" w:rsidRDefault="00CC5DAE" w:rsidP="005235E3"/>
    <w:p w14:paraId="537DC9D0" w14:textId="77777777" w:rsidR="00CC5DAE" w:rsidRDefault="00CC5DAE" w:rsidP="005235E3"/>
    <w:p w14:paraId="1BB40ED3" w14:textId="77777777" w:rsidR="00CC5DAE" w:rsidRDefault="00CC5DAE" w:rsidP="005235E3"/>
    <w:p w14:paraId="65A97B75" w14:textId="77777777" w:rsidR="00CC5DAE" w:rsidRDefault="00CC5DAE" w:rsidP="005235E3"/>
    <w:p w14:paraId="31F22A4C" w14:textId="77777777" w:rsidR="00CC5DAE" w:rsidRDefault="00CC5DAE" w:rsidP="005235E3"/>
    <w:p w14:paraId="324D6394" w14:textId="77777777" w:rsidR="00CC5DAE" w:rsidRDefault="00CC5DAE" w:rsidP="005235E3"/>
    <w:p w14:paraId="5DF1E08F" w14:textId="77777777" w:rsidR="00CC5DAE" w:rsidRDefault="00CC5DAE" w:rsidP="005235E3"/>
    <w:p w14:paraId="2340A5D8" w14:textId="77777777" w:rsidR="00CC5DAE" w:rsidRDefault="00CC5DAE" w:rsidP="005235E3"/>
    <w:p w14:paraId="0227056C" w14:textId="77777777" w:rsidR="00CC5DAE" w:rsidRDefault="00CC5DAE" w:rsidP="005235E3"/>
    <w:p w14:paraId="2E07AB52" w14:textId="77777777" w:rsidR="00CC5DAE" w:rsidRDefault="00CC5DAE" w:rsidP="005235E3"/>
    <w:p w14:paraId="77442D46" w14:textId="77777777" w:rsidR="00CC5DAE" w:rsidRDefault="00CC5DAE" w:rsidP="005235E3"/>
    <w:p w14:paraId="0D89C806" w14:textId="77777777" w:rsidR="00CC5DAE" w:rsidRDefault="00CC5DAE" w:rsidP="005235E3"/>
    <w:p w14:paraId="79CB4FBD" w14:textId="77777777" w:rsidR="00EE6D4E" w:rsidRDefault="00EE6D4E" w:rsidP="005235E3"/>
    <w:p w14:paraId="07BF0365" w14:textId="77777777" w:rsidR="00CC5DAE" w:rsidRDefault="00CC5DAE" w:rsidP="005235E3"/>
    <w:p w14:paraId="45F1E560" w14:textId="77777777" w:rsidR="00CC5DAE" w:rsidRPr="00CC5DAE" w:rsidRDefault="00CC5DAE" w:rsidP="00CC5DAE">
      <w:pPr>
        <w:rPr>
          <w:b/>
          <w:bCs/>
        </w:rPr>
      </w:pPr>
      <w:r w:rsidRPr="00CC5DAE">
        <w:rPr>
          <w:b/>
          <w:bCs/>
        </w:rPr>
        <w:t xml:space="preserve">Diagrama de caso de uso – </w:t>
      </w:r>
      <w:r>
        <w:rPr>
          <w:b/>
          <w:bCs/>
        </w:rPr>
        <w:t>A</w:t>
      </w:r>
      <w:r w:rsidRPr="00CC5DAE">
        <w:rPr>
          <w:b/>
          <w:bCs/>
        </w:rPr>
        <w:t xml:space="preserve">ctor </w:t>
      </w:r>
      <w:r>
        <w:rPr>
          <w:b/>
          <w:bCs/>
        </w:rPr>
        <w:t>sistema de inventarios</w:t>
      </w:r>
      <w:r w:rsidRPr="00CC5DAE">
        <w:rPr>
          <w:b/>
          <w:bCs/>
        </w:rPr>
        <w:t>:</w:t>
      </w:r>
    </w:p>
    <w:p w14:paraId="6BF969BE" w14:textId="63D2BA9F" w:rsidR="00CC5DAE" w:rsidRDefault="009A2D31" w:rsidP="005235E3">
      <w:r>
        <w:rPr>
          <w:noProof/>
        </w:rPr>
        <w:drawing>
          <wp:anchor distT="0" distB="0" distL="114300" distR="114300" simplePos="0" relativeHeight="251641856" behindDoc="0" locked="0" layoutInCell="1" allowOverlap="1" wp14:anchorId="70EB4A4C" wp14:editId="32A44AB4">
            <wp:simplePos x="0" y="0"/>
            <wp:positionH relativeFrom="column">
              <wp:posOffset>887095</wp:posOffset>
            </wp:positionH>
            <wp:positionV relativeFrom="paragraph">
              <wp:posOffset>147955</wp:posOffset>
            </wp:positionV>
            <wp:extent cx="4333875" cy="2918460"/>
            <wp:effectExtent l="0" t="0" r="0" b="0"/>
            <wp:wrapNone/>
            <wp:docPr id="12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3875" cy="2918460"/>
                    </a:xfrm>
                    <a:prstGeom prst="rect">
                      <a:avLst/>
                    </a:prstGeom>
                    <a:noFill/>
                  </pic:spPr>
                </pic:pic>
              </a:graphicData>
            </a:graphic>
            <wp14:sizeRelH relativeFrom="page">
              <wp14:pctWidth>0</wp14:pctWidth>
            </wp14:sizeRelH>
            <wp14:sizeRelV relativeFrom="page">
              <wp14:pctHeight>0</wp14:pctHeight>
            </wp14:sizeRelV>
          </wp:anchor>
        </w:drawing>
      </w:r>
    </w:p>
    <w:p w14:paraId="5A5A7E01" w14:textId="77777777" w:rsidR="00CC5DAE" w:rsidRDefault="00CC5DAE" w:rsidP="005235E3"/>
    <w:p w14:paraId="5CA0E06D" w14:textId="77777777" w:rsidR="00CC5DAE" w:rsidRDefault="00CC5DAE" w:rsidP="005235E3"/>
    <w:p w14:paraId="22CE9D4D" w14:textId="77777777" w:rsidR="00CC5DAE" w:rsidRDefault="00CC5DAE" w:rsidP="005235E3"/>
    <w:p w14:paraId="6B75556F" w14:textId="77777777" w:rsidR="00CC5DAE" w:rsidRDefault="00CC5DAE" w:rsidP="005235E3"/>
    <w:p w14:paraId="0F5B6196" w14:textId="77777777" w:rsidR="00CC5DAE" w:rsidRDefault="00CC5DAE" w:rsidP="005235E3"/>
    <w:p w14:paraId="3FBB7E73" w14:textId="77777777" w:rsidR="00CC5DAE" w:rsidRDefault="00CC5DAE" w:rsidP="005235E3"/>
    <w:p w14:paraId="16EEDC25" w14:textId="77777777" w:rsidR="00CC5DAE" w:rsidRDefault="00CC5DAE" w:rsidP="005235E3"/>
    <w:p w14:paraId="64802D2A" w14:textId="77777777" w:rsidR="00CC5DAE" w:rsidRDefault="00CC5DAE" w:rsidP="005235E3"/>
    <w:p w14:paraId="2451872A" w14:textId="77777777" w:rsidR="00CC5DAE" w:rsidRDefault="00CC5DAE" w:rsidP="005235E3"/>
    <w:p w14:paraId="66BB271A" w14:textId="77777777" w:rsidR="00CC5DAE" w:rsidRDefault="00CC5DAE" w:rsidP="005235E3"/>
    <w:p w14:paraId="34D81046" w14:textId="77777777" w:rsidR="00CC5DAE" w:rsidRDefault="00CC5DAE" w:rsidP="005235E3"/>
    <w:p w14:paraId="5FF5229F" w14:textId="77777777" w:rsidR="00CC5DAE" w:rsidRDefault="00CC5DAE" w:rsidP="005235E3"/>
    <w:p w14:paraId="5A3E1BC1" w14:textId="77777777" w:rsidR="00CC5DAE" w:rsidRDefault="00CC5DAE" w:rsidP="005235E3"/>
    <w:p w14:paraId="1BBBADD5" w14:textId="77777777" w:rsidR="00CC5DAE" w:rsidRDefault="00CC5DAE" w:rsidP="005235E3"/>
    <w:p w14:paraId="0A087B61" w14:textId="77777777" w:rsidR="00CC5DAE" w:rsidRDefault="00CC5DAE" w:rsidP="005235E3"/>
    <w:p w14:paraId="0271F828" w14:textId="77777777" w:rsidR="00CC5DAE" w:rsidRDefault="00CC5DAE" w:rsidP="005235E3"/>
    <w:p w14:paraId="6949C7AF" w14:textId="77777777" w:rsidR="00CC5DAE" w:rsidRDefault="00CC5DAE" w:rsidP="005235E3"/>
    <w:p w14:paraId="4E7E6469" w14:textId="77777777" w:rsidR="00CC5DAE" w:rsidRDefault="00CC5DAE" w:rsidP="005235E3"/>
    <w:p w14:paraId="61DEE6D6" w14:textId="77777777" w:rsidR="00CC5DAE" w:rsidRDefault="00CC5DAE" w:rsidP="005235E3"/>
    <w:p w14:paraId="3F4A7FA7" w14:textId="77777777" w:rsidR="00CC5DAE" w:rsidRDefault="00CC5DAE" w:rsidP="005235E3"/>
    <w:p w14:paraId="280FF054" w14:textId="77777777" w:rsidR="00CC5DAE" w:rsidRDefault="00CC5DAE" w:rsidP="005235E3"/>
    <w:p w14:paraId="06838502" w14:textId="77777777" w:rsidR="00CC5DAE" w:rsidRPr="00CC5DAE" w:rsidRDefault="00CC5DAE" w:rsidP="00CC5DAE">
      <w:pPr>
        <w:rPr>
          <w:b/>
          <w:bCs/>
        </w:rPr>
      </w:pPr>
      <w:r w:rsidRPr="00CC5DAE">
        <w:rPr>
          <w:b/>
          <w:bCs/>
        </w:rPr>
        <w:t xml:space="preserve">Diagrama de caso de uso – </w:t>
      </w:r>
      <w:r>
        <w:rPr>
          <w:b/>
          <w:bCs/>
        </w:rPr>
        <w:t>A</w:t>
      </w:r>
      <w:r w:rsidRPr="00CC5DAE">
        <w:rPr>
          <w:b/>
          <w:bCs/>
        </w:rPr>
        <w:t xml:space="preserve">ctor </w:t>
      </w:r>
      <w:r w:rsidR="006E3F94">
        <w:rPr>
          <w:b/>
          <w:bCs/>
        </w:rPr>
        <w:t>gerente de relaciones</w:t>
      </w:r>
      <w:r w:rsidRPr="00CC5DAE">
        <w:rPr>
          <w:b/>
          <w:bCs/>
        </w:rPr>
        <w:t>:</w:t>
      </w:r>
    </w:p>
    <w:p w14:paraId="7E9263EE" w14:textId="3210B772" w:rsidR="00CC5DAE" w:rsidRDefault="009A2D31" w:rsidP="005235E3">
      <w:r>
        <w:rPr>
          <w:noProof/>
        </w:rPr>
        <w:drawing>
          <wp:anchor distT="0" distB="0" distL="114300" distR="114300" simplePos="0" relativeHeight="251642880" behindDoc="0" locked="0" layoutInCell="1" allowOverlap="1" wp14:anchorId="0D8E4943" wp14:editId="7B1A1125">
            <wp:simplePos x="0" y="0"/>
            <wp:positionH relativeFrom="column">
              <wp:posOffset>1241425</wp:posOffset>
            </wp:positionH>
            <wp:positionV relativeFrom="paragraph">
              <wp:posOffset>78740</wp:posOffset>
            </wp:positionV>
            <wp:extent cx="3603625" cy="4079240"/>
            <wp:effectExtent l="0" t="0" r="0" b="0"/>
            <wp:wrapNone/>
            <wp:docPr id="12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3625" cy="4079240"/>
                    </a:xfrm>
                    <a:prstGeom prst="rect">
                      <a:avLst/>
                    </a:prstGeom>
                    <a:noFill/>
                  </pic:spPr>
                </pic:pic>
              </a:graphicData>
            </a:graphic>
            <wp14:sizeRelH relativeFrom="page">
              <wp14:pctWidth>0</wp14:pctWidth>
            </wp14:sizeRelH>
            <wp14:sizeRelV relativeFrom="page">
              <wp14:pctHeight>0</wp14:pctHeight>
            </wp14:sizeRelV>
          </wp:anchor>
        </w:drawing>
      </w:r>
    </w:p>
    <w:p w14:paraId="5110A93B" w14:textId="77777777" w:rsidR="00CC5DAE" w:rsidRDefault="00CC5DAE" w:rsidP="005235E3"/>
    <w:p w14:paraId="07391B5F" w14:textId="77777777" w:rsidR="00CC5DAE" w:rsidRDefault="00CC5DAE" w:rsidP="005235E3"/>
    <w:p w14:paraId="34DBC44F" w14:textId="77777777" w:rsidR="00CC5DAE" w:rsidRDefault="00CC5DAE" w:rsidP="005235E3"/>
    <w:p w14:paraId="6E06D866" w14:textId="77777777" w:rsidR="00CC5DAE" w:rsidRDefault="00CC5DAE" w:rsidP="005235E3"/>
    <w:p w14:paraId="17A8A8C2" w14:textId="77777777" w:rsidR="00CC5DAE" w:rsidRDefault="00CC5DAE" w:rsidP="005235E3"/>
    <w:p w14:paraId="3C5EDCF0" w14:textId="77777777" w:rsidR="00CC5DAE" w:rsidRDefault="00CC5DAE" w:rsidP="005235E3"/>
    <w:p w14:paraId="1E4EC173" w14:textId="77777777" w:rsidR="00CC5DAE" w:rsidRDefault="00CC5DAE" w:rsidP="005235E3"/>
    <w:p w14:paraId="4E601F96" w14:textId="77777777" w:rsidR="00CC5DAE" w:rsidRDefault="00CC5DAE" w:rsidP="005235E3"/>
    <w:p w14:paraId="58A889EB" w14:textId="77777777" w:rsidR="00CC5DAE" w:rsidRDefault="00CC5DAE" w:rsidP="005235E3"/>
    <w:p w14:paraId="54BFE0B3" w14:textId="77777777" w:rsidR="00CC5DAE" w:rsidRDefault="00CC5DAE" w:rsidP="005235E3"/>
    <w:p w14:paraId="601C152F" w14:textId="77777777" w:rsidR="00CC5DAE" w:rsidRDefault="00CC5DAE" w:rsidP="005235E3"/>
    <w:p w14:paraId="306583F7" w14:textId="77777777" w:rsidR="00CC5DAE" w:rsidRDefault="00CC5DAE" w:rsidP="005235E3"/>
    <w:p w14:paraId="4184770B" w14:textId="77777777" w:rsidR="00CC5DAE" w:rsidRDefault="00CC5DAE" w:rsidP="005235E3"/>
    <w:p w14:paraId="11D7B272" w14:textId="77777777" w:rsidR="00CC5DAE" w:rsidRDefault="00CC5DAE" w:rsidP="005235E3"/>
    <w:p w14:paraId="1AE583E7" w14:textId="77777777" w:rsidR="00CC5DAE" w:rsidRDefault="00CC5DAE" w:rsidP="005235E3"/>
    <w:p w14:paraId="7201E924" w14:textId="77777777" w:rsidR="00CC5DAE" w:rsidRDefault="00CC5DAE" w:rsidP="005235E3"/>
    <w:p w14:paraId="4E59FB12" w14:textId="77777777" w:rsidR="00CC5DAE" w:rsidRDefault="00CC5DAE" w:rsidP="005235E3"/>
    <w:p w14:paraId="6D01B814" w14:textId="77777777" w:rsidR="00CC5DAE" w:rsidRDefault="00CC5DAE" w:rsidP="005235E3"/>
    <w:p w14:paraId="75FFCF99" w14:textId="77777777" w:rsidR="00CC5DAE" w:rsidRDefault="00CC5DAE" w:rsidP="005235E3"/>
    <w:p w14:paraId="71CC15FE" w14:textId="77777777" w:rsidR="00CC5DAE" w:rsidRDefault="00CC5DAE" w:rsidP="005235E3"/>
    <w:p w14:paraId="3D74A364" w14:textId="77777777" w:rsidR="00CC5DAE" w:rsidRDefault="00CC5DAE" w:rsidP="005235E3"/>
    <w:p w14:paraId="3EACFF61" w14:textId="77777777" w:rsidR="00CC5DAE" w:rsidRDefault="00CC5DAE" w:rsidP="005235E3"/>
    <w:p w14:paraId="0DCE1418" w14:textId="77777777" w:rsidR="00CC5DAE" w:rsidRDefault="00CC5DAE" w:rsidP="005235E3"/>
    <w:p w14:paraId="35E586C1" w14:textId="77777777" w:rsidR="00CC5DAE" w:rsidRDefault="00CC5DAE" w:rsidP="005235E3"/>
    <w:p w14:paraId="416F7022" w14:textId="77777777" w:rsidR="006E3F94" w:rsidRPr="00CC5DAE" w:rsidRDefault="006E3F94" w:rsidP="006E3F94">
      <w:pPr>
        <w:rPr>
          <w:b/>
          <w:bCs/>
        </w:rPr>
      </w:pPr>
      <w:r w:rsidRPr="00CC5DAE">
        <w:rPr>
          <w:b/>
          <w:bCs/>
        </w:rPr>
        <w:t xml:space="preserve">Diagrama de caso de uso – </w:t>
      </w:r>
      <w:r>
        <w:rPr>
          <w:b/>
          <w:bCs/>
        </w:rPr>
        <w:t>Actor sistema de transporte</w:t>
      </w:r>
      <w:r w:rsidRPr="00CC5DAE">
        <w:rPr>
          <w:b/>
          <w:bCs/>
        </w:rPr>
        <w:t>:</w:t>
      </w:r>
    </w:p>
    <w:p w14:paraId="6B2D8FE8" w14:textId="77777777" w:rsidR="006E3F94" w:rsidRDefault="006E3F94" w:rsidP="005235E3"/>
    <w:p w14:paraId="4DF6A307" w14:textId="54CA6767" w:rsidR="00CC5DAE" w:rsidRDefault="009A2D31" w:rsidP="005235E3">
      <w:r>
        <w:rPr>
          <w:noProof/>
        </w:rPr>
        <w:drawing>
          <wp:anchor distT="0" distB="0" distL="114300" distR="114300" simplePos="0" relativeHeight="251643904" behindDoc="0" locked="0" layoutInCell="1" allowOverlap="1" wp14:anchorId="269D485D" wp14:editId="666BE8AF">
            <wp:simplePos x="0" y="0"/>
            <wp:positionH relativeFrom="column">
              <wp:posOffset>1104900</wp:posOffset>
            </wp:positionH>
            <wp:positionV relativeFrom="paragraph">
              <wp:posOffset>110490</wp:posOffset>
            </wp:positionV>
            <wp:extent cx="4046220" cy="3100705"/>
            <wp:effectExtent l="0" t="0" r="0" b="0"/>
            <wp:wrapNone/>
            <wp:docPr id="12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6220" cy="3100705"/>
                    </a:xfrm>
                    <a:prstGeom prst="rect">
                      <a:avLst/>
                    </a:prstGeom>
                    <a:noFill/>
                  </pic:spPr>
                </pic:pic>
              </a:graphicData>
            </a:graphic>
            <wp14:sizeRelH relativeFrom="page">
              <wp14:pctWidth>0</wp14:pctWidth>
            </wp14:sizeRelH>
            <wp14:sizeRelV relativeFrom="page">
              <wp14:pctHeight>0</wp14:pctHeight>
            </wp14:sizeRelV>
          </wp:anchor>
        </w:drawing>
      </w:r>
    </w:p>
    <w:p w14:paraId="09D9252E" w14:textId="77777777" w:rsidR="00CC5DAE" w:rsidRDefault="00CC5DAE" w:rsidP="005235E3"/>
    <w:p w14:paraId="6A73FCD2" w14:textId="77777777" w:rsidR="00CC5DAE" w:rsidRDefault="00CC5DAE" w:rsidP="005235E3"/>
    <w:p w14:paraId="7EB6FD72" w14:textId="77777777" w:rsidR="00CC5DAE" w:rsidRDefault="00CC5DAE" w:rsidP="005235E3"/>
    <w:p w14:paraId="4D25F39A" w14:textId="77777777" w:rsidR="00CC5DAE" w:rsidRDefault="00CC5DAE" w:rsidP="005235E3"/>
    <w:p w14:paraId="43FF3815" w14:textId="77777777" w:rsidR="00CC5DAE" w:rsidRDefault="00CC5DAE" w:rsidP="005235E3"/>
    <w:p w14:paraId="31174F01" w14:textId="77777777" w:rsidR="00CC5DAE" w:rsidRDefault="00CC5DAE" w:rsidP="005235E3"/>
    <w:p w14:paraId="663E96E1" w14:textId="77777777" w:rsidR="00CC5DAE" w:rsidRDefault="00CC5DAE" w:rsidP="005235E3"/>
    <w:p w14:paraId="0A2F1474" w14:textId="77777777" w:rsidR="00CC5DAE" w:rsidRDefault="00CC5DAE" w:rsidP="005235E3"/>
    <w:p w14:paraId="4B304A08" w14:textId="77777777" w:rsidR="00CC5DAE" w:rsidRDefault="00CC5DAE" w:rsidP="005235E3"/>
    <w:p w14:paraId="1694EEF9" w14:textId="77777777" w:rsidR="00CC5DAE" w:rsidRDefault="00CC5DAE" w:rsidP="005235E3"/>
    <w:p w14:paraId="6AA086AB" w14:textId="77777777" w:rsidR="00CC5DAE" w:rsidRDefault="00CC5DAE" w:rsidP="005235E3"/>
    <w:p w14:paraId="2B5B4183" w14:textId="77777777" w:rsidR="00CC5DAE" w:rsidRDefault="00CC5DAE" w:rsidP="005235E3"/>
    <w:p w14:paraId="66ED0DF0" w14:textId="77777777" w:rsidR="00CC5DAE" w:rsidRDefault="00CC5DAE" w:rsidP="005235E3"/>
    <w:p w14:paraId="2F3C97BD" w14:textId="77777777" w:rsidR="00CC5DAE" w:rsidRDefault="00CC5DAE" w:rsidP="005235E3"/>
    <w:p w14:paraId="4296088C" w14:textId="77777777" w:rsidR="00CC5DAE" w:rsidRDefault="00CC5DAE" w:rsidP="005235E3"/>
    <w:p w14:paraId="10D2C95D" w14:textId="77777777" w:rsidR="00CC5DAE" w:rsidRDefault="00CC5DAE" w:rsidP="005235E3"/>
    <w:p w14:paraId="0183BAD9" w14:textId="77777777" w:rsidR="00CC5DAE" w:rsidRDefault="00CC5DAE" w:rsidP="005235E3"/>
    <w:p w14:paraId="35A3C3F1" w14:textId="77777777" w:rsidR="00CC5DAE" w:rsidRDefault="00CC5DAE" w:rsidP="005235E3"/>
    <w:p w14:paraId="66A0B55D" w14:textId="77777777" w:rsidR="00CC5DAE" w:rsidRDefault="00CC5DAE" w:rsidP="005235E3"/>
    <w:p w14:paraId="3E5A9AA9" w14:textId="77777777" w:rsidR="00CC5DAE" w:rsidRDefault="00CC5DAE" w:rsidP="005235E3"/>
    <w:p w14:paraId="34EC121F" w14:textId="77777777" w:rsidR="006E3F94" w:rsidRPr="00CC5DAE" w:rsidRDefault="006E3F94" w:rsidP="006E3F94">
      <w:pPr>
        <w:rPr>
          <w:b/>
          <w:bCs/>
        </w:rPr>
      </w:pPr>
      <w:r w:rsidRPr="00CC5DAE">
        <w:rPr>
          <w:b/>
          <w:bCs/>
        </w:rPr>
        <w:lastRenderedPageBreak/>
        <w:t xml:space="preserve">Diagrama de caso de uso – </w:t>
      </w:r>
      <w:r>
        <w:rPr>
          <w:b/>
          <w:bCs/>
        </w:rPr>
        <w:t>Actor bodega</w:t>
      </w:r>
      <w:r w:rsidRPr="00CC5DAE">
        <w:rPr>
          <w:b/>
          <w:bCs/>
        </w:rPr>
        <w:t>:</w:t>
      </w:r>
    </w:p>
    <w:p w14:paraId="5F800919" w14:textId="77777777" w:rsidR="00CC5DAE" w:rsidRDefault="00CC5DAE" w:rsidP="005235E3"/>
    <w:p w14:paraId="4DE9FC1E" w14:textId="655FF171" w:rsidR="006E3F94" w:rsidRDefault="009A2D31" w:rsidP="005235E3">
      <w:r>
        <w:rPr>
          <w:noProof/>
        </w:rPr>
        <w:drawing>
          <wp:anchor distT="0" distB="0" distL="114300" distR="114300" simplePos="0" relativeHeight="251644928" behindDoc="0" locked="0" layoutInCell="1" allowOverlap="1" wp14:anchorId="7AEDD406" wp14:editId="6FA9EFC3">
            <wp:simplePos x="0" y="0"/>
            <wp:positionH relativeFrom="column">
              <wp:posOffset>1108710</wp:posOffset>
            </wp:positionH>
            <wp:positionV relativeFrom="paragraph">
              <wp:posOffset>48260</wp:posOffset>
            </wp:positionV>
            <wp:extent cx="3470275" cy="2371725"/>
            <wp:effectExtent l="0" t="0" r="0" b="0"/>
            <wp:wrapNone/>
            <wp:docPr id="1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0275" cy="2371725"/>
                    </a:xfrm>
                    <a:prstGeom prst="rect">
                      <a:avLst/>
                    </a:prstGeom>
                    <a:noFill/>
                  </pic:spPr>
                </pic:pic>
              </a:graphicData>
            </a:graphic>
            <wp14:sizeRelH relativeFrom="page">
              <wp14:pctWidth>0</wp14:pctWidth>
            </wp14:sizeRelH>
            <wp14:sizeRelV relativeFrom="page">
              <wp14:pctHeight>0</wp14:pctHeight>
            </wp14:sizeRelV>
          </wp:anchor>
        </w:drawing>
      </w:r>
    </w:p>
    <w:p w14:paraId="2479E44A" w14:textId="77777777" w:rsidR="006E3F94" w:rsidRDefault="006E3F94" w:rsidP="005235E3"/>
    <w:p w14:paraId="7337B91B" w14:textId="77777777" w:rsidR="006E3F94" w:rsidRDefault="006E3F94" w:rsidP="005235E3"/>
    <w:p w14:paraId="3BC532ED" w14:textId="77777777" w:rsidR="006E3F94" w:rsidRDefault="006E3F94" w:rsidP="005235E3"/>
    <w:p w14:paraId="173F7A27" w14:textId="77777777" w:rsidR="006E3F94" w:rsidRDefault="006E3F94" w:rsidP="005235E3"/>
    <w:p w14:paraId="793DEBA7" w14:textId="77777777" w:rsidR="006E3F94" w:rsidRDefault="006E3F94" w:rsidP="005235E3"/>
    <w:p w14:paraId="57865C6E" w14:textId="77777777" w:rsidR="006E3F94" w:rsidRDefault="006E3F94" w:rsidP="005235E3"/>
    <w:p w14:paraId="5894BE0D" w14:textId="77777777" w:rsidR="006E3F94" w:rsidRDefault="006E3F94" w:rsidP="005235E3"/>
    <w:p w14:paraId="5D4BED9C" w14:textId="77777777" w:rsidR="006E3F94" w:rsidRDefault="006E3F94" w:rsidP="005235E3"/>
    <w:p w14:paraId="44E7614C" w14:textId="77777777" w:rsidR="006E3F94" w:rsidRDefault="006E3F94" w:rsidP="005235E3"/>
    <w:p w14:paraId="7B8C8276" w14:textId="77777777" w:rsidR="006E3F94" w:rsidRDefault="006E3F94" w:rsidP="005235E3"/>
    <w:p w14:paraId="5875F19C" w14:textId="77777777" w:rsidR="006E3F94" w:rsidRDefault="006E3F94" w:rsidP="005235E3"/>
    <w:p w14:paraId="3FC2DA8B" w14:textId="77777777" w:rsidR="006E3F94" w:rsidRDefault="006E3F94" w:rsidP="005235E3"/>
    <w:p w14:paraId="3146DD6A" w14:textId="77777777" w:rsidR="006E3F94" w:rsidRDefault="006E3F94" w:rsidP="005235E3"/>
    <w:p w14:paraId="06A8F9F6" w14:textId="77777777" w:rsidR="006E3F94" w:rsidRDefault="006E3F94" w:rsidP="005235E3"/>
    <w:p w14:paraId="1B8A0CAA" w14:textId="77777777" w:rsidR="006E3F94" w:rsidRPr="00CC5DAE" w:rsidRDefault="006E3F94" w:rsidP="006E3F94">
      <w:pPr>
        <w:rPr>
          <w:b/>
          <w:bCs/>
        </w:rPr>
      </w:pPr>
      <w:r w:rsidRPr="00CC5DAE">
        <w:rPr>
          <w:b/>
          <w:bCs/>
        </w:rPr>
        <w:t xml:space="preserve">Diagrama de caso de uso – </w:t>
      </w:r>
      <w:r>
        <w:rPr>
          <w:b/>
          <w:bCs/>
        </w:rPr>
        <w:t>Actor proveedor de productos</w:t>
      </w:r>
      <w:r w:rsidRPr="00CC5DAE">
        <w:rPr>
          <w:b/>
          <w:bCs/>
        </w:rPr>
        <w:t>:</w:t>
      </w:r>
    </w:p>
    <w:p w14:paraId="1A149560" w14:textId="77777777" w:rsidR="006E3F94" w:rsidRDefault="006E3F94" w:rsidP="005235E3"/>
    <w:p w14:paraId="22B33F85" w14:textId="77777777" w:rsidR="006E3F94" w:rsidRDefault="006E3F94" w:rsidP="005235E3"/>
    <w:p w14:paraId="51989B45" w14:textId="77777777" w:rsidR="006E3F94" w:rsidRDefault="006E3F94" w:rsidP="005235E3"/>
    <w:p w14:paraId="66898A9E" w14:textId="77777777" w:rsidR="006E3F94" w:rsidRDefault="006E3F94" w:rsidP="005235E3"/>
    <w:p w14:paraId="4597C676" w14:textId="2E371B4C" w:rsidR="006E3F94" w:rsidRDefault="009A2D31" w:rsidP="005235E3">
      <w:r>
        <w:rPr>
          <w:noProof/>
        </w:rPr>
        <w:drawing>
          <wp:anchor distT="0" distB="0" distL="114300" distR="114300" simplePos="0" relativeHeight="251645952" behindDoc="0" locked="0" layoutInCell="1" allowOverlap="1" wp14:anchorId="10EBEBE2" wp14:editId="542BC526">
            <wp:simplePos x="0" y="0"/>
            <wp:positionH relativeFrom="column">
              <wp:posOffset>983615</wp:posOffset>
            </wp:positionH>
            <wp:positionV relativeFrom="paragraph">
              <wp:posOffset>98425</wp:posOffset>
            </wp:positionV>
            <wp:extent cx="3757295" cy="3020695"/>
            <wp:effectExtent l="0" t="0" r="0" b="0"/>
            <wp:wrapNone/>
            <wp:docPr id="13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7295" cy="3020695"/>
                    </a:xfrm>
                    <a:prstGeom prst="rect">
                      <a:avLst/>
                    </a:prstGeom>
                    <a:noFill/>
                  </pic:spPr>
                </pic:pic>
              </a:graphicData>
            </a:graphic>
            <wp14:sizeRelH relativeFrom="page">
              <wp14:pctWidth>0</wp14:pctWidth>
            </wp14:sizeRelH>
            <wp14:sizeRelV relativeFrom="page">
              <wp14:pctHeight>0</wp14:pctHeight>
            </wp14:sizeRelV>
          </wp:anchor>
        </w:drawing>
      </w:r>
    </w:p>
    <w:p w14:paraId="6AA56865" w14:textId="77777777" w:rsidR="006E3F94" w:rsidRDefault="006E3F94" w:rsidP="005235E3"/>
    <w:p w14:paraId="66A2C820" w14:textId="77777777" w:rsidR="006E3F94" w:rsidRDefault="006E3F94" w:rsidP="005235E3"/>
    <w:p w14:paraId="0DE460E0" w14:textId="77777777" w:rsidR="006E3F94" w:rsidRDefault="006E3F94" w:rsidP="005235E3"/>
    <w:p w14:paraId="0D651E69" w14:textId="77777777" w:rsidR="006E3F94" w:rsidRDefault="006E3F94" w:rsidP="005235E3"/>
    <w:p w14:paraId="7B4C5BFC" w14:textId="77777777" w:rsidR="006E3F94" w:rsidRDefault="006E3F94" w:rsidP="005235E3"/>
    <w:p w14:paraId="3B71DB71" w14:textId="77777777" w:rsidR="006E3F94" w:rsidRDefault="006E3F94" w:rsidP="005235E3"/>
    <w:p w14:paraId="19FC527F" w14:textId="77777777" w:rsidR="006E3F94" w:rsidRDefault="006E3F94" w:rsidP="005235E3"/>
    <w:p w14:paraId="7FF5A0CF" w14:textId="77777777" w:rsidR="006E3F94" w:rsidRDefault="006E3F94" w:rsidP="005235E3"/>
    <w:p w14:paraId="0D271AC4" w14:textId="77777777" w:rsidR="006E3F94" w:rsidRDefault="006E3F94" w:rsidP="005235E3"/>
    <w:p w14:paraId="303A8488" w14:textId="77777777" w:rsidR="006E3F94" w:rsidRDefault="006E3F94" w:rsidP="005235E3"/>
    <w:p w14:paraId="4FFB1924" w14:textId="77777777" w:rsidR="006E3F94" w:rsidRDefault="006E3F94" w:rsidP="005235E3"/>
    <w:p w14:paraId="6F005BB5" w14:textId="77777777" w:rsidR="006E3F94" w:rsidRDefault="006E3F94" w:rsidP="005235E3"/>
    <w:p w14:paraId="7BCB2297" w14:textId="77777777" w:rsidR="006E3F94" w:rsidRDefault="006E3F94" w:rsidP="005235E3"/>
    <w:p w14:paraId="3AFAF42A" w14:textId="77777777" w:rsidR="006E3F94" w:rsidRDefault="006E3F94" w:rsidP="005235E3"/>
    <w:p w14:paraId="4875CC18" w14:textId="77777777" w:rsidR="006E3F94" w:rsidRDefault="006E3F94" w:rsidP="005235E3"/>
    <w:p w14:paraId="6A239094" w14:textId="77777777" w:rsidR="006E3F94" w:rsidRDefault="006E3F94" w:rsidP="005235E3"/>
    <w:p w14:paraId="716E7220" w14:textId="77777777" w:rsidR="006E3F94" w:rsidRDefault="006E3F94" w:rsidP="005235E3"/>
    <w:p w14:paraId="351D3933" w14:textId="77777777" w:rsidR="006E3F94" w:rsidRDefault="006E3F94" w:rsidP="005235E3"/>
    <w:p w14:paraId="3D2831DE" w14:textId="77777777" w:rsidR="006E3F94" w:rsidRDefault="006E3F94" w:rsidP="005235E3"/>
    <w:p w14:paraId="4A0DF168" w14:textId="77777777" w:rsidR="006E3F94" w:rsidRDefault="006E3F94" w:rsidP="005235E3"/>
    <w:p w14:paraId="13F301DE" w14:textId="77777777" w:rsidR="006E3F94" w:rsidRDefault="006E3F94" w:rsidP="005235E3"/>
    <w:p w14:paraId="6C9B6861" w14:textId="77777777" w:rsidR="006E3F94" w:rsidRDefault="006E3F94" w:rsidP="005235E3"/>
    <w:p w14:paraId="21003D10" w14:textId="77777777" w:rsidR="006E3F94" w:rsidRDefault="006E3F94" w:rsidP="005235E3"/>
    <w:p w14:paraId="213350FA" w14:textId="77777777" w:rsidR="006E3F94" w:rsidRDefault="006E3F94" w:rsidP="005235E3"/>
    <w:p w14:paraId="48B64935" w14:textId="77777777" w:rsidR="006E3F94" w:rsidRDefault="006E3F94" w:rsidP="005235E3"/>
    <w:p w14:paraId="14234D8C" w14:textId="77777777" w:rsidR="006E3F94" w:rsidRDefault="006E3F94" w:rsidP="005235E3"/>
    <w:p w14:paraId="2962BECA" w14:textId="77777777" w:rsidR="006E3F94" w:rsidRDefault="006E3F94" w:rsidP="005235E3"/>
    <w:p w14:paraId="4C3E176F" w14:textId="77777777" w:rsidR="00491F1D" w:rsidRPr="00CC5DAE" w:rsidRDefault="00491F1D" w:rsidP="00491F1D">
      <w:pPr>
        <w:rPr>
          <w:b/>
          <w:bCs/>
        </w:rPr>
      </w:pPr>
      <w:r w:rsidRPr="00CC5DAE">
        <w:rPr>
          <w:b/>
          <w:bCs/>
        </w:rPr>
        <w:lastRenderedPageBreak/>
        <w:t xml:space="preserve">Diagrama de caso de uso – </w:t>
      </w:r>
      <w:r>
        <w:rPr>
          <w:b/>
          <w:bCs/>
        </w:rPr>
        <w:t>Actor sistema web</w:t>
      </w:r>
      <w:r w:rsidRPr="00CC5DAE">
        <w:rPr>
          <w:b/>
          <w:bCs/>
        </w:rPr>
        <w:t>:</w:t>
      </w:r>
    </w:p>
    <w:p w14:paraId="0515E52E" w14:textId="1E821689" w:rsidR="006E3F94" w:rsidRDefault="009A2D31" w:rsidP="005235E3">
      <w:r>
        <w:rPr>
          <w:noProof/>
        </w:rPr>
        <w:drawing>
          <wp:anchor distT="0" distB="0" distL="114300" distR="114300" simplePos="0" relativeHeight="251646976" behindDoc="0" locked="0" layoutInCell="1" allowOverlap="1" wp14:anchorId="45C500C3" wp14:editId="0DCD7805">
            <wp:simplePos x="0" y="0"/>
            <wp:positionH relativeFrom="column">
              <wp:posOffset>1536065</wp:posOffset>
            </wp:positionH>
            <wp:positionV relativeFrom="paragraph">
              <wp:posOffset>112395</wp:posOffset>
            </wp:positionV>
            <wp:extent cx="3287395" cy="7665720"/>
            <wp:effectExtent l="0" t="0" r="0" b="0"/>
            <wp:wrapNone/>
            <wp:docPr id="13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7395" cy="7665720"/>
                    </a:xfrm>
                    <a:prstGeom prst="rect">
                      <a:avLst/>
                    </a:prstGeom>
                    <a:noFill/>
                  </pic:spPr>
                </pic:pic>
              </a:graphicData>
            </a:graphic>
            <wp14:sizeRelH relativeFrom="page">
              <wp14:pctWidth>0</wp14:pctWidth>
            </wp14:sizeRelH>
            <wp14:sizeRelV relativeFrom="page">
              <wp14:pctHeight>0</wp14:pctHeight>
            </wp14:sizeRelV>
          </wp:anchor>
        </w:drawing>
      </w:r>
    </w:p>
    <w:p w14:paraId="3405BFBF" w14:textId="77777777" w:rsidR="006E3F94" w:rsidRDefault="006E3F94" w:rsidP="005235E3"/>
    <w:p w14:paraId="5B99D867" w14:textId="77777777" w:rsidR="00CC5DAE" w:rsidRDefault="00CC5DAE" w:rsidP="005235E3"/>
    <w:p w14:paraId="380FD557" w14:textId="77777777" w:rsidR="00491F1D" w:rsidRDefault="00491F1D" w:rsidP="005235E3"/>
    <w:p w14:paraId="52782FFD" w14:textId="77777777" w:rsidR="00491F1D" w:rsidRDefault="00491F1D" w:rsidP="005235E3"/>
    <w:p w14:paraId="67D5DE64" w14:textId="77777777" w:rsidR="00491F1D" w:rsidRDefault="00491F1D" w:rsidP="005235E3"/>
    <w:p w14:paraId="12C1883C" w14:textId="77777777" w:rsidR="00491F1D" w:rsidRDefault="00491F1D" w:rsidP="005235E3"/>
    <w:p w14:paraId="25941A79" w14:textId="77777777" w:rsidR="00491F1D" w:rsidRDefault="00491F1D" w:rsidP="005235E3"/>
    <w:p w14:paraId="3DC86208" w14:textId="77777777" w:rsidR="00491F1D" w:rsidRDefault="00491F1D" w:rsidP="005235E3"/>
    <w:p w14:paraId="4B65B116" w14:textId="77777777" w:rsidR="00491F1D" w:rsidRDefault="00491F1D" w:rsidP="005235E3"/>
    <w:p w14:paraId="17476D37" w14:textId="77777777" w:rsidR="00491F1D" w:rsidRDefault="00491F1D" w:rsidP="005235E3"/>
    <w:p w14:paraId="2A3590C0" w14:textId="77777777" w:rsidR="00491F1D" w:rsidRDefault="00491F1D" w:rsidP="005235E3"/>
    <w:p w14:paraId="63FEF14F" w14:textId="77777777" w:rsidR="00491F1D" w:rsidRDefault="00491F1D" w:rsidP="005235E3"/>
    <w:p w14:paraId="467C628E" w14:textId="77777777" w:rsidR="00491F1D" w:rsidRDefault="00491F1D" w:rsidP="005235E3"/>
    <w:p w14:paraId="2CDDA8EB" w14:textId="77777777" w:rsidR="00491F1D" w:rsidRDefault="00491F1D" w:rsidP="005235E3"/>
    <w:p w14:paraId="4EA61636" w14:textId="77777777" w:rsidR="00491F1D" w:rsidRDefault="00491F1D" w:rsidP="005235E3"/>
    <w:p w14:paraId="54AF0376" w14:textId="77777777" w:rsidR="00491F1D" w:rsidRDefault="00491F1D" w:rsidP="005235E3"/>
    <w:p w14:paraId="5924AAA5" w14:textId="77777777" w:rsidR="00491F1D" w:rsidRDefault="00491F1D" w:rsidP="005235E3"/>
    <w:p w14:paraId="6EB3618B" w14:textId="77777777" w:rsidR="00491F1D" w:rsidRDefault="00491F1D" w:rsidP="005235E3"/>
    <w:p w14:paraId="72B1F705" w14:textId="77777777" w:rsidR="00491F1D" w:rsidRDefault="00491F1D" w:rsidP="005235E3"/>
    <w:p w14:paraId="305E7FD1" w14:textId="77777777" w:rsidR="00491F1D" w:rsidRDefault="00491F1D" w:rsidP="005235E3"/>
    <w:p w14:paraId="345A384A" w14:textId="77777777" w:rsidR="00491F1D" w:rsidRDefault="00491F1D" w:rsidP="005235E3"/>
    <w:p w14:paraId="042E2DAD" w14:textId="77777777" w:rsidR="00491F1D" w:rsidRDefault="00491F1D" w:rsidP="005235E3"/>
    <w:p w14:paraId="7A9B0190" w14:textId="77777777" w:rsidR="00491F1D" w:rsidRDefault="00491F1D" w:rsidP="005235E3"/>
    <w:p w14:paraId="2797E89A" w14:textId="77777777" w:rsidR="00491F1D" w:rsidRDefault="00491F1D" w:rsidP="005235E3"/>
    <w:p w14:paraId="09C31605" w14:textId="77777777" w:rsidR="00491F1D" w:rsidRDefault="00491F1D" w:rsidP="005235E3"/>
    <w:p w14:paraId="1C306887" w14:textId="77777777" w:rsidR="00491F1D" w:rsidRDefault="00491F1D" w:rsidP="005235E3"/>
    <w:p w14:paraId="0826CB0E" w14:textId="77777777" w:rsidR="00491F1D" w:rsidRDefault="00491F1D" w:rsidP="005235E3"/>
    <w:p w14:paraId="53487A8D" w14:textId="77777777" w:rsidR="00491F1D" w:rsidRDefault="00491F1D" w:rsidP="005235E3"/>
    <w:p w14:paraId="1E926258" w14:textId="77777777" w:rsidR="00491F1D" w:rsidRDefault="00491F1D" w:rsidP="005235E3"/>
    <w:p w14:paraId="70D38BC1" w14:textId="77777777" w:rsidR="00491F1D" w:rsidRDefault="00491F1D" w:rsidP="005235E3"/>
    <w:p w14:paraId="7EA55762" w14:textId="77777777" w:rsidR="00491F1D" w:rsidRDefault="00491F1D" w:rsidP="005235E3"/>
    <w:p w14:paraId="28163693" w14:textId="77777777" w:rsidR="00491F1D" w:rsidRDefault="00491F1D" w:rsidP="005235E3"/>
    <w:p w14:paraId="7738757F" w14:textId="77777777" w:rsidR="00491F1D" w:rsidRDefault="00491F1D" w:rsidP="005235E3"/>
    <w:p w14:paraId="4C009002" w14:textId="77777777" w:rsidR="00491F1D" w:rsidRDefault="00491F1D" w:rsidP="005235E3"/>
    <w:p w14:paraId="4CA174C4" w14:textId="77777777" w:rsidR="00491F1D" w:rsidRDefault="00491F1D" w:rsidP="005235E3"/>
    <w:p w14:paraId="69096D73" w14:textId="77777777" w:rsidR="00491F1D" w:rsidRDefault="00491F1D" w:rsidP="005235E3"/>
    <w:p w14:paraId="29B8C459" w14:textId="77777777" w:rsidR="00491F1D" w:rsidRDefault="00491F1D" w:rsidP="005235E3"/>
    <w:p w14:paraId="30514F91" w14:textId="77777777" w:rsidR="00491F1D" w:rsidRDefault="00491F1D" w:rsidP="005235E3"/>
    <w:p w14:paraId="3A664139" w14:textId="77777777" w:rsidR="00491F1D" w:rsidRDefault="00491F1D" w:rsidP="005235E3"/>
    <w:p w14:paraId="7FE0EF7C" w14:textId="77777777" w:rsidR="00491F1D" w:rsidRDefault="00491F1D" w:rsidP="005235E3"/>
    <w:p w14:paraId="735068B2" w14:textId="77777777" w:rsidR="00491F1D" w:rsidRDefault="00491F1D" w:rsidP="005235E3"/>
    <w:p w14:paraId="6ECD7038" w14:textId="77777777" w:rsidR="00491F1D" w:rsidRDefault="00491F1D" w:rsidP="005235E3"/>
    <w:p w14:paraId="5A57026A" w14:textId="77777777" w:rsidR="00491F1D" w:rsidRDefault="00491F1D" w:rsidP="005235E3"/>
    <w:p w14:paraId="57046FE7" w14:textId="77777777" w:rsidR="00491F1D" w:rsidRDefault="00491F1D" w:rsidP="005235E3"/>
    <w:p w14:paraId="6045D120" w14:textId="77777777" w:rsidR="00491F1D" w:rsidRDefault="00491F1D" w:rsidP="005235E3"/>
    <w:p w14:paraId="71749B27" w14:textId="77777777" w:rsidR="00491F1D" w:rsidRDefault="00491F1D" w:rsidP="005235E3"/>
    <w:p w14:paraId="217121E7" w14:textId="77777777" w:rsidR="00491F1D" w:rsidRDefault="00491F1D" w:rsidP="005235E3"/>
    <w:p w14:paraId="0C2E62C7" w14:textId="77777777" w:rsidR="00491F1D" w:rsidRDefault="00491F1D" w:rsidP="005235E3"/>
    <w:p w14:paraId="6A90272F" w14:textId="77777777" w:rsidR="00491F1D" w:rsidRDefault="00491F1D" w:rsidP="005235E3"/>
    <w:p w14:paraId="373C2D70" w14:textId="77777777" w:rsidR="00491F1D" w:rsidRPr="00CC5DAE" w:rsidRDefault="00491F1D" w:rsidP="00491F1D">
      <w:pPr>
        <w:rPr>
          <w:b/>
          <w:bCs/>
        </w:rPr>
      </w:pPr>
      <w:r w:rsidRPr="00CC5DAE">
        <w:rPr>
          <w:b/>
          <w:bCs/>
        </w:rPr>
        <w:t xml:space="preserve">Diagrama de caso de uso – </w:t>
      </w:r>
      <w:r>
        <w:rPr>
          <w:b/>
          <w:bCs/>
        </w:rPr>
        <w:t>Actor usuario administrativo</w:t>
      </w:r>
      <w:r w:rsidRPr="00CC5DAE">
        <w:rPr>
          <w:b/>
          <w:bCs/>
        </w:rPr>
        <w:t>:</w:t>
      </w:r>
    </w:p>
    <w:p w14:paraId="1AA7E2BA" w14:textId="08C4364A" w:rsidR="00491F1D" w:rsidRDefault="009A2D31" w:rsidP="005235E3">
      <w:r>
        <w:rPr>
          <w:noProof/>
        </w:rPr>
        <w:drawing>
          <wp:anchor distT="0" distB="0" distL="114300" distR="114300" simplePos="0" relativeHeight="251648000" behindDoc="0" locked="0" layoutInCell="1" allowOverlap="1" wp14:anchorId="31BB1381" wp14:editId="69875B3E">
            <wp:simplePos x="0" y="0"/>
            <wp:positionH relativeFrom="column">
              <wp:posOffset>1557655</wp:posOffset>
            </wp:positionH>
            <wp:positionV relativeFrom="paragraph">
              <wp:posOffset>99695</wp:posOffset>
            </wp:positionV>
            <wp:extent cx="3227705" cy="7945120"/>
            <wp:effectExtent l="0" t="0" r="0" b="0"/>
            <wp:wrapNone/>
            <wp:docPr id="13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7705" cy="7945120"/>
                    </a:xfrm>
                    <a:prstGeom prst="rect">
                      <a:avLst/>
                    </a:prstGeom>
                    <a:noFill/>
                  </pic:spPr>
                </pic:pic>
              </a:graphicData>
            </a:graphic>
            <wp14:sizeRelH relativeFrom="page">
              <wp14:pctWidth>0</wp14:pctWidth>
            </wp14:sizeRelH>
            <wp14:sizeRelV relativeFrom="page">
              <wp14:pctHeight>0</wp14:pctHeight>
            </wp14:sizeRelV>
          </wp:anchor>
        </w:drawing>
      </w:r>
    </w:p>
    <w:p w14:paraId="35B1C686" w14:textId="77777777" w:rsidR="00491F1D" w:rsidRDefault="00491F1D" w:rsidP="005235E3"/>
    <w:p w14:paraId="0019CB11" w14:textId="77777777" w:rsidR="00491F1D" w:rsidRDefault="00491F1D" w:rsidP="005235E3"/>
    <w:p w14:paraId="788FEA1E" w14:textId="77777777" w:rsidR="00491F1D" w:rsidRDefault="00491F1D" w:rsidP="005235E3"/>
    <w:p w14:paraId="441581C7" w14:textId="77777777" w:rsidR="00491F1D" w:rsidRDefault="00491F1D" w:rsidP="005235E3"/>
    <w:p w14:paraId="082080BE" w14:textId="77777777" w:rsidR="00491F1D" w:rsidRDefault="00491F1D" w:rsidP="005235E3"/>
    <w:p w14:paraId="61F7BD82" w14:textId="77777777" w:rsidR="00491F1D" w:rsidRDefault="00491F1D" w:rsidP="005235E3"/>
    <w:p w14:paraId="782DFED0" w14:textId="77777777" w:rsidR="00491F1D" w:rsidRDefault="00491F1D" w:rsidP="005235E3"/>
    <w:p w14:paraId="1795628F" w14:textId="77777777" w:rsidR="00491F1D" w:rsidRDefault="00491F1D" w:rsidP="005235E3"/>
    <w:p w14:paraId="58F2B820" w14:textId="77777777" w:rsidR="00491F1D" w:rsidRDefault="00491F1D" w:rsidP="005235E3"/>
    <w:p w14:paraId="728E9BF5" w14:textId="77777777" w:rsidR="00491F1D" w:rsidRDefault="00491F1D" w:rsidP="005235E3"/>
    <w:p w14:paraId="6401FB44" w14:textId="77777777" w:rsidR="00491F1D" w:rsidRDefault="00491F1D" w:rsidP="005235E3"/>
    <w:p w14:paraId="3B1143E2" w14:textId="77777777" w:rsidR="00491F1D" w:rsidRDefault="00491F1D" w:rsidP="005235E3"/>
    <w:p w14:paraId="20660953" w14:textId="77777777" w:rsidR="00491F1D" w:rsidRDefault="00491F1D" w:rsidP="005235E3"/>
    <w:p w14:paraId="05806EED" w14:textId="77777777" w:rsidR="00491F1D" w:rsidRDefault="00491F1D" w:rsidP="005235E3"/>
    <w:p w14:paraId="2B2C2F4C" w14:textId="77777777" w:rsidR="00491F1D" w:rsidRDefault="00491F1D" w:rsidP="005235E3"/>
    <w:p w14:paraId="591F4F19" w14:textId="77777777" w:rsidR="00491F1D" w:rsidRDefault="00491F1D" w:rsidP="005235E3"/>
    <w:p w14:paraId="212A5FC7" w14:textId="77777777" w:rsidR="00491F1D" w:rsidRDefault="00491F1D" w:rsidP="005235E3"/>
    <w:p w14:paraId="71A92C22" w14:textId="77777777" w:rsidR="00491F1D" w:rsidRDefault="00491F1D" w:rsidP="005235E3"/>
    <w:p w14:paraId="020F0233" w14:textId="77777777" w:rsidR="00491F1D" w:rsidRDefault="00491F1D" w:rsidP="005235E3"/>
    <w:p w14:paraId="14D41D18" w14:textId="77777777" w:rsidR="00491F1D" w:rsidRDefault="00491F1D" w:rsidP="005235E3"/>
    <w:p w14:paraId="286CEEE6" w14:textId="77777777" w:rsidR="00491F1D" w:rsidRDefault="00491F1D" w:rsidP="005235E3"/>
    <w:p w14:paraId="7615BB7A" w14:textId="77777777" w:rsidR="00491F1D" w:rsidRDefault="00491F1D" w:rsidP="005235E3"/>
    <w:p w14:paraId="3AC633ED" w14:textId="77777777" w:rsidR="00491F1D" w:rsidRDefault="00491F1D" w:rsidP="005235E3"/>
    <w:p w14:paraId="60C2E7A2" w14:textId="77777777" w:rsidR="00491F1D" w:rsidRDefault="00491F1D" w:rsidP="005235E3"/>
    <w:p w14:paraId="303D1834" w14:textId="77777777" w:rsidR="00491F1D" w:rsidRDefault="00491F1D" w:rsidP="005235E3"/>
    <w:p w14:paraId="32D66160" w14:textId="77777777" w:rsidR="00491F1D" w:rsidRDefault="00491F1D" w:rsidP="005235E3"/>
    <w:p w14:paraId="65627B96" w14:textId="77777777" w:rsidR="00491F1D" w:rsidRDefault="00491F1D" w:rsidP="005235E3"/>
    <w:p w14:paraId="0E2C0FEC" w14:textId="77777777" w:rsidR="00491F1D" w:rsidRDefault="00491F1D" w:rsidP="005235E3"/>
    <w:p w14:paraId="4B6B8FD3" w14:textId="77777777" w:rsidR="00491F1D" w:rsidRDefault="00491F1D" w:rsidP="005235E3"/>
    <w:p w14:paraId="7879693E" w14:textId="77777777" w:rsidR="00491F1D" w:rsidRDefault="00491F1D" w:rsidP="005235E3"/>
    <w:p w14:paraId="64C75653" w14:textId="77777777" w:rsidR="00491F1D" w:rsidRDefault="00491F1D" w:rsidP="005235E3"/>
    <w:p w14:paraId="4E479015" w14:textId="77777777" w:rsidR="00491F1D" w:rsidRDefault="00491F1D" w:rsidP="005235E3"/>
    <w:p w14:paraId="2A6F5EFB" w14:textId="77777777" w:rsidR="00491F1D" w:rsidRDefault="00491F1D" w:rsidP="005235E3"/>
    <w:p w14:paraId="0D9B8580" w14:textId="77777777" w:rsidR="00491F1D" w:rsidRDefault="00491F1D" w:rsidP="005235E3"/>
    <w:p w14:paraId="225D2976" w14:textId="77777777" w:rsidR="00491F1D" w:rsidRDefault="00491F1D" w:rsidP="005235E3"/>
    <w:p w14:paraId="6B0C62EA" w14:textId="77777777" w:rsidR="00491F1D" w:rsidRDefault="00491F1D" w:rsidP="005235E3"/>
    <w:p w14:paraId="553B9D0C" w14:textId="77777777" w:rsidR="00491F1D" w:rsidRDefault="00491F1D" w:rsidP="005235E3"/>
    <w:p w14:paraId="6B04C0E1" w14:textId="77777777" w:rsidR="00491F1D" w:rsidRDefault="00491F1D" w:rsidP="005235E3"/>
    <w:p w14:paraId="30686AAE" w14:textId="77777777" w:rsidR="00491F1D" w:rsidRDefault="00491F1D" w:rsidP="005235E3"/>
    <w:p w14:paraId="30D16144" w14:textId="77777777" w:rsidR="00491F1D" w:rsidRDefault="00491F1D" w:rsidP="005235E3"/>
    <w:p w14:paraId="6B8D2F30" w14:textId="77777777" w:rsidR="00491F1D" w:rsidRDefault="00491F1D" w:rsidP="005235E3"/>
    <w:p w14:paraId="22583B33" w14:textId="77777777" w:rsidR="00491F1D" w:rsidRDefault="00491F1D" w:rsidP="005235E3"/>
    <w:p w14:paraId="2DE3E99F" w14:textId="77777777" w:rsidR="00491F1D" w:rsidRDefault="00491F1D" w:rsidP="005235E3"/>
    <w:p w14:paraId="1B86474A" w14:textId="77777777" w:rsidR="00491F1D" w:rsidRDefault="00491F1D" w:rsidP="005235E3"/>
    <w:p w14:paraId="0969A326" w14:textId="77777777" w:rsidR="00491F1D" w:rsidRDefault="00491F1D" w:rsidP="005235E3"/>
    <w:p w14:paraId="34A4A44C" w14:textId="77777777" w:rsidR="00491F1D" w:rsidRDefault="00491F1D" w:rsidP="005235E3"/>
    <w:p w14:paraId="2B3FD9FE" w14:textId="77777777" w:rsidR="00491F1D" w:rsidRPr="003100C1" w:rsidRDefault="00491F1D" w:rsidP="005235E3"/>
    <w:p w14:paraId="4B9AABB5" w14:textId="77777777" w:rsidR="005235E3" w:rsidRPr="00A7557A" w:rsidRDefault="005235E3" w:rsidP="00A7557A">
      <w:pPr>
        <w:pStyle w:val="Ttulo3"/>
        <w:numPr>
          <w:ilvl w:val="2"/>
          <w:numId w:val="2"/>
        </w:numPr>
        <w:ind w:left="1843"/>
        <w:rPr>
          <w:rFonts w:ascii="Calibri" w:hAnsi="Calibri" w:cs="Calibri"/>
          <w:sz w:val="24"/>
          <w:szCs w:val="24"/>
        </w:rPr>
      </w:pPr>
      <w:bookmarkStart w:id="50" w:name="_Toc61560572"/>
      <w:bookmarkStart w:id="51" w:name="_Toc139966897"/>
      <w:r w:rsidRPr="002D4328">
        <w:rPr>
          <w:rFonts w:ascii="Calibri" w:hAnsi="Calibri" w:cs="Calibri"/>
          <w:sz w:val="24"/>
          <w:szCs w:val="24"/>
        </w:rPr>
        <w:lastRenderedPageBreak/>
        <w:t>Lista de casos de Uso</w:t>
      </w:r>
      <w:bookmarkEnd w:id="50"/>
      <w:bookmarkEnd w:id="51"/>
      <w:r w:rsidRPr="002D4328">
        <w:rPr>
          <w:rFonts w:ascii="Calibri" w:hAnsi="Calibri" w:cs="Calibri"/>
          <w:sz w:val="24"/>
          <w:szCs w:val="24"/>
        </w:rPr>
        <w:t xml:space="preserve"> </w:t>
      </w:r>
    </w:p>
    <w:tbl>
      <w:tblPr>
        <w:tblW w:w="9497"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0"/>
        <w:gridCol w:w="4536"/>
        <w:gridCol w:w="1559"/>
        <w:gridCol w:w="1276"/>
        <w:gridCol w:w="1276"/>
      </w:tblGrid>
      <w:tr w:rsidR="00302B86" w:rsidRPr="004226D4" w14:paraId="2949DA13" w14:textId="77777777" w:rsidTr="004238E4">
        <w:tc>
          <w:tcPr>
            <w:tcW w:w="850" w:type="dxa"/>
            <w:shd w:val="pct10" w:color="auto" w:fill="auto"/>
          </w:tcPr>
          <w:p w14:paraId="07BA0EB5" w14:textId="77777777" w:rsidR="00302B86" w:rsidRPr="004226D4" w:rsidRDefault="00302B86">
            <w:pPr>
              <w:rPr>
                <w:rFonts w:ascii="Calibri" w:hAnsi="Calibri" w:cs="Calibri"/>
                <w:b/>
              </w:rPr>
            </w:pPr>
            <w:bookmarkStart w:id="52" w:name="_Hlk135914071"/>
            <w:r w:rsidRPr="004226D4">
              <w:rPr>
                <w:rFonts w:ascii="Calibri" w:hAnsi="Calibri" w:cs="Calibri"/>
                <w:b/>
              </w:rPr>
              <w:t>Id</w:t>
            </w:r>
          </w:p>
        </w:tc>
        <w:tc>
          <w:tcPr>
            <w:tcW w:w="4536" w:type="dxa"/>
            <w:shd w:val="pct10" w:color="auto" w:fill="auto"/>
          </w:tcPr>
          <w:p w14:paraId="07D2E1F7" w14:textId="77777777" w:rsidR="00302B86" w:rsidRPr="004226D4" w:rsidRDefault="00302B86">
            <w:pPr>
              <w:rPr>
                <w:rFonts w:ascii="Calibri" w:hAnsi="Calibri" w:cs="Calibri"/>
                <w:b/>
              </w:rPr>
            </w:pPr>
            <w:r w:rsidRPr="004226D4">
              <w:rPr>
                <w:rFonts w:ascii="Calibri" w:hAnsi="Calibri" w:cs="Calibri"/>
                <w:b/>
              </w:rPr>
              <w:t>Caso de Uso</w:t>
            </w:r>
          </w:p>
        </w:tc>
        <w:tc>
          <w:tcPr>
            <w:tcW w:w="1559" w:type="dxa"/>
            <w:shd w:val="pct10" w:color="auto" w:fill="auto"/>
          </w:tcPr>
          <w:p w14:paraId="40337AA6" w14:textId="77777777" w:rsidR="00302B86" w:rsidRPr="004226D4" w:rsidRDefault="00302B86">
            <w:pPr>
              <w:rPr>
                <w:rFonts w:ascii="Calibri" w:hAnsi="Calibri" w:cs="Calibri"/>
                <w:b/>
              </w:rPr>
            </w:pPr>
            <w:r w:rsidRPr="004226D4">
              <w:rPr>
                <w:rFonts w:ascii="Calibri" w:hAnsi="Calibri" w:cs="Calibri"/>
                <w:b/>
              </w:rPr>
              <w:t>Complejidad</w:t>
            </w:r>
          </w:p>
        </w:tc>
        <w:tc>
          <w:tcPr>
            <w:tcW w:w="1276" w:type="dxa"/>
            <w:shd w:val="pct10" w:color="auto" w:fill="auto"/>
          </w:tcPr>
          <w:p w14:paraId="11F51BCF" w14:textId="77777777" w:rsidR="00302B86" w:rsidRPr="004226D4" w:rsidRDefault="00302B86">
            <w:pPr>
              <w:rPr>
                <w:rFonts w:ascii="Calibri" w:hAnsi="Calibri" w:cs="Calibri"/>
                <w:b/>
              </w:rPr>
            </w:pPr>
            <w:r w:rsidRPr="004226D4">
              <w:rPr>
                <w:rFonts w:ascii="Calibri" w:hAnsi="Calibri" w:cs="Calibri"/>
                <w:b/>
              </w:rPr>
              <w:t>Prioridad del cliente</w:t>
            </w:r>
          </w:p>
        </w:tc>
        <w:tc>
          <w:tcPr>
            <w:tcW w:w="1276" w:type="dxa"/>
            <w:shd w:val="pct10" w:color="auto" w:fill="auto"/>
          </w:tcPr>
          <w:p w14:paraId="03387E17" w14:textId="77777777" w:rsidR="00302B86" w:rsidRPr="004226D4" w:rsidRDefault="00302B86">
            <w:pPr>
              <w:rPr>
                <w:rFonts w:ascii="Calibri" w:hAnsi="Calibri" w:cs="Calibri"/>
                <w:b/>
              </w:rPr>
            </w:pPr>
            <w:r w:rsidRPr="004226D4">
              <w:rPr>
                <w:rFonts w:ascii="Calibri" w:hAnsi="Calibri" w:cs="Calibri"/>
                <w:b/>
              </w:rPr>
              <w:t>Prioridad Técnica</w:t>
            </w:r>
          </w:p>
        </w:tc>
      </w:tr>
      <w:tr w:rsidR="00302B86" w:rsidRPr="004226D4" w14:paraId="05FD81BA" w14:textId="77777777" w:rsidTr="004238E4">
        <w:tc>
          <w:tcPr>
            <w:tcW w:w="850" w:type="dxa"/>
          </w:tcPr>
          <w:p w14:paraId="113FDAB5" w14:textId="77777777" w:rsidR="00302B86" w:rsidRPr="004226D4" w:rsidRDefault="00302B86">
            <w:pPr>
              <w:rPr>
                <w:rFonts w:ascii="Calibri" w:hAnsi="Calibri" w:cs="Calibri"/>
              </w:rPr>
            </w:pPr>
            <w:r w:rsidRPr="004226D4">
              <w:rPr>
                <w:rFonts w:ascii="Calibri" w:hAnsi="Calibri" w:cs="Calibri"/>
              </w:rPr>
              <w:t>CU1</w:t>
            </w:r>
          </w:p>
        </w:tc>
        <w:tc>
          <w:tcPr>
            <w:tcW w:w="4536" w:type="dxa"/>
          </w:tcPr>
          <w:p w14:paraId="59B60707" w14:textId="77777777" w:rsidR="00302B86" w:rsidRPr="004226D4" w:rsidRDefault="00302B86">
            <w:pPr>
              <w:rPr>
                <w:rFonts w:ascii="Calibri" w:hAnsi="Calibri" w:cs="Calibri"/>
              </w:rPr>
            </w:pPr>
            <w:r w:rsidRPr="004226D4">
              <w:rPr>
                <w:rFonts w:ascii="Calibri" w:hAnsi="Calibri" w:cs="Calibri"/>
              </w:rPr>
              <w:t>Registro de usuario en el sistema</w:t>
            </w:r>
          </w:p>
        </w:tc>
        <w:tc>
          <w:tcPr>
            <w:tcW w:w="1559" w:type="dxa"/>
          </w:tcPr>
          <w:p w14:paraId="37387701" w14:textId="77777777" w:rsidR="00302B86" w:rsidRPr="004226D4" w:rsidRDefault="00302B86">
            <w:pPr>
              <w:jc w:val="center"/>
              <w:rPr>
                <w:rFonts w:ascii="Calibri" w:hAnsi="Calibri" w:cs="Calibri"/>
              </w:rPr>
            </w:pPr>
            <w:r w:rsidRPr="004226D4">
              <w:rPr>
                <w:rFonts w:ascii="Calibri" w:hAnsi="Calibri" w:cs="Calibri"/>
              </w:rPr>
              <w:t xml:space="preserve">Media </w:t>
            </w:r>
          </w:p>
        </w:tc>
        <w:tc>
          <w:tcPr>
            <w:tcW w:w="1276" w:type="dxa"/>
          </w:tcPr>
          <w:p w14:paraId="0C3A2494" w14:textId="77777777" w:rsidR="00302B86" w:rsidRPr="004226D4" w:rsidRDefault="00302B86">
            <w:pPr>
              <w:jc w:val="center"/>
              <w:rPr>
                <w:rFonts w:ascii="Calibri" w:hAnsi="Calibri" w:cs="Calibri"/>
              </w:rPr>
            </w:pPr>
            <w:r w:rsidRPr="004226D4">
              <w:rPr>
                <w:rFonts w:ascii="Calibri" w:hAnsi="Calibri" w:cs="Calibri"/>
              </w:rPr>
              <w:t xml:space="preserve">Alta </w:t>
            </w:r>
          </w:p>
        </w:tc>
        <w:tc>
          <w:tcPr>
            <w:tcW w:w="1276" w:type="dxa"/>
          </w:tcPr>
          <w:p w14:paraId="2D99F29F" w14:textId="77777777" w:rsidR="00302B86" w:rsidRPr="004226D4" w:rsidRDefault="00302B86">
            <w:pPr>
              <w:jc w:val="center"/>
              <w:rPr>
                <w:rFonts w:ascii="Calibri" w:hAnsi="Calibri" w:cs="Calibri"/>
              </w:rPr>
            </w:pPr>
            <w:r w:rsidRPr="004226D4">
              <w:rPr>
                <w:rFonts w:ascii="Calibri" w:hAnsi="Calibri" w:cs="Calibri"/>
              </w:rPr>
              <w:t xml:space="preserve">Alta </w:t>
            </w:r>
          </w:p>
        </w:tc>
      </w:tr>
      <w:tr w:rsidR="00302B86" w:rsidRPr="004226D4" w14:paraId="641DA90D" w14:textId="77777777" w:rsidTr="004238E4">
        <w:tc>
          <w:tcPr>
            <w:tcW w:w="850" w:type="dxa"/>
          </w:tcPr>
          <w:p w14:paraId="69666661" w14:textId="77777777" w:rsidR="00302B86" w:rsidRPr="004226D4" w:rsidRDefault="00302B86">
            <w:pPr>
              <w:rPr>
                <w:rFonts w:ascii="Calibri" w:hAnsi="Calibri" w:cs="Calibri"/>
              </w:rPr>
            </w:pPr>
            <w:r w:rsidRPr="004226D4">
              <w:rPr>
                <w:rFonts w:ascii="Calibri" w:hAnsi="Calibri" w:cs="Calibri"/>
              </w:rPr>
              <w:t>CU2</w:t>
            </w:r>
          </w:p>
        </w:tc>
        <w:tc>
          <w:tcPr>
            <w:tcW w:w="4536" w:type="dxa"/>
          </w:tcPr>
          <w:p w14:paraId="18727EB8" w14:textId="77777777" w:rsidR="00302B86" w:rsidRPr="004226D4" w:rsidRDefault="00302B86">
            <w:pPr>
              <w:rPr>
                <w:rFonts w:ascii="Calibri" w:hAnsi="Calibri" w:cs="Calibri"/>
              </w:rPr>
            </w:pPr>
            <w:r w:rsidRPr="004226D4">
              <w:rPr>
                <w:rFonts w:ascii="Calibri" w:hAnsi="Calibri" w:cs="Calibri"/>
              </w:rPr>
              <w:t>Actualizar datos del cliente.</w:t>
            </w:r>
          </w:p>
        </w:tc>
        <w:tc>
          <w:tcPr>
            <w:tcW w:w="1559" w:type="dxa"/>
          </w:tcPr>
          <w:p w14:paraId="7B740666" w14:textId="77777777" w:rsidR="00302B86" w:rsidRPr="004226D4" w:rsidRDefault="00DC2BD7">
            <w:pPr>
              <w:jc w:val="center"/>
              <w:rPr>
                <w:rFonts w:ascii="Calibri" w:hAnsi="Calibri" w:cs="Calibri"/>
              </w:rPr>
            </w:pPr>
            <w:r>
              <w:rPr>
                <w:rFonts w:ascii="Calibri" w:hAnsi="Calibri" w:cs="Calibri"/>
              </w:rPr>
              <w:t xml:space="preserve">Media </w:t>
            </w:r>
          </w:p>
        </w:tc>
        <w:tc>
          <w:tcPr>
            <w:tcW w:w="1276" w:type="dxa"/>
          </w:tcPr>
          <w:p w14:paraId="2D2661AE" w14:textId="77777777" w:rsidR="00302B86" w:rsidRPr="004226D4" w:rsidRDefault="00DC2BD7">
            <w:pPr>
              <w:jc w:val="center"/>
              <w:rPr>
                <w:rFonts w:ascii="Calibri" w:hAnsi="Calibri" w:cs="Calibri"/>
              </w:rPr>
            </w:pPr>
            <w:r>
              <w:rPr>
                <w:rFonts w:ascii="Calibri" w:hAnsi="Calibri" w:cs="Calibri"/>
              </w:rPr>
              <w:t xml:space="preserve">Alta </w:t>
            </w:r>
          </w:p>
        </w:tc>
        <w:tc>
          <w:tcPr>
            <w:tcW w:w="1276" w:type="dxa"/>
          </w:tcPr>
          <w:p w14:paraId="347E15F8" w14:textId="77777777" w:rsidR="00302B86" w:rsidRPr="004226D4" w:rsidRDefault="00DC2BD7">
            <w:pPr>
              <w:jc w:val="center"/>
              <w:rPr>
                <w:rFonts w:ascii="Calibri" w:hAnsi="Calibri" w:cs="Calibri"/>
              </w:rPr>
            </w:pPr>
            <w:r>
              <w:rPr>
                <w:rFonts w:ascii="Calibri" w:hAnsi="Calibri" w:cs="Calibri"/>
              </w:rPr>
              <w:t xml:space="preserve">Alta </w:t>
            </w:r>
          </w:p>
        </w:tc>
      </w:tr>
      <w:tr w:rsidR="00302B86" w:rsidRPr="004226D4" w14:paraId="1E5A9C15" w14:textId="77777777" w:rsidTr="004238E4">
        <w:tc>
          <w:tcPr>
            <w:tcW w:w="850" w:type="dxa"/>
          </w:tcPr>
          <w:p w14:paraId="60EB4F62" w14:textId="77777777" w:rsidR="00302B86" w:rsidRPr="004226D4" w:rsidRDefault="00302B86">
            <w:pPr>
              <w:rPr>
                <w:rFonts w:ascii="Calibri" w:hAnsi="Calibri" w:cs="Calibri"/>
              </w:rPr>
            </w:pPr>
            <w:r w:rsidRPr="004226D4">
              <w:rPr>
                <w:rFonts w:ascii="Calibri" w:hAnsi="Calibri" w:cs="Calibri"/>
              </w:rPr>
              <w:t>CU3</w:t>
            </w:r>
          </w:p>
        </w:tc>
        <w:tc>
          <w:tcPr>
            <w:tcW w:w="4536" w:type="dxa"/>
          </w:tcPr>
          <w:p w14:paraId="3E513F83" w14:textId="77777777" w:rsidR="00302B86" w:rsidRPr="004226D4" w:rsidRDefault="00302B86">
            <w:pPr>
              <w:rPr>
                <w:rFonts w:ascii="Calibri" w:hAnsi="Calibri" w:cs="Calibri"/>
              </w:rPr>
            </w:pPr>
            <w:r w:rsidRPr="004226D4">
              <w:rPr>
                <w:rFonts w:ascii="Calibri" w:hAnsi="Calibri" w:cs="Calibri"/>
              </w:rPr>
              <w:t xml:space="preserve">Registrar productos en el catalogo </w:t>
            </w:r>
          </w:p>
        </w:tc>
        <w:tc>
          <w:tcPr>
            <w:tcW w:w="1559" w:type="dxa"/>
          </w:tcPr>
          <w:p w14:paraId="4DFE676B" w14:textId="77777777" w:rsidR="00302B86" w:rsidRPr="004226D4" w:rsidRDefault="00DC2BD7">
            <w:pPr>
              <w:jc w:val="center"/>
              <w:rPr>
                <w:rFonts w:ascii="Calibri" w:hAnsi="Calibri" w:cs="Calibri"/>
              </w:rPr>
            </w:pPr>
            <w:r>
              <w:rPr>
                <w:rFonts w:ascii="Calibri" w:hAnsi="Calibri" w:cs="Calibri"/>
              </w:rPr>
              <w:t xml:space="preserve">Alta </w:t>
            </w:r>
            <w:r w:rsidR="00302B86" w:rsidRPr="004226D4">
              <w:rPr>
                <w:rFonts w:ascii="Calibri" w:hAnsi="Calibri" w:cs="Calibri"/>
              </w:rPr>
              <w:t xml:space="preserve"> </w:t>
            </w:r>
          </w:p>
        </w:tc>
        <w:tc>
          <w:tcPr>
            <w:tcW w:w="1276" w:type="dxa"/>
          </w:tcPr>
          <w:p w14:paraId="33D2641D" w14:textId="77777777" w:rsidR="00302B86" w:rsidRPr="004226D4" w:rsidRDefault="00DC2BD7">
            <w:pPr>
              <w:jc w:val="center"/>
              <w:rPr>
                <w:rFonts w:ascii="Calibri" w:hAnsi="Calibri" w:cs="Calibri"/>
              </w:rPr>
            </w:pPr>
            <w:r>
              <w:rPr>
                <w:rFonts w:ascii="Calibri" w:hAnsi="Calibri" w:cs="Calibri"/>
              </w:rPr>
              <w:t xml:space="preserve">Baja </w:t>
            </w:r>
          </w:p>
        </w:tc>
        <w:tc>
          <w:tcPr>
            <w:tcW w:w="1276" w:type="dxa"/>
          </w:tcPr>
          <w:p w14:paraId="29578A1F" w14:textId="77777777" w:rsidR="00302B86" w:rsidRPr="004226D4" w:rsidRDefault="00302B86">
            <w:pPr>
              <w:jc w:val="center"/>
              <w:rPr>
                <w:rFonts w:ascii="Calibri" w:hAnsi="Calibri" w:cs="Calibri"/>
              </w:rPr>
            </w:pPr>
            <w:r w:rsidRPr="004226D4">
              <w:rPr>
                <w:rFonts w:ascii="Calibri" w:hAnsi="Calibri" w:cs="Calibri"/>
              </w:rPr>
              <w:t xml:space="preserve">Alta </w:t>
            </w:r>
          </w:p>
        </w:tc>
      </w:tr>
      <w:tr w:rsidR="00302B86" w:rsidRPr="004226D4" w14:paraId="67EC0353" w14:textId="77777777" w:rsidTr="004238E4">
        <w:tc>
          <w:tcPr>
            <w:tcW w:w="850" w:type="dxa"/>
          </w:tcPr>
          <w:p w14:paraId="15229CC9" w14:textId="77777777" w:rsidR="00302B86" w:rsidRPr="004226D4" w:rsidRDefault="00302B86">
            <w:pPr>
              <w:rPr>
                <w:rFonts w:ascii="Calibri" w:hAnsi="Calibri" w:cs="Calibri"/>
              </w:rPr>
            </w:pPr>
            <w:r w:rsidRPr="004226D4">
              <w:rPr>
                <w:rFonts w:ascii="Calibri" w:hAnsi="Calibri" w:cs="Calibri"/>
              </w:rPr>
              <w:t>CU4</w:t>
            </w:r>
          </w:p>
        </w:tc>
        <w:tc>
          <w:tcPr>
            <w:tcW w:w="4536" w:type="dxa"/>
          </w:tcPr>
          <w:p w14:paraId="6BE5859C" w14:textId="77777777" w:rsidR="00302B86" w:rsidRPr="004226D4" w:rsidRDefault="00302B86">
            <w:pPr>
              <w:rPr>
                <w:rFonts w:ascii="Calibri" w:hAnsi="Calibri" w:cs="Calibri"/>
              </w:rPr>
            </w:pPr>
            <w:r w:rsidRPr="004226D4">
              <w:rPr>
                <w:rFonts w:ascii="Calibri" w:hAnsi="Calibri" w:cs="Calibri"/>
              </w:rPr>
              <w:t xml:space="preserve">Consultar productos en el catalogo </w:t>
            </w:r>
          </w:p>
        </w:tc>
        <w:tc>
          <w:tcPr>
            <w:tcW w:w="1559" w:type="dxa"/>
          </w:tcPr>
          <w:p w14:paraId="5F43B385" w14:textId="77777777" w:rsidR="00302B86" w:rsidRPr="004226D4" w:rsidRDefault="00302B86">
            <w:pPr>
              <w:jc w:val="center"/>
              <w:rPr>
                <w:rFonts w:ascii="Calibri" w:hAnsi="Calibri" w:cs="Calibri"/>
              </w:rPr>
            </w:pPr>
            <w:r w:rsidRPr="004226D4">
              <w:rPr>
                <w:rFonts w:ascii="Calibri" w:hAnsi="Calibri" w:cs="Calibri"/>
              </w:rPr>
              <w:t xml:space="preserve">Media </w:t>
            </w:r>
          </w:p>
        </w:tc>
        <w:tc>
          <w:tcPr>
            <w:tcW w:w="1276" w:type="dxa"/>
          </w:tcPr>
          <w:p w14:paraId="434AED47" w14:textId="77777777" w:rsidR="00302B86" w:rsidRPr="004226D4" w:rsidRDefault="00DC2BD7">
            <w:pPr>
              <w:jc w:val="center"/>
              <w:rPr>
                <w:rFonts w:ascii="Calibri" w:hAnsi="Calibri" w:cs="Calibri"/>
              </w:rPr>
            </w:pPr>
            <w:r>
              <w:rPr>
                <w:rFonts w:ascii="Calibri" w:hAnsi="Calibri" w:cs="Calibri"/>
              </w:rPr>
              <w:t xml:space="preserve">Alta </w:t>
            </w:r>
          </w:p>
        </w:tc>
        <w:tc>
          <w:tcPr>
            <w:tcW w:w="1276" w:type="dxa"/>
          </w:tcPr>
          <w:p w14:paraId="2C7D8F37" w14:textId="77777777" w:rsidR="00302B86" w:rsidRPr="004226D4" w:rsidRDefault="00302B86">
            <w:pPr>
              <w:jc w:val="center"/>
              <w:rPr>
                <w:rFonts w:ascii="Calibri" w:hAnsi="Calibri" w:cs="Calibri"/>
              </w:rPr>
            </w:pPr>
            <w:r w:rsidRPr="004226D4">
              <w:rPr>
                <w:rFonts w:ascii="Calibri" w:hAnsi="Calibri" w:cs="Calibri"/>
              </w:rPr>
              <w:t xml:space="preserve">Media </w:t>
            </w:r>
          </w:p>
        </w:tc>
      </w:tr>
      <w:tr w:rsidR="00302B86" w:rsidRPr="004226D4" w14:paraId="7DA9A74E" w14:textId="77777777" w:rsidTr="004238E4">
        <w:trPr>
          <w:trHeight w:val="289"/>
        </w:trPr>
        <w:tc>
          <w:tcPr>
            <w:tcW w:w="850" w:type="dxa"/>
          </w:tcPr>
          <w:p w14:paraId="644878E4" w14:textId="77777777" w:rsidR="00302B86" w:rsidRPr="004226D4" w:rsidRDefault="00302B86">
            <w:pPr>
              <w:rPr>
                <w:rFonts w:ascii="Calibri" w:hAnsi="Calibri" w:cs="Calibri"/>
              </w:rPr>
            </w:pPr>
            <w:r w:rsidRPr="004226D4">
              <w:rPr>
                <w:rFonts w:ascii="Calibri" w:hAnsi="Calibri" w:cs="Calibri"/>
              </w:rPr>
              <w:t>CU5</w:t>
            </w:r>
          </w:p>
        </w:tc>
        <w:tc>
          <w:tcPr>
            <w:tcW w:w="4536" w:type="dxa"/>
          </w:tcPr>
          <w:p w14:paraId="4B52B8B1" w14:textId="77777777" w:rsidR="00302B86" w:rsidRPr="004226D4" w:rsidRDefault="00302B86">
            <w:pPr>
              <w:rPr>
                <w:rFonts w:ascii="Calibri" w:hAnsi="Calibri" w:cs="Calibri"/>
              </w:rPr>
            </w:pPr>
            <w:r w:rsidRPr="004226D4">
              <w:rPr>
                <w:rFonts w:ascii="Calibri" w:hAnsi="Calibri" w:cs="Calibri"/>
              </w:rPr>
              <w:t xml:space="preserve">Eliminar productos en el catalogo </w:t>
            </w:r>
          </w:p>
        </w:tc>
        <w:tc>
          <w:tcPr>
            <w:tcW w:w="1559" w:type="dxa"/>
          </w:tcPr>
          <w:p w14:paraId="3F842D6D" w14:textId="77777777" w:rsidR="00302B86" w:rsidRPr="004226D4" w:rsidRDefault="00DC2BD7">
            <w:pPr>
              <w:jc w:val="center"/>
              <w:rPr>
                <w:rFonts w:ascii="Calibri" w:hAnsi="Calibri" w:cs="Calibri"/>
              </w:rPr>
            </w:pPr>
            <w:r>
              <w:rPr>
                <w:rFonts w:ascii="Calibri" w:hAnsi="Calibri" w:cs="Calibri"/>
              </w:rPr>
              <w:t xml:space="preserve">Alta </w:t>
            </w:r>
          </w:p>
        </w:tc>
        <w:tc>
          <w:tcPr>
            <w:tcW w:w="1276" w:type="dxa"/>
          </w:tcPr>
          <w:p w14:paraId="4CCF813E" w14:textId="77777777" w:rsidR="00302B86" w:rsidRPr="004226D4" w:rsidRDefault="00DC2BD7">
            <w:pPr>
              <w:jc w:val="center"/>
              <w:rPr>
                <w:rFonts w:ascii="Calibri" w:hAnsi="Calibri" w:cs="Calibri"/>
              </w:rPr>
            </w:pPr>
            <w:r>
              <w:rPr>
                <w:rFonts w:ascii="Calibri" w:hAnsi="Calibri" w:cs="Calibri"/>
              </w:rPr>
              <w:t xml:space="preserve">Baja </w:t>
            </w:r>
          </w:p>
        </w:tc>
        <w:tc>
          <w:tcPr>
            <w:tcW w:w="1276" w:type="dxa"/>
          </w:tcPr>
          <w:p w14:paraId="4F9E0EC6" w14:textId="77777777" w:rsidR="00302B86" w:rsidRPr="004226D4" w:rsidRDefault="00302B86">
            <w:pPr>
              <w:jc w:val="center"/>
              <w:rPr>
                <w:rFonts w:ascii="Calibri" w:hAnsi="Calibri" w:cs="Calibri"/>
              </w:rPr>
            </w:pPr>
            <w:r w:rsidRPr="004226D4">
              <w:rPr>
                <w:rFonts w:ascii="Calibri" w:hAnsi="Calibri" w:cs="Calibri"/>
              </w:rPr>
              <w:t xml:space="preserve">Alta </w:t>
            </w:r>
          </w:p>
        </w:tc>
      </w:tr>
      <w:tr w:rsidR="00302B86" w:rsidRPr="004226D4" w14:paraId="37143679" w14:textId="77777777" w:rsidTr="004238E4">
        <w:tc>
          <w:tcPr>
            <w:tcW w:w="850" w:type="dxa"/>
          </w:tcPr>
          <w:p w14:paraId="70845252" w14:textId="77777777" w:rsidR="00302B86" w:rsidRPr="004226D4" w:rsidRDefault="00302B86">
            <w:pPr>
              <w:rPr>
                <w:rFonts w:ascii="Calibri" w:hAnsi="Calibri" w:cs="Calibri"/>
              </w:rPr>
            </w:pPr>
            <w:r w:rsidRPr="004226D4">
              <w:rPr>
                <w:rFonts w:ascii="Calibri" w:hAnsi="Calibri" w:cs="Calibri"/>
              </w:rPr>
              <w:t>CU6</w:t>
            </w:r>
          </w:p>
        </w:tc>
        <w:tc>
          <w:tcPr>
            <w:tcW w:w="4536" w:type="dxa"/>
          </w:tcPr>
          <w:p w14:paraId="1F56FEB7" w14:textId="77777777" w:rsidR="00302B86" w:rsidRPr="004226D4" w:rsidRDefault="00302B86">
            <w:pPr>
              <w:rPr>
                <w:rFonts w:ascii="Calibri" w:hAnsi="Calibri" w:cs="Calibri"/>
              </w:rPr>
            </w:pPr>
            <w:r w:rsidRPr="004226D4">
              <w:rPr>
                <w:rFonts w:ascii="Calibri" w:hAnsi="Calibri" w:cs="Calibri"/>
              </w:rPr>
              <w:t xml:space="preserve">Actualizar productos en el catalogo </w:t>
            </w:r>
          </w:p>
        </w:tc>
        <w:tc>
          <w:tcPr>
            <w:tcW w:w="1559" w:type="dxa"/>
          </w:tcPr>
          <w:p w14:paraId="67766DBF" w14:textId="77777777" w:rsidR="00302B86" w:rsidRPr="004226D4" w:rsidRDefault="00302B86">
            <w:pPr>
              <w:jc w:val="center"/>
              <w:rPr>
                <w:rFonts w:ascii="Calibri" w:hAnsi="Calibri" w:cs="Calibri"/>
              </w:rPr>
            </w:pPr>
            <w:r w:rsidRPr="004226D4">
              <w:rPr>
                <w:rFonts w:ascii="Calibri" w:hAnsi="Calibri" w:cs="Calibri"/>
              </w:rPr>
              <w:t>Media</w:t>
            </w:r>
          </w:p>
        </w:tc>
        <w:tc>
          <w:tcPr>
            <w:tcW w:w="1276" w:type="dxa"/>
          </w:tcPr>
          <w:p w14:paraId="455D2C3A" w14:textId="77777777" w:rsidR="00302B86" w:rsidRPr="004226D4" w:rsidRDefault="00302B86">
            <w:pPr>
              <w:jc w:val="center"/>
              <w:rPr>
                <w:rFonts w:ascii="Calibri" w:hAnsi="Calibri" w:cs="Calibri"/>
              </w:rPr>
            </w:pPr>
            <w:r w:rsidRPr="004226D4">
              <w:rPr>
                <w:rFonts w:ascii="Calibri" w:hAnsi="Calibri" w:cs="Calibri"/>
              </w:rPr>
              <w:t>Alta</w:t>
            </w:r>
          </w:p>
        </w:tc>
        <w:tc>
          <w:tcPr>
            <w:tcW w:w="1276" w:type="dxa"/>
          </w:tcPr>
          <w:p w14:paraId="22767FDE" w14:textId="77777777" w:rsidR="00302B86" w:rsidRPr="004226D4" w:rsidRDefault="00302B86">
            <w:pPr>
              <w:jc w:val="center"/>
              <w:rPr>
                <w:rFonts w:ascii="Calibri" w:hAnsi="Calibri" w:cs="Calibri"/>
              </w:rPr>
            </w:pPr>
            <w:r w:rsidRPr="004226D4">
              <w:rPr>
                <w:rFonts w:ascii="Calibri" w:hAnsi="Calibri" w:cs="Calibri"/>
              </w:rPr>
              <w:t>Alta</w:t>
            </w:r>
          </w:p>
        </w:tc>
      </w:tr>
      <w:tr w:rsidR="00302B86" w:rsidRPr="004226D4" w14:paraId="7709A6BF" w14:textId="77777777" w:rsidTr="004238E4">
        <w:tc>
          <w:tcPr>
            <w:tcW w:w="850" w:type="dxa"/>
          </w:tcPr>
          <w:p w14:paraId="1D7A9D18" w14:textId="77777777" w:rsidR="00302B86" w:rsidRPr="004226D4" w:rsidRDefault="00302B86">
            <w:pPr>
              <w:rPr>
                <w:rFonts w:ascii="Calibri" w:hAnsi="Calibri" w:cs="Calibri"/>
              </w:rPr>
            </w:pPr>
            <w:r w:rsidRPr="004226D4">
              <w:rPr>
                <w:rFonts w:ascii="Calibri" w:hAnsi="Calibri" w:cs="Calibri"/>
              </w:rPr>
              <w:t>CU7</w:t>
            </w:r>
          </w:p>
        </w:tc>
        <w:tc>
          <w:tcPr>
            <w:tcW w:w="4536" w:type="dxa"/>
          </w:tcPr>
          <w:p w14:paraId="03E97318" w14:textId="77777777" w:rsidR="00302B86" w:rsidRPr="004226D4" w:rsidRDefault="00302B86">
            <w:pPr>
              <w:rPr>
                <w:rFonts w:ascii="Calibri" w:hAnsi="Calibri" w:cs="Calibri"/>
              </w:rPr>
            </w:pPr>
            <w:r w:rsidRPr="004226D4">
              <w:rPr>
                <w:rFonts w:ascii="Calibri" w:hAnsi="Calibri" w:cs="Calibri"/>
              </w:rPr>
              <w:t>Enviar actualización del catálogo por correo</w:t>
            </w:r>
          </w:p>
        </w:tc>
        <w:tc>
          <w:tcPr>
            <w:tcW w:w="1559" w:type="dxa"/>
          </w:tcPr>
          <w:p w14:paraId="2DF11D3C" w14:textId="77777777" w:rsidR="00302B86" w:rsidRPr="004226D4" w:rsidRDefault="00302B86">
            <w:pPr>
              <w:jc w:val="center"/>
              <w:rPr>
                <w:rFonts w:ascii="Calibri" w:hAnsi="Calibri" w:cs="Calibri"/>
              </w:rPr>
            </w:pPr>
            <w:r w:rsidRPr="004226D4">
              <w:rPr>
                <w:rFonts w:ascii="Calibri" w:hAnsi="Calibri" w:cs="Calibri"/>
              </w:rPr>
              <w:t xml:space="preserve">Media </w:t>
            </w:r>
          </w:p>
        </w:tc>
        <w:tc>
          <w:tcPr>
            <w:tcW w:w="1276" w:type="dxa"/>
          </w:tcPr>
          <w:p w14:paraId="15FB6582" w14:textId="77777777" w:rsidR="00302B86" w:rsidRPr="004226D4" w:rsidRDefault="00302B86">
            <w:pPr>
              <w:jc w:val="center"/>
              <w:rPr>
                <w:rFonts w:ascii="Calibri" w:hAnsi="Calibri" w:cs="Calibri"/>
              </w:rPr>
            </w:pPr>
            <w:r w:rsidRPr="004226D4">
              <w:rPr>
                <w:rFonts w:ascii="Calibri" w:hAnsi="Calibri" w:cs="Calibri"/>
              </w:rPr>
              <w:t xml:space="preserve">Alta </w:t>
            </w:r>
          </w:p>
        </w:tc>
        <w:tc>
          <w:tcPr>
            <w:tcW w:w="1276" w:type="dxa"/>
          </w:tcPr>
          <w:p w14:paraId="6871F67A" w14:textId="77777777" w:rsidR="00302B86" w:rsidRPr="004226D4" w:rsidRDefault="00302B86">
            <w:pPr>
              <w:jc w:val="center"/>
              <w:rPr>
                <w:rFonts w:ascii="Calibri" w:hAnsi="Calibri" w:cs="Calibri"/>
              </w:rPr>
            </w:pPr>
            <w:r w:rsidRPr="004226D4">
              <w:rPr>
                <w:rFonts w:ascii="Calibri" w:hAnsi="Calibri" w:cs="Calibri"/>
              </w:rPr>
              <w:t>Media</w:t>
            </w:r>
          </w:p>
        </w:tc>
      </w:tr>
      <w:tr w:rsidR="00302B86" w:rsidRPr="004226D4" w14:paraId="668E4329" w14:textId="77777777" w:rsidTr="004238E4">
        <w:tc>
          <w:tcPr>
            <w:tcW w:w="850" w:type="dxa"/>
          </w:tcPr>
          <w:p w14:paraId="484ED3F7" w14:textId="77777777" w:rsidR="00302B86" w:rsidRPr="004226D4" w:rsidRDefault="00302B86">
            <w:pPr>
              <w:rPr>
                <w:rFonts w:ascii="Calibri" w:hAnsi="Calibri" w:cs="Calibri"/>
              </w:rPr>
            </w:pPr>
            <w:r w:rsidRPr="004226D4">
              <w:rPr>
                <w:rFonts w:ascii="Calibri" w:hAnsi="Calibri" w:cs="Calibri"/>
              </w:rPr>
              <w:t>CU8</w:t>
            </w:r>
          </w:p>
        </w:tc>
        <w:tc>
          <w:tcPr>
            <w:tcW w:w="4536" w:type="dxa"/>
          </w:tcPr>
          <w:p w14:paraId="132677D6" w14:textId="77777777" w:rsidR="00302B86" w:rsidRPr="004226D4" w:rsidRDefault="00302B86">
            <w:pPr>
              <w:rPr>
                <w:rFonts w:ascii="Calibri" w:hAnsi="Calibri" w:cs="Calibri"/>
              </w:rPr>
            </w:pPr>
            <w:r w:rsidRPr="004226D4">
              <w:rPr>
                <w:rFonts w:ascii="Calibri" w:hAnsi="Calibri" w:cs="Calibri"/>
              </w:rPr>
              <w:t>Añadir productos al carrito de compra</w:t>
            </w:r>
          </w:p>
        </w:tc>
        <w:tc>
          <w:tcPr>
            <w:tcW w:w="1559" w:type="dxa"/>
          </w:tcPr>
          <w:p w14:paraId="45CFFCB2" w14:textId="77777777" w:rsidR="00302B86" w:rsidRPr="004226D4" w:rsidRDefault="00DC2BD7" w:rsidP="00DC2BD7">
            <w:pPr>
              <w:jc w:val="center"/>
              <w:rPr>
                <w:rFonts w:ascii="Calibri" w:hAnsi="Calibri" w:cs="Calibri"/>
              </w:rPr>
            </w:pPr>
            <w:r>
              <w:rPr>
                <w:rFonts w:ascii="Calibri" w:hAnsi="Calibri" w:cs="Calibri"/>
              </w:rPr>
              <w:t>Alta</w:t>
            </w:r>
          </w:p>
        </w:tc>
        <w:tc>
          <w:tcPr>
            <w:tcW w:w="1276" w:type="dxa"/>
          </w:tcPr>
          <w:p w14:paraId="571E1C18" w14:textId="77777777" w:rsidR="00302B86" w:rsidRPr="004226D4" w:rsidRDefault="00DC2BD7" w:rsidP="00DC2BD7">
            <w:pPr>
              <w:jc w:val="center"/>
              <w:rPr>
                <w:rFonts w:ascii="Calibri" w:hAnsi="Calibri" w:cs="Calibri"/>
              </w:rPr>
            </w:pPr>
            <w:r>
              <w:rPr>
                <w:rFonts w:ascii="Calibri" w:hAnsi="Calibri" w:cs="Calibri"/>
              </w:rPr>
              <w:t>Alta</w:t>
            </w:r>
          </w:p>
        </w:tc>
        <w:tc>
          <w:tcPr>
            <w:tcW w:w="1276" w:type="dxa"/>
          </w:tcPr>
          <w:p w14:paraId="39289FFB" w14:textId="77777777" w:rsidR="00302B86" w:rsidRPr="004226D4" w:rsidRDefault="00DC2BD7" w:rsidP="00DC2BD7">
            <w:pPr>
              <w:jc w:val="center"/>
              <w:rPr>
                <w:rFonts w:ascii="Calibri" w:hAnsi="Calibri" w:cs="Calibri"/>
              </w:rPr>
            </w:pPr>
            <w:r>
              <w:rPr>
                <w:rFonts w:ascii="Calibri" w:hAnsi="Calibri" w:cs="Calibri"/>
              </w:rPr>
              <w:t xml:space="preserve">Alta  </w:t>
            </w:r>
          </w:p>
        </w:tc>
      </w:tr>
      <w:tr w:rsidR="00302B86" w:rsidRPr="004226D4" w14:paraId="572975E0" w14:textId="77777777" w:rsidTr="004238E4">
        <w:tc>
          <w:tcPr>
            <w:tcW w:w="850" w:type="dxa"/>
          </w:tcPr>
          <w:p w14:paraId="7AB37A12" w14:textId="77777777" w:rsidR="00302B86" w:rsidRPr="004226D4" w:rsidRDefault="00302B86">
            <w:pPr>
              <w:rPr>
                <w:rFonts w:ascii="Calibri" w:hAnsi="Calibri" w:cs="Calibri"/>
              </w:rPr>
            </w:pPr>
            <w:r w:rsidRPr="004226D4">
              <w:rPr>
                <w:rFonts w:ascii="Calibri" w:hAnsi="Calibri" w:cs="Calibri"/>
              </w:rPr>
              <w:t>CU9</w:t>
            </w:r>
          </w:p>
        </w:tc>
        <w:tc>
          <w:tcPr>
            <w:tcW w:w="4536" w:type="dxa"/>
          </w:tcPr>
          <w:p w14:paraId="525F003F" w14:textId="77777777" w:rsidR="00302B86" w:rsidRPr="004226D4" w:rsidRDefault="00302B86">
            <w:pPr>
              <w:rPr>
                <w:rFonts w:ascii="Calibri" w:hAnsi="Calibri" w:cs="Calibri"/>
              </w:rPr>
            </w:pPr>
            <w:r w:rsidRPr="004226D4">
              <w:rPr>
                <w:rFonts w:ascii="Calibri" w:hAnsi="Calibri" w:cs="Calibri"/>
              </w:rPr>
              <w:t>Ingresar orden de compra del cliente</w:t>
            </w:r>
          </w:p>
        </w:tc>
        <w:tc>
          <w:tcPr>
            <w:tcW w:w="1559" w:type="dxa"/>
          </w:tcPr>
          <w:p w14:paraId="21994688" w14:textId="77777777" w:rsidR="00302B86" w:rsidRPr="004226D4" w:rsidRDefault="00302B86" w:rsidP="00DC2BD7">
            <w:pPr>
              <w:jc w:val="center"/>
              <w:rPr>
                <w:rFonts w:ascii="Calibri" w:hAnsi="Calibri" w:cs="Calibri"/>
              </w:rPr>
            </w:pPr>
            <w:r w:rsidRPr="004226D4">
              <w:rPr>
                <w:rFonts w:ascii="Calibri" w:hAnsi="Calibri" w:cs="Calibri"/>
              </w:rPr>
              <w:t>Media</w:t>
            </w:r>
          </w:p>
        </w:tc>
        <w:tc>
          <w:tcPr>
            <w:tcW w:w="1276" w:type="dxa"/>
          </w:tcPr>
          <w:p w14:paraId="10339A7D" w14:textId="77777777" w:rsidR="00302B86" w:rsidRPr="004226D4" w:rsidRDefault="00302B86" w:rsidP="00DC2BD7">
            <w:pPr>
              <w:jc w:val="center"/>
              <w:rPr>
                <w:rFonts w:ascii="Calibri" w:hAnsi="Calibri" w:cs="Calibri"/>
              </w:rPr>
            </w:pPr>
            <w:r w:rsidRPr="004226D4">
              <w:rPr>
                <w:rFonts w:ascii="Calibri" w:hAnsi="Calibri" w:cs="Calibri"/>
              </w:rPr>
              <w:t>Media</w:t>
            </w:r>
          </w:p>
        </w:tc>
        <w:tc>
          <w:tcPr>
            <w:tcW w:w="1276" w:type="dxa"/>
          </w:tcPr>
          <w:p w14:paraId="26BA610A" w14:textId="77777777" w:rsidR="00302B86" w:rsidRPr="004226D4" w:rsidRDefault="00302B86" w:rsidP="00DC2BD7">
            <w:pPr>
              <w:jc w:val="center"/>
              <w:rPr>
                <w:rFonts w:ascii="Calibri" w:hAnsi="Calibri" w:cs="Calibri"/>
              </w:rPr>
            </w:pPr>
            <w:r w:rsidRPr="004226D4">
              <w:rPr>
                <w:rFonts w:ascii="Calibri" w:hAnsi="Calibri" w:cs="Calibri"/>
              </w:rPr>
              <w:t>Alta</w:t>
            </w:r>
          </w:p>
        </w:tc>
      </w:tr>
      <w:tr w:rsidR="00302B86" w:rsidRPr="004226D4" w14:paraId="74582747" w14:textId="77777777" w:rsidTr="004238E4">
        <w:tc>
          <w:tcPr>
            <w:tcW w:w="850" w:type="dxa"/>
          </w:tcPr>
          <w:p w14:paraId="6C9C09E2" w14:textId="77777777" w:rsidR="00302B86" w:rsidRPr="004226D4" w:rsidRDefault="00302B86">
            <w:pPr>
              <w:rPr>
                <w:rFonts w:ascii="Calibri" w:hAnsi="Calibri" w:cs="Calibri"/>
              </w:rPr>
            </w:pPr>
            <w:r w:rsidRPr="004226D4">
              <w:rPr>
                <w:rFonts w:ascii="Calibri" w:hAnsi="Calibri" w:cs="Calibri"/>
              </w:rPr>
              <w:t>CU10</w:t>
            </w:r>
          </w:p>
        </w:tc>
        <w:tc>
          <w:tcPr>
            <w:tcW w:w="4536" w:type="dxa"/>
          </w:tcPr>
          <w:p w14:paraId="39341871" w14:textId="77777777" w:rsidR="00302B86" w:rsidRPr="004226D4" w:rsidRDefault="00302B86">
            <w:pPr>
              <w:rPr>
                <w:rFonts w:ascii="Calibri" w:hAnsi="Calibri" w:cs="Calibri"/>
              </w:rPr>
            </w:pPr>
            <w:r w:rsidRPr="004226D4">
              <w:rPr>
                <w:rFonts w:ascii="Calibri" w:hAnsi="Calibri" w:cs="Calibri"/>
              </w:rPr>
              <w:t xml:space="preserve">Eliminar orden de compra del cliente </w:t>
            </w:r>
          </w:p>
        </w:tc>
        <w:tc>
          <w:tcPr>
            <w:tcW w:w="1559" w:type="dxa"/>
          </w:tcPr>
          <w:p w14:paraId="1E9A6BEA" w14:textId="77777777" w:rsidR="00302B86" w:rsidRPr="004226D4" w:rsidRDefault="00DC2BD7" w:rsidP="00DC2BD7">
            <w:pPr>
              <w:jc w:val="center"/>
              <w:rPr>
                <w:rFonts w:ascii="Calibri" w:hAnsi="Calibri" w:cs="Calibri"/>
              </w:rPr>
            </w:pPr>
            <w:r>
              <w:rPr>
                <w:rFonts w:ascii="Calibri" w:hAnsi="Calibri" w:cs="Calibri"/>
              </w:rPr>
              <w:t>Alta</w:t>
            </w:r>
          </w:p>
        </w:tc>
        <w:tc>
          <w:tcPr>
            <w:tcW w:w="1276" w:type="dxa"/>
          </w:tcPr>
          <w:p w14:paraId="252AA0B7" w14:textId="77777777" w:rsidR="00302B86" w:rsidRPr="004226D4" w:rsidRDefault="00DC2BD7" w:rsidP="00DC2BD7">
            <w:pPr>
              <w:jc w:val="center"/>
              <w:rPr>
                <w:rFonts w:ascii="Calibri" w:hAnsi="Calibri" w:cs="Calibri"/>
              </w:rPr>
            </w:pPr>
            <w:r>
              <w:rPr>
                <w:rFonts w:ascii="Calibri" w:hAnsi="Calibri" w:cs="Calibri"/>
              </w:rPr>
              <w:t xml:space="preserve">Baja </w:t>
            </w:r>
          </w:p>
        </w:tc>
        <w:tc>
          <w:tcPr>
            <w:tcW w:w="1276" w:type="dxa"/>
          </w:tcPr>
          <w:p w14:paraId="6F644280" w14:textId="77777777" w:rsidR="00302B86" w:rsidRPr="004226D4" w:rsidRDefault="00DC2BD7" w:rsidP="00DC2BD7">
            <w:pPr>
              <w:jc w:val="center"/>
              <w:rPr>
                <w:rFonts w:ascii="Calibri" w:hAnsi="Calibri" w:cs="Calibri"/>
              </w:rPr>
            </w:pPr>
            <w:r>
              <w:rPr>
                <w:rFonts w:ascii="Calibri" w:hAnsi="Calibri" w:cs="Calibri"/>
              </w:rPr>
              <w:t xml:space="preserve">Media </w:t>
            </w:r>
          </w:p>
        </w:tc>
      </w:tr>
      <w:tr w:rsidR="00302B86" w:rsidRPr="004226D4" w14:paraId="14AE905B" w14:textId="77777777" w:rsidTr="004238E4">
        <w:tc>
          <w:tcPr>
            <w:tcW w:w="850" w:type="dxa"/>
          </w:tcPr>
          <w:p w14:paraId="74E7B584" w14:textId="77777777" w:rsidR="00302B86" w:rsidRPr="004226D4" w:rsidRDefault="00302B86">
            <w:pPr>
              <w:rPr>
                <w:rFonts w:ascii="Calibri" w:hAnsi="Calibri" w:cs="Calibri"/>
              </w:rPr>
            </w:pPr>
            <w:r w:rsidRPr="004226D4">
              <w:rPr>
                <w:rFonts w:ascii="Calibri" w:hAnsi="Calibri" w:cs="Calibri"/>
              </w:rPr>
              <w:t>CU11</w:t>
            </w:r>
          </w:p>
        </w:tc>
        <w:tc>
          <w:tcPr>
            <w:tcW w:w="4536" w:type="dxa"/>
          </w:tcPr>
          <w:p w14:paraId="782B8A5A" w14:textId="77777777" w:rsidR="00302B86" w:rsidRPr="004226D4" w:rsidRDefault="00302B86">
            <w:pPr>
              <w:rPr>
                <w:rFonts w:ascii="Calibri" w:hAnsi="Calibri" w:cs="Calibri"/>
                <w:highlight w:val="yellow"/>
              </w:rPr>
            </w:pPr>
            <w:r w:rsidRPr="004226D4">
              <w:rPr>
                <w:rFonts w:ascii="Calibri" w:hAnsi="Calibri" w:cs="Calibri"/>
              </w:rPr>
              <w:t>Consultar órdenes de compra del cliente</w:t>
            </w:r>
          </w:p>
        </w:tc>
        <w:tc>
          <w:tcPr>
            <w:tcW w:w="1559" w:type="dxa"/>
          </w:tcPr>
          <w:p w14:paraId="39679336" w14:textId="77777777" w:rsidR="00302B86" w:rsidRPr="004226D4" w:rsidRDefault="00302B86" w:rsidP="00DC2BD7">
            <w:pPr>
              <w:jc w:val="center"/>
              <w:rPr>
                <w:rFonts w:ascii="Calibri" w:hAnsi="Calibri" w:cs="Calibri"/>
              </w:rPr>
            </w:pPr>
            <w:r w:rsidRPr="004226D4">
              <w:rPr>
                <w:rFonts w:ascii="Calibri" w:hAnsi="Calibri" w:cs="Calibri"/>
              </w:rPr>
              <w:t>Media</w:t>
            </w:r>
          </w:p>
        </w:tc>
        <w:tc>
          <w:tcPr>
            <w:tcW w:w="1276" w:type="dxa"/>
          </w:tcPr>
          <w:p w14:paraId="5587437A" w14:textId="77777777" w:rsidR="00302B86" w:rsidRPr="004226D4" w:rsidRDefault="00302B86" w:rsidP="00DC2BD7">
            <w:pPr>
              <w:jc w:val="center"/>
              <w:rPr>
                <w:rFonts w:ascii="Calibri" w:hAnsi="Calibri" w:cs="Calibri"/>
              </w:rPr>
            </w:pPr>
            <w:r w:rsidRPr="004226D4">
              <w:rPr>
                <w:rFonts w:ascii="Calibri" w:hAnsi="Calibri" w:cs="Calibri"/>
              </w:rPr>
              <w:t>Baja</w:t>
            </w:r>
          </w:p>
        </w:tc>
        <w:tc>
          <w:tcPr>
            <w:tcW w:w="1276" w:type="dxa"/>
          </w:tcPr>
          <w:p w14:paraId="41347663" w14:textId="77777777" w:rsidR="00302B86" w:rsidRPr="004226D4" w:rsidRDefault="00302B86" w:rsidP="00DC2BD7">
            <w:pPr>
              <w:jc w:val="center"/>
              <w:rPr>
                <w:rFonts w:ascii="Calibri" w:hAnsi="Calibri" w:cs="Calibri"/>
              </w:rPr>
            </w:pPr>
            <w:r w:rsidRPr="004226D4">
              <w:rPr>
                <w:rFonts w:ascii="Calibri" w:hAnsi="Calibri" w:cs="Calibri"/>
              </w:rPr>
              <w:t>Alta</w:t>
            </w:r>
          </w:p>
        </w:tc>
      </w:tr>
      <w:tr w:rsidR="00302B86" w:rsidRPr="004226D4" w14:paraId="30DDC69E" w14:textId="77777777" w:rsidTr="004238E4">
        <w:tc>
          <w:tcPr>
            <w:tcW w:w="850" w:type="dxa"/>
          </w:tcPr>
          <w:p w14:paraId="07E4A51D" w14:textId="77777777" w:rsidR="00302B86" w:rsidRPr="004226D4" w:rsidRDefault="00302B86">
            <w:pPr>
              <w:rPr>
                <w:rFonts w:ascii="Calibri" w:hAnsi="Calibri" w:cs="Calibri"/>
                <w:highlight w:val="yellow"/>
              </w:rPr>
            </w:pPr>
            <w:r w:rsidRPr="004226D4">
              <w:rPr>
                <w:rFonts w:ascii="Calibri" w:hAnsi="Calibri" w:cs="Calibri"/>
              </w:rPr>
              <w:t>CU12</w:t>
            </w:r>
          </w:p>
        </w:tc>
        <w:tc>
          <w:tcPr>
            <w:tcW w:w="4536" w:type="dxa"/>
          </w:tcPr>
          <w:p w14:paraId="699F09E5" w14:textId="77777777" w:rsidR="00302B86" w:rsidRPr="004226D4" w:rsidRDefault="00302B86">
            <w:pPr>
              <w:rPr>
                <w:rFonts w:ascii="Calibri" w:hAnsi="Calibri" w:cs="Calibri"/>
                <w:highlight w:val="yellow"/>
              </w:rPr>
            </w:pPr>
            <w:r w:rsidRPr="004226D4">
              <w:rPr>
                <w:rFonts w:ascii="Calibri" w:hAnsi="Calibri" w:cs="Calibri"/>
              </w:rPr>
              <w:t xml:space="preserve">Actualizar ordenes de compa del cliente </w:t>
            </w:r>
          </w:p>
        </w:tc>
        <w:tc>
          <w:tcPr>
            <w:tcW w:w="1559" w:type="dxa"/>
          </w:tcPr>
          <w:p w14:paraId="154B9785" w14:textId="77777777" w:rsidR="00302B86" w:rsidRPr="004226D4" w:rsidRDefault="00302B86" w:rsidP="00DC2BD7">
            <w:pPr>
              <w:jc w:val="center"/>
              <w:rPr>
                <w:rFonts w:ascii="Calibri" w:hAnsi="Calibri" w:cs="Calibri"/>
              </w:rPr>
            </w:pPr>
            <w:r w:rsidRPr="004226D4">
              <w:rPr>
                <w:rFonts w:ascii="Calibri" w:hAnsi="Calibri" w:cs="Calibri"/>
              </w:rPr>
              <w:t>Alta</w:t>
            </w:r>
          </w:p>
        </w:tc>
        <w:tc>
          <w:tcPr>
            <w:tcW w:w="1276" w:type="dxa"/>
          </w:tcPr>
          <w:p w14:paraId="1000906D" w14:textId="77777777" w:rsidR="00302B86" w:rsidRPr="004226D4" w:rsidRDefault="00302B86" w:rsidP="00DC2BD7">
            <w:pPr>
              <w:jc w:val="center"/>
              <w:rPr>
                <w:rFonts w:ascii="Calibri" w:hAnsi="Calibri" w:cs="Calibri"/>
              </w:rPr>
            </w:pPr>
            <w:r w:rsidRPr="004226D4">
              <w:rPr>
                <w:rFonts w:ascii="Calibri" w:hAnsi="Calibri" w:cs="Calibri"/>
              </w:rPr>
              <w:t>Baja</w:t>
            </w:r>
          </w:p>
        </w:tc>
        <w:tc>
          <w:tcPr>
            <w:tcW w:w="1276" w:type="dxa"/>
          </w:tcPr>
          <w:p w14:paraId="00B1678A" w14:textId="77777777" w:rsidR="00302B86" w:rsidRPr="004226D4" w:rsidRDefault="00302B86" w:rsidP="00DC2BD7">
            <w:pPr>
              <w:jc w:val="center"/>
              <w:rPr>
                <w:rFonts w:ascii="Calibri" w:hAnsi="Calibri" w:cs="Calibri"/>
              </w:rPr>
            </w:pPr>
            <w:r w:rsidRPr="004226D4">
              <w:rPr>
                <w:rFonts w:ascii="Calibri" w:hAnsi="Calibri" w:cs="Calibri"/>
              </w:rPr>
              <w:t>Alta</w:t>
            </w:r>
          </w:p>
        </w:tc>
      </w:tr>
      <w:tr w:rsidR="00302B86" w:rsidRPr="004226D4" w14:paraId="09620DD5" w14:textId="77777777" w:rsidTr="004238E4">
        <w:tc>
          <w:tcPr>
            <w:tcW w:w="850" w:type="dxa"/>
          </w:tcPr>
          <w:p w14:paraId="471958B1" w14:textId="77777777" w:rsidR="00302B86" w:rsidRPr="004226D4" w:rsidRDefault="00302B86">
            <w:pPr>
              <w:rPr>
                <w:rFonts w:ascii="Calibri" w:hAnsi="Calibri" w:cs="Calibri"/>
              </w:rPr>
            </w:pPr>
            <w:r w:rsidRPr="004226D4">
              <w:rPr>
                <w:rFonts w:ascii="Calibri" w:hAnsi="Calibri" w:cs="Calibri"/>
              </w:rPr>
              <w:t>CU13</w:t>
            </w:r>
          </w:p>
        </w:tc>
        <w:tc>
          <w:tcPr>
            <w:tcW w:w="4536" w:type="dxa"/>
          </w:tcPr>
          <w:p w14:paraId="326C539C" w14:textId="77777777" w:rsidR="00302B86" w:rsidRPr="004226D4" w:rsidRDefault="00302B86">
            <w:pPr>
              <w:rPr>
                <w:rFonts w:ascii="Calibri" w:hAnsi="Calibri" w:cs="Calibri"/>
              </w:rPr>
            </w:pPr>
            <w:r w:rsidRPr="004226D4">
              <w:rPr>
                <w:rFonts w:ascii="Calibri" w:hAnsi="Calibri" w:cs="Calibri"/>
              </w:rPr>
              <w:t>Ingresar orden de compra en estado de entrega</w:t>
            </w:r>
          </w:p>
        </w:tc>
        <w:tc>
          <w:tcPr>
            <w:tcW w:w="1559" w:type="dxa"/>
          </w:tcPr>
          <w:p w14:paraId="00D0469E" w14:textId="77777777" w:rsidR="00302B86" w:rsidRPr="004226D4" w:rsidRDefault="00302B86" w:rsidP="00DC2BD7">
            <w:pPr>
              <w:jc w:val="center"/>
              <w:rPr>
                <w:rFonts w:ascii="Calibri" w:hAnsi="Calibri" w:cs="Calibri"/>
              </w:rPr>
            </w:pPr>
            <w:r w:rsidRPr="004226D4">
              <w:rPr>
                <w:rFonts w:ascii="Calibri" w:hAnsi="Calibri" w:cs="Calibri"/>
              </w:rPr>
              <w:t>Media</w:t>
            </w:r>
          </w:p>
        </w:tc>
        <w:tc>
          <w:tcPr>
            <w:tcW w:w="1276" w:type="dxa"/>
          </w:tcPr>
          <w:p w14:paraId="5131BEB0" w14:textId="77777777" w:rsidR="00302B86" w:rsidRPr="004226D4" w:rsidRDefault="00302B86" w:rsidP="00DC2BD7">
            <w:pPr>
              <w:jc w:val="center"/>
              <w:rPr>
                <w:rFonts w:ascii="Calibri" w:hAnsi="Calibri" w:cs="Calibri"/>
              </w:rPr>
            </w:pPr>
            <w:r w:rsidRPr="004226D4">
              <w:rPr>
                <w:rFonts w:ascii="Calibri" w:hAnsi="Calibri" w:cs="Calibri"/>
              </w:rPr>
              <w:t>Baja</w:t>
            </w:r>
          </w:p>
        </w:tc>
        <w:tc>
          <w:tcPr>
            <w:tcW w:w="1276" w:type="dxa"/>
          </w:tcPr>
          <w:p w14:paraId="7C6D54FB" w14:textId="77777777" w:rsidR="00302B86" w:rsidRPr="004226D4" w:rsidRDefault="00302B86" w:rsidP="00DC2BD7">
            <w:pPr>
              <w:jc w:val="center"/>
              <w:rPr>
                <w:rFonts w:ascii="Calibri" w:hAnsi="Calibri" w:cs="Calibri"/>
              </w:rPr>
            </w:pPr>
            <w:r w:rsidRPr="004226D4">
              <w:rPr>
                <w:rFonts w:ascii="Calibri" w:hAnsi="Calibri" w:cs="Calibri"/>
              </w:rPr>
              <w:t>Alta</w:t>
            </w:r>
          </w:p>
        </w:tc>
      </w:tr>
      <w:tr w:rsidR="00302B86" w:rsidRPr="004226D4" w14:paraId="229C586A" w14:textId="77777777" w:rsidTr="004238E4">
        <w:tc>
          <w:tcPr>
            <w:tcW w:w="850" w:type="dxa"/>
          </w:tcPr>
          <w:p w14:paraId="11B9668B" w14:textId="77777777" w:rsidR="00302B86" w:rsidRPr="004226D4" w:rsidRDefault="00302B86">
            <w:pPr>
              <w:rPr>
                <w:rFonts w:ascii="Calibri" w:hAnsi="Calibri" w:cs="Calibri"/>
              </w:rPr>
            </w:pPr>
            <w:r w:rsidRPr="004226D4">
              <w:rPr>
                <w:rFonts w:ascii="Calibri" w:hAnsi="Calibri" w:cs="Calibri"/>
              </w:rPr>
              <w:t>CU14</w:t>
            </w:r>
          </w:p>
        </w:tc>
        <w:tc>
          <w:tcPr>
            <w:tcW w:w="4536" w:type="dxa"/>
          </w:tcPr>
          <w:p w14:paraId="109FA4E3" w14:textId="77777777" w:rsidR="00302B86" w:rsidRPr="004226D4" w:rsidRDefault="00302B86">
            <w:pPr>
              <w:rPr>
                <w:rFonts w:ascii="Calibri" w:hAnsi="Calibri" w:cs="Calibri"/>
              </w:rPr>
            </w:pPr>
            <w:r w:rsidRPr="004226D4">
              <w:rPr>
                <w:rFonts w:ascii="Calibri" w:hAnsi="Calibri" w:cs="Calibri"/>
              </w:rPr>
              <w:t>Registrar queja del cliente en el sistema</w:t>
            </w:r>
          </w:p>
        </w:tc>
        <w:tc>
          <w:tcPr>
            <w:tcW w:w="1559" w:type="dxa"/>
          </w:tcPr>
          <w:p w14:paraId="57854964" w14:textId="77777777" w:rsidR="00302B86" w:rsidRPr="004226D4" w:rsidRDefault="00302B86" w:rsidP="00DC2BD7">
            <w:pPr>
              <w:jc w:val="center"/>
              <w:rPr>
                <w:rFonts w:ascii="Calibri" w:hAnsi="Calibri" w:cs="Calibri"/>
              </w:rPr>
            </w:pPr>
            <w:r w:rsidRPr="004226D4">
              <w:rPr>
                <w:rFonts w:ascii="Calibri" w:hAnsi="Calibri" w:cs="Calibri"/>
              </w:rPr>
              <w:t>Media</w:t>
            </w:r>
          </w:p>
        </w:tc>
        <w:tc>
          <w:tcPr>
            <w:tcW w:w="1276" w:type="dxa"/>
          </w:tcPr>
          <w:p w14:paraId="2F5D729F" w14:textId="77777777" w:rsidR="00302B86" w:rsidRPr="004226D4" w:rsidRDefault="00302B86" w:rsidP="00DC2BD7">
            <w:pPr>
              <w:jc w:val="center"/>
              <w:rPr>
                <w:rFonts w:ascii="Calibri" w:hAnsi="Calibri" w:cs="Calibri"/>
              </w:rPr>
            </w:pPr>
            <w:r w:rsidRPr="004226D4">
              <w:rPr>
                <w:rFonts w:ascii="Calibri" w:hAnsi="Calibri" w:cs="Calibri"/>
              </w:rPr>
              <w:t>Baja</w:t>
            </w:r>
          </w:p>
        </w:tc>
        <w:tc>
          <w:tcPr>
            <w:tcW w:w="1276" w:type="dxa"/>
          </w:tcPr>
          <w:p w14:paraId="2F0309D1" w14:textId="77777777" w:rsidR="00302B86" w:rsidRPr="004226D4" w:rsidRDefault="00302B86" w:rsidP="00DC2BD7">
            <w:pPr>
              <w:jc w:val="center"/>
              <w:rPr>
                <w:rFonts w:ascii="Calibri" w:hAnsi="Calibri" w:cs="Calibri"/>
              </w:rPr>
            </w:pPr>
            <w:r w:rsidRPr="004226D4">
              <w:rPr>
                <w:rFonts w:ascii="Calibri" w:hAnsi="Calibri" w:cs="Calibri"/>
              </w:rPr>
              <w:t>Media</w:t>
            </w:r>
          </w:p>
        </w:tc>
      </w:tr>
      <w:tr w:rsidR="00302B86" w:rsidRPr="004226D4" w14:paraId="1B7BC315" w14:textId="77777777" w:rsidTr="004238E4">
        <w:tc>
          <w:tcPr>
            <w:tcW w:w="850" w:type="dxa"/>
          </w:tcPr>
          <w:p w14:paraId="62F8AAE7" w14:textId="77777777" w:rsidR="00302B86" w:rsidRPr="004226D4" w:rsidRDefault="00302B86">
            <w:pPr>
              <w:rPr>
                <w:rFonts w:ascii="Calibri" w:hAnsi="Calibri" w:cs="Calibri"/>
              </w:rPr>
            </w:pPr>
            <w:r w:rsidRPr="004226D4">
              <w:rPr>
                <w:rFonts w:ascii="Calibri" w:hAnsi="Calibri" w:cs="Calibri"/>
              </w:rPr>
              <w:t>CU15</w:t>
            </w:r>
          </w:p>
        </w:tc>
        <w:tc>
          <w:tcPr>
            <w:tcW w:w="4536" w:type="dxa"/>
          </w:tcPr>
          <w:p w14:paraId="78C15C4C" w14:textId="77777777" w:rsidR="00302B86" w:rsidRPr="004226D4" w:rsidRDefault="00302B86">
            <w:pPr>
              <w:rPr>
                <w:rFonts w:ascii="Calibri" w:hAnsi="Calibri" w:cs="Calibri"/>
              </w:rPr>
            </w:pPr>
            <w:r w:rsidRPr="004226D4">
              <w:rPr>
                <w:rFonts w:ascii="Calibri" w:hAnsi="Calibri" w:cs="Calibri"/>
              </w:rPr>
              <w:t xml:space="preserve">Enviar quejas al gerente de relaciones </w:t>
            </w:r>
          </w:p>
        </w:tc>
        <w:tc>
          <w:tcPr>
            <w:tcW w:w="1559" w:type="dxa"/>
          </w:tcPr>
          <w:p w14:paraId="2CFEBD88" w14:textId="77777777" w:rsidR="00302B86" w:rsidRPr="004226D4" w:rsidRDefault="00302B86" w:rsidP="00DC2BD7">
            <w:pPr>
              <w:jc w:val="center"/>
              <w:rPr>
                <w:rFonts w:ascii="Calibri" w:hAnsi="Calibri" w:cs="Calibri"/>
              </w:rPr>
            </w:pPr>
            <w:r w:rsidRPr="004226D4">
              <w:rPr>
                <w:rFonts w:ascii="Calibri" w:hAnsi="Calibri" w:cs="Calibri"/>
              </w:rPr>
              <w:t>Media</w:t>
            </w:r>
          </w:p>
        </w:tc>
        <w:tc>
          <w:tcPr>
            <w:tcW w:w="1276" w:type="dxa"/>
          </w:tcPr>
          <w:p w14:paraId="43B9CFDD" w14:textId="77777777" w:rsidR="00302B86" w:rsidRPr="004226D4" w:rsidRDefault="00302B86" w:rsidP="00DC2BD7">
            <w:pPr>
              <w:jc w:val="center"/>
              <w:rPr>
                <w:rFonts w:ascii="Calibri" w:hAnsi="Calibri" w:cs="Calibri"/>
              </w:rPr>
            </w:pPr>
            <w:r w:rsidRPr="004226D4">
              <w:rPr>
                <w:rFonts w:ascii="Calibri" w:hAnsi="Calibri" w:cs="Calibri"/>
              </w:rPr>
              <w:t>Alta</w:t>
            </w:r>
          </w:p>
        </w:tc>
        <w:tc>
          <w:tcPr>
            <w:tcW w:w="1276" w:type="dxa"/>
          </w:tcPr>
          <w:p w14:paraId="4A6839BC" w14:textId="77777777" w:rsidR="00302B86" w:rsidRPr="004226D4" w:rsidRDefault="00302B86" w:rsidP="00DC2BD7">
            <w:pPr>
              <w:jc w:val="center"/>
              <w:rPr>
                <w:rFonts w:ascii="Calibri" w:hAnsi="Calibri" w:cs="Calibri"/>
              </w:rPr>
            </w:pPr>
            <w:r w:rsidRPr="004226D4">
              <w:rPr>
                <w:rFonts w:ascii="Calibri" w:hAnsi="Calibri" w:cs="Calibri"/>
              </w:rPr>
              <w:t>Alta</w:t>
            </w:r>
          </w:p>
        </w:tc>
      </w:tr>
      <w:tr w:rsidR="00302B86" w:rsidRPr="004226D4" w14:paraId="7A079F3C" w14:textId="77777777" w:rsidTr="004238E4">
        <w:tc>
          <w:tcPr>
            <w:tcW w:w="850" w:type="dxa"/>
          </w:tcPr>
          <w:p w14:paraId="75F7B1AD" w14:textId="77777777" w:rsidR="00302B86" w:rsidRPr="004226D4" w:rsidRDefault="00302B86">
            <w:pPr>
              <w:rPr>
                <w:rFonts w:ascii="Calibri" w:hAnsi="Calibri" w:cs="Calibri"/>
              </w:rPr>
            </w:pPr>
            <w:r w:rsidRPr="004226D4">
              <w:rPr>
                <w:rFonts w:ascii="Calibri" w:hAnsi="Calibri" w:cs="Calibri"/>
              </w:rPr>
              <w:t>CU16</w:t>
            </w:r>
          </w:p>
        </w:tc>
        <w:tc>
          <w:tcPr>
            <w:tcW w:w="4536" w:type="dxa"/>
          </w:tcPr>
          <w:p w14:paraId="3A682AC4" w14:textId="77777777" w:rsidR="00302B86" w:rsidRPr="004226D4" w:rsidRDefault="00302B86">
            <w:pPr>
              <w:rPr>
                <w:rFonts w:ascii="Calibri" w:hAnsi="Calibri" w:cs="Calibri"/>
              </w:rPr>
            </w:pPr>
            <w:r w:rsidRPr="004226D4">
              <w:rPr>
                <w:rFonts w:ascii="Calibri" w:hAnsi="Calibri" w:cs="Calibri"/>
              </w:rPr>
              <w:t>Registrar empresa de transporte en el sistema</w:t>
            </w:r>
          </w:p>
        </w:tc>
        <w:tc>
          <w:tcPr>
            <w:tcW w:w="1559" w:type="dxa"/>
          </w:tcPr>
          <w:p w14:paraId="493D70DA" w14:textId="77777777" w:rsidR="00302B86" w:rsidRPr="004226D4" w:rsidRDefault="00302B86" w:rsidP="00DC2BD7">
            <w:pPr>
              <w:jc w:val="center"/>
              <w:rPr>
                <w:rFonts w:ascii="Calibri" w:hAnsi="Calibri" w:cs="Calibri"/>
              </w:rPr>
            </w:pPr>
            <w:r w:rsidRPr="004226D4">
              <w:rPr>
                <w:rFonts w:ascii="Calibri" w:hAnsi="Calibri" w:cs="Calibri"/>
              </w:rPr>
              <w:t>Baja</w:t>
            </w:r>
          </w:p>
        </w:tc>
        <w:tc>
          <w:tcPr>
            <w:tcW w:w="1276" w:type="dxa"/>
          </w:tcPr>
          <w:p w14:paraId="551F3841" w14:textId="77777777" w:rsidR="00302B86" w:rsidRPr="004226D4" w:rsidRDefault="00302B86" w:rsidP="00DC2BD7">
            <w:pPr>
              <w:jc w:val="center"/>
              <w:rPr>
                <w:rFonts w:ascii="Calibri" w:hAnsi="Calibri" w:cs="Calibri"/>
              </w:rPr>
            </w:pPr>
            <w:r w:rsidRPr="004226D4">
              <w:rPr>
                <w:rFonts w:ascii="Calibri" w:hAnsi="Calibri" w:cs="Calibri"/>
              </w:rPr>
              <w:t>Alta</w:t>
            </w:r>
          </w:p>
        </w:tc>
        <w:tc>
          <w:tcPr>
            <w:tcW w:w="1276" w:type="dxa"/>
          </w:tcPr>
          <w:p w14:paraId="29BE0662" w14:textId="77777777" w:rsidR="00302B86" w:rsidRPr="004226D4" w:rsidRDefault="00302B86" w:rsidP="00DC2BD7">
            <w:pPr>
              <w:jc w:val="center"/>
              <w:rPr>
                <w:rFonts w:ascii="Calibri" w:hAnsi="Calibri" w:cs="Calibri"/>
              </w:rPr>
            </w:pPr>
            <w:r w:rsidRPr="004226D4">
              <w:rPr>
                <w:rFonts w:ascii="Calibri" w:hAnsi="Calibri" w:cs="Calibri"/>
              </w:rPr>
              <w:t>Alta</w:t>
            </w:r>
          </w:p>
        </w:tc>
      </w:tr>
      <w:tr w:rsidR="00302B86" w:rsidRPr="004226D4" w14:paraId="70C727C2" w14:textId="77777777" w:rsidTr="004238E4">
        <w:tc>
          <w:tcPr>
            <w:tcW w:w="850" w:type="dxa"/>
          </w:tcPr>
          <w:p w14:paraId="1174C580" w14:textId="77777777" w:rsidR="00302B86" w:rsidRPr="004226D4" w:rsidRDefault="00302B86">
            <w:pPr>
              <w:rPr>
                <w:rFonts w:ascii="Calibri" w:hAnsi="Calibri" w:cs="Calibri"/>
              </w:rPr>
            </w:pPr>
            <w:r w:rsidRPr="004226D4">
              <w:rPr>
                <w:rFonts w:ascii="Calibri" w:hAnsi="Calibri" w:cs="Calibri"/>
              </w:rPr>
              <w:t>CU17</w:t>
            </w:r>
          </w:p>
        </w:tc>
        <w:tc>
          <w:tcPr>
            <w:tcW w:w="4536" w:type="dxa"/>
          </w:tcPr>
          <w:p w14:paraId="47C966FD" w14:textId="77777777" w:rsidR="00302B86" w:rsidRPr="004226D4" w:rsidRDefault="00302B86">
            <w:pPr>
              <w:rPr>
                <w:rFonts w:ascii="Calibri" w:hAnsi="Calibri" w:cs="Calibri"/>
              </w:rPr>
            </w:pPr>
            <w:r w:rsidRPr="004226D4">
              <w:rPr>
                <w:rFonts w:ascii="Calibri" w:hAnsi="Calibri" w:cs="Calibri"/>
              </w:rPr>
              <w:t xml:space="preserve">Ingresar pedido del cliente en la empresa de transporte </w:t>
            </w:r>
          </w:p>
        </w:tc>
        <w:tc>
          <w:tcPr>
            <w:tcW w:w="1559" w:type="dxa"/>
          </w:tcPr>
          <w:p w14:paraId="1480C730" w14:textId="77777777" w:rsidR="00302B86" w:rsidRPr="004226D4" w:rsidRDefault="00302B86" w:rsidP="00DC2BD7">
            <w:pPr>
              <w:jc w:val="center"/>
              <w:rPr>
                <w:rFonts w:ascii="Calibri" w:hAnsi="Calibri" w:cs="Calibri"/>
              </w:rPr>
            </w:pPr>
            <w:r w:rsidRPr="004226D4">
              <w:rPr>
                <w:rFonts w:ascii="Calibri" w:hAnsi="Calibri" w:cs="Calibri"/>
              </w:rPr>
              <w:t>Media</w:t>
            </w:r>
          </w:p>
        </w:tc>
        <w:tc>
          <w:tcPr>
            <w:tcW w:w="1276" w:type="dxa"/>
          </w:tcPr>
          <w:p w14:paraId="2B6636A9" w14:textId="77777777" w:rsidR="00302B86" w:rsidRPr="004226D4" w:rsidRDefault="00302B86" w:rsidP="00DC2BD7">
            <w:pPr>
              <w:jc w:val="center"/>
              <w:rPr>
                <w:rFonts w:ascii="Calibri" w:hAnsi="Calibri" w:cs="Calibri"/>
              </w:rPr>
            </w:pPr>
            <w:r w:rsidRPr="004226D4">
              <w:rPr>
                <w:rFonts w:ascii="Calibri" w:hAnsi="Calibri" w:cs="Calibri"/>
              </w:rPr>
              <w:t>Baja</w:t>
            </w:r>
          </w:p>
        </w:tc>
        <w:tc>
          <w:tcPr>
            <w:tcW w:w="1276" w:type="dxa"/>
          </w:tcPr>
          <w:p w14:paraId="0B4BAA0B" w14:textId="77777777" w:rsidR="00302B86" w:rsidRPr="004226D4" w:rsidRDefault="00302B86" w:rsidP="00DC2BD7">
            <w:pPr>
              <w:jc w:val="center"/>
              <w:rPr>
                <w:rFonts w:ascii="Calibri" w:hAnsi="Calibri" w:cs="Calibri"/>
              </w:rPr>
            </w:pPr>
            <w:r w:rsidRPr="004226D4">
              <w:rPr>
                <w:rFonts w:ascii="Calibri" w:hAnsi="Calibri" w:cs="Calibri"/>
              </w:rPr>
              <w:t>Alta</w:t>
            </w:r>
          </w:p>
        </w:tc>
      </w:tr>
      <w:tr w:rsidR="00302B86" w:rsidRPr="004226D4" w14:paraId="0E00CF22" w14:textId="77777777" w:rsidTr="004238E4">
        <w:tc>
          <w:tcPr>
            <w:tcW w:w="850" w:type="dxa"/>
          </w:tcPr>
          <w:p w14:paraId="234D2D6C" w14:textId="77777777" w:rsidR="00302B86" w:rsidRPr="004226D4" w:rsidRDefault="00302B86">
            <w:pPr>
              <w:rPr>
                <w:rFonts w:ascii="Calibri" w:hAnsi="Calibri" w:cs="Calibri"/>
              </w:rPr>
            </w:pPr>
            <w:r w:rsidRPr="004226D4">
              <w:rPr>
                <w:rFonts w:ascii="Calibri" w:hAnsi="Calibri" w:cs="Calibri"/>
              </w:rPr>
              <w:t>CU18</w:t>
            </w:r>
          </w:p>
        </w:tc>
        <w:tc>
          <w:tcPr>
            <w:tcW w:w="4536" w:type="dxa"/>
          </w:tcPr>
          <w:p w14:paraId="62D44A18" w14:textId="77777777" w:rsidR="00302B86" w:rsidRPr="004226D4" w:rsidRDefault="00302B86">
            <w:pPr>
              <w:rPr>
                <w:rFonts w:ascii="Calibri" w:hAnsi="Calibri" w:cs="Calibri"/>
              </w:rPr>
            </w:pPr>
            <w:r w:rsidRPr="004226D4">
              <w:rPr>
                <w:rFonts w:ascii="Calibri" w:hAnsi="Calibri" w:cs="Calibri"/>
              </w:rPr>
              <w:t>Consulta a la empresa de transporte en el sistema</w:t>
            </w:r>
          </w:p>
        </w:tc>
        <w:tc>
          <w:tcPr>
            <w:tcW w:w="1559" w:type="dxa"/>
          </w:tcPr>
          <w:p w14:paraId="052B6DF6" w14:textId="77777777" w:rsidR="00302B86" w:rsidRPr="004226D4" w:rsidRDefault="009479C0" w:rsidP="00DC2BD7">
            <w:pPr>
              <w:jc w:val="center"/>
              <w:rPr>
                <w:rFonts w:ascii="Calibri" w:hAnsi="Calibri" w:cs="Calibri"/>
              </w:rPr>
            </w:pPr>
            <w:r>
              <w:rPr>
                <w:rFonts w:ascii="Calibri" w:hAnsi="Calibri" w:cs="Calibri"/>
              </w:rPr>
              <w:t xml:space="preserve">Alta </w:t>
            </w:r>
          </w:p>
        </w:tc>
        <w:tc>
          <w:tcPr>
            <w:tcW w:w="1276" w:type="dxa"/>
          </w:tcPr>
          <w:p w14:paraId="6E2637C7" w14:textId="77777777" w:rsidR="00302B86" w:rsidRPr="004226D4" w:rsidRDefault="009479C0" w:rsidP="00DC2BD7">
            <w:pPr>
              <w:jc w:val="center"/>
              <w:rPr>
                <w:rFonts w:ascii="Calibri" w:hAnsi="Calibri" w:cs="Calibri"/>
              </w:rPr>
            </w:pPr>
            <w:r>
              <w:rPr>
                <w:rFonts w:ascii="Calibri" w:hAnsi="Calibri" w:cs="Calibri"/>
              </w:rPr>
              <w:t xml:space="preserve">Baja </w:t>
            </w:r>
          </w:p>
        </w:tc>
        <w:tc>
          <w:tcPr>
            <w:tcW w:w="1276" w:type="dxa"/>
          </w:tcPr>
          <w:p w14:paraId="4B36BD16" w14:textId="77777777" w:rsidR="00302B86" w:rsidRPr="004226D4" w:rsidRDefault="009479C0" w:rsidP="00DC2BD7">
            <w:pPr>
              <w:jc w:val="center"/>
              <w:rPr>
                <w:rFonts w:ascii="Calibri" w:hAnsi="Calibri" w:cs="Calibri"/>
              </w:rPr>
            </w:pPr>
            <w:r>
              <w:rPr>
                <w:rFonts w:ascii="Calibri" w:hAnsi="Calibri" w:cs="Calibri"/>
              </w:rPr>
              <w:t xml:space="preserve">Alta </w:t>
            </w:r>
          </w:p>
        </w:tc>
      </w:tr>
      <w:tr w:rsidR="00302B86" w:rsidRPr="004226D4" w14:paraId="4EF04BAA" w14:textId="77777777" w:rsidTr="004238E4">
        <w:tc>
          <w:tcPr>
            <w:tcW w:w="850" w:type="dxa"/>
          </w:tcPr>
          <w:p w14:paraId="50171288" w14:textId="77777777" w:rsidR="00302B86" w:rsidRPr="004226D4" w:rsidRDefault="00302B86">
            <w:pPr>
              <w:rPr>
                <w:rFonts w:ascii="Calibri" w:hAnsi="Calibri" w:cs="Calibri"/>
              </w:rPr>
            </w:pPr>
            <w:r w:rsidRPr="004226D4">
              <w:rPr>
                <w:rFonts w:ascii="Calibri" w:hAnsi="Calibri" w:cs="Calibri"/>
              </w:rPr>
              <w:t>CU19</w:t>
            </w:r>
          </w:p>
        </w:tc>
        <w:tc>
          <w:tcPr>
            <w:tcW w:w="4536" w:type="dxa"/>
          </w:tcPr>
          <w:p w14:paraId="202EDAAD" w14:textId="77777777" w:rsidR="00302B86" w:rsidRPr="004226D4" w:rsidRDefault="00302B86">
            <w:pPr>
              <w:rPr>
                <w:rFonts w:ascii="Calibri" w:hAnsi="Calibri" w:cs="Calibri"/>
              </w:rPr>
            </w:pPr>
            <w:r w:rsidRPr="004226D4">
              <w:rPr>
                <w:rFonts w:ascii="Calibri" w:hAnsi="Calibri" w:cs="Calibri"/>
              </w:rPr>
              <w:t>Eliminar empresa de transporte en el sistema</w:t>
            </w:r>
          </w:p>
        </w:tc>
        <w:tc>
          <w:tcPr>
            <w:tcW w:w="1559" w:type="dxa"/>
          </w:tcPr>
          <w:p w14:paraId="4087EE92" w14:textId="77777777" w:rsidR="00302B86" w:rsidRPr="004226D4" w:rsidRDefault="00302B86" w:rsidP="00DC2BD7">
            <w:pPr>
              <w:jc w:val="center"/>
              <w:rPr>
                <w:rFonts w:ascii="Calibri" w:hAnsi="Calibri" w:cs="Calibri"/>
              </w:rPr>
            </w:pPr>
            <w:r w:rsidRPr="004226D4">
              <w:rPr>
                <w:rFonts w:ascii="Calibri" w:hAnsi="Calibri" w:cs="Calibri"/>
              </w:rPr>
              <w:t>Media</w:t>
            </w:r>
          </w:p>
        </w:tc>
        <w:tc>
          <w:tcPr>
            <w:tcW w:w="1276" w:type="dxa"/>
          </w:tcPr>
          <w:p w14:paraId="39D83B12" w14:textId="77777777" w:rsidR="00302B86" w:rsidRPr="004226D4" w:rsidRDefault="00302B86" w:rsidP="00DC2BD7">
            <w:pPr>
              <w:jc w:val="center"/>
              <w:rPr>
                <w:rFonts w:ascii="Calibri" w:hAnsi="Calibri" w:cs="Calibri"/>
              </w:rPr>
            </w:pPr>
            <w:r w:rsidRPr="004226D4">
              <w:rPr>
                <w:rFonts w:ascii="Calibri" w:hAnsi="Calibri" w:cs="Calibri"/>
              </w:rPr>
              <w:t>Alta</w:t>
            </w:r>
          </w:p>
        </w:tc>
        <w:tc>
          <w:tcPr>
            <w:tcW w:w="1276" w:type="dxa"/>
          </w:tcPr>
          <w:p w14:paraId="375EE7D3" w14:textId="77777777" w:rsidR="00302B86" w:rsidRPr="004226D4" w:rsidRDefault="00302B86" w:rsidP="00DC2BD7">
            <w:pPr>
              <w:jc w:val="center"/>
              <w:rPr>
                <w:rFonts w:ascii="Calibri" w:hAnsi="Calibri" w:cs="Calibri"/>
              </w:rPr>
            </w:pPr>
            <w:r w:rsidRPr="004226D4">
              <w:rPr>
                <w:rFonts w:ascii="Calibri" w:hAnsi="Calibri" w:cs="Calibri"/>
              </w:rPr>
              <w:t>Alta</w:t>
            </w:r>
          </w:p>
        </w:tc>
      </w:tr>
      <w:tr w:rsidR="00302B86" w:rsidRPr="004226D4" w14:paraId="58680865" w14:textId="77777777" w:rsidTr="004238E4">
        <w:tc>
          <w:tcPr>
            <w:tcW w:w="850" w:type="dxa"/>
          </w:tcPr>
          <w:p w14:paraId="73939391" w14:textId="77777777" w:rsidR="00302B86" w:rsidRPr="004226D4" w:rsidRDefault="00302B86">
            <w:pPr>
              <w:rPr>
                <w:rFonts w:ascii="Calibri" w:hAnsi="Calibri" w:cs="Calibri"/>
              </w:rPr>
            </w:pPr>
            <w:r w:rsidRPr="004226D4">
              <w:rPr>
                <w:rFonts w:ascii="Calibri" w:hAnsi="Calibri" w:cs="Calibri"/>
              </w:rPr>
              <w:t>CU20</w:t>
            </w:r>
          </w:p>
        </w:tc>
        <w:tc>
          <w:tcPr>
            <w:tcW w:w="4536" w:type="dxa"/>
          </w:tcPr>
          <w:p w14:paraId="7F912792" w14:textId="77777777" w:rsidR="00302B86" w:rsidRPr="004226D4" w:rsidRDefault="00302B86">
            <w:pPr>
              <w:rPr>
                <w:rFonts w:ascii="Calibri" w:hAnsi="Calibri" w:cs="Calibri"/>
              </w:rPr>
            </w:pPr>
            <w:r w:rsidRPr="004226D4">
              <w:rPr>
                <w:rFonts w:ascii="Calibri" w:hAnsi="Calibri" w:cs="Calibri"/>
              </w:rPr>
              <w:t>Registrar productos en el inventario en bodega</w:t>
            </w:r>
          </w:p>
        </w:tc>
        <w:tc>
          <w:tcPr>
            <w:tcW w:w="1559" w:type="dxa"/>
          </w:tcPr>
          <w:p w14:paraId="7EA7FCA7" w14:textId="77777777" w:rsidR="00302B86" w:rsidRPr="004226D4" w:rsidRDefault="009479C0" w:rsidP="00DC2BD7">
            <w:pPr>
              <w:jc w:val="center"/>
              <w:rPr>
                <w:rFonts w:ascii="Calibri" w:hAnsi="Calibri" w:cs="Calibri"/>
              </w:rPr>
            </w:pPr>
            <w:r>
              <w:rPr>
                <w:rFonts w:ascii="Calibri" w:hAnsi="Calibri" w:cs="Calibri"/>
              </w:rPr>
              <w:t>Alta</w:t>
            </w:r>
          </w:p>
        </w:tc>
        <w:tc>
          <w:tcPr>
            <w:tcW w:w="1276" w:type="dxa"/>
          </w:tcPr>
          <w:p w14:paraId="0D94932C" w14:textId="77777777" w:rsidR="00302B86" w:rsidRPr="004226D4" w:rsidRDefault="009479C0" w:rsidP="00DC2BD7">
            <w:pPr>
              <w:jc w:val="center"/>
              <w:rPr>
                <w:rFonts w:ascii="Calibri" w:hAnsi="Calibri" w:cs="Calibri"/>
              </w:rPr>
            </w:pPr>
            <w:r>
              <w:rPr>
                <w:rFonts w:ascii="Calibri" w:hAnsi="Calibri" w:cs="Calibri"/>
              </w:rPr>
              <w:t xml:space="preserve">Baja </w:t>
            </w:r>
          </w:p>
        </w:tc>
        <w:tc>
          <w:tcPr>
            <w:tcW w:w="1276" w:type="dxa"/>
          </w:tcPr>
          <w:p w14:paraId="17DEC63E" w14:textId="77777777" w:rsidR="00302B86" w:rsidRPr="004226D4" w:rsidRDefault="009479C0" w:rsidP="00DC2BD7">
            <w:pPr>
              <w:jc w:val="center"/>
              <w:rPr>
                <w:rFonts w:ascii="Calibri" w:hAnsi="Calibri" w:cs="Calibri"/>
              </w:rPr>
            </w:pPr>
            <w:r>
              <w:rPr>
                <w:rFonts w:ascii="Calibri" w:hAnsi="Calibri" w:cs="Calibri"/>
              </w:rPr>
              <w:t xml:space="preserve">Media </w:t>
            </w:r>
          </w:p>
        </w:tc>
      </w:tr>
      <w:tr w:rsidR="00302B86" w:rsidRPr="004226D4" w14:paraId="11718EDD" w14:textId="77777777" w:rsidTr="004238E4">
        <w:tc>
          <w:tcPr>
            <w:tcW w:w="850" w:type="dxa"/>
          </w:tcPr>
          <w:p w14:paraId="2A16FCA9" w14:textId="77777777" w:rsidR="00302B86" w:rsidRPr="004226D4" w:rsidRDefault="00302B86">
            <w:pPr>
              <w:rPr>
                <w:rFonts w:ascii="Calibri" w:hAnsi="Calibri" w:cs="Calibri"/>
              </w:rPr>
            </w:pPr>
            <w:r w:rsidRPr="004226D4">
              <w:rPr>
                <w:rFonts w:ascii="Calibri" w:hAnsi="Calibri" w:cs="Calibri"/>
              </w:rPr>
              <w:t>CU21</w:t>
            </w:r>
          </w:p>
        </w:tc>
        <w:tc>
          <w:tcPr>
            <w:tcW w:w="4536" w:type="dxa"/>
          </w:tcPr>
          <w:p w14:paraId="4EE79D6F" w14:textId="77777777" w:rsidR="00302B86" w:rsidRPr="004226D4" w:rsidRDefault="00302B86">
            <w:pPr>
              <w:rPr>
                <w:rFonts w:ascii="Calibri" w:hAnsi="Calibri" w:cs="Calibri"/>
              </w:rPr>
            </w:pPr>
            <w:r w:rsidRPr="004226D4">
              <w:rPr>
                <w:rFonts w:ascii="Calibri" w:hAnsi="Calibri" w:cs="Calibri"/>
              </w:rPr>
              <w:t>Actualizar información de los productos en el inventario del sistema y bodega</w:t>
            </w:r>
          </w:p>
        </w:tc>
        <w:tc>
          <w:tcPr>
            <w:tcW w:w="1559" w:type="dxa"/>
          </w:tcPr>
          <w:p w14:paraId="268F9473" w14:textId="77777777" w:rsidR="00302B86" w:rsidRPr="004226D4" w:rsidRDefault="009479C0" w:rsidP="00DC2BD7">
            <w:pPr>
              <w:jc w:val="center"/>
              <w:rPr>
                <w:rFonts w:ascii="Calibri" w:hAnsi="Calibri" w:cs="Calibri"/>
              </w:rPr>
            </w:pPr>
            <w:r>
              <w:rPr>
                <w:rFonts w:ascii="Calibri" w:hAnsi="Calibri" w:cs="Calibri"/>
              </w:rPr>
              <w:t xml:space="preserve">Alta </w:t>
            </w:r>
          </w:p>
        </w:tc>
        <w:tc>
          <w:tcPr>
            <w:tcW w:w="1276" w:type="dxa"/>
          </w:tcPr>
          <w:p w14:paraId="6D3ED38B" w14:textId="77777777" w:rsidR="00302B86" w:rsidRPr="004226D4" w:rsidRDefault="009479C0" w:rsidP="00DC2BD7">
            <w:pPr>
              <w:jc w:val="center"/>
              <w:rPr>
                <w:rFonts w:ascii="Calibri" w:hAnsi="Calibri" w:cs="Calibri"/>
              </w:rPr>
            </w:pPr>
            <w:r>
              <w:rPr>
                <w:rFonts w:ascii="Calibri" w:hAnsi="Calibri" w:cs="Calibri"/>
              </w:rPr>
              <w:t xml:space="preserve">Baja </w:t>
            </w:r>
          </w:p>
        </w:tc>
        <w:tc>
          <w:tcPr>
            <w:tcW w:w="1276" w:type="dxa"/>
          </w:tcPr>
          <w:p w14:paraId="1E467E8C" w14:textId="77777777" w:rsidR="00302B86" w:rsidRPr="004226D4" w:rsidRDefault="009479C0" w:rsidP="00DC2BD7">
            <w:pPr>
              <w:jc w:val="center"/>
              <w:rPr>
                <w:rFonts w:ascii="Calibri" w:hAnsi="Calibri" w:cs="Calibri"/>
              </w:rPr>
            </w:pPr>
            <w:r>
              <w:rPr>
                <w:rFonts w:ascii="Calibri" w:hAnsi="Calibri" w:cs="Calibri"/>
              </w:rPr>
              <w:t xml:space="preserve">Alta </w:t>
            </w:r>
          </w:p>
        </w:tc>
      </w:tr>
      <w:tr w:rsidR="00302B86" w:rsidRPr="004226D4" w14:paraId="39CCFB53" w14:textId="77777777" w:rsidTr="004238E4">
        <w:tc>
          <w:tcPr>
            <w:tcW w:w="850" w:type="dxa"/>
          </w:tcPr>
          <w:p w14:paraId="4C826B22" w14:textId="77777777" w:rsidR="00302B86" w:rsidRPr="004226D4" w:rsidRDefault="00302B86">
            <w:pPr>
              <w:rPr>
                <w:rFonts w:ascii="Calibri" w:hAnsi="Calibri" w:cs="Calibri"/>
              </w:rPr>
            </w:pPr>
            <w:r w:rsidRPr="004226D4">
              <w:rPr>
                <w:rFonts w:ascii="Calibri" w:hAnsi="Calibri" w:cs="Calibri"/>
              </w:rPr>
              <w:t>CU22</w:t>
            </w:r>
          </w:p>
        </w:tc>
        <w:tc>
          <w:tcPr>
            <w:tcW w:w="4536" w:type="dxa"/>
          </w:tcPr>
          <w:p w14:paraId="4254CFB1" w14:textId="77777777" w:rsidR="00302B86" w:rsidRPr="004226D4" w:rsidRDefault="00302B86">
            <w:pPr>
              <w:rPr>
                <w:rFonts w:ascii="Calibri" w:hAnsi="Calibri" w:cs="Calibri"/>
              </w:rPr>
            </w:pPr>
            <w:r w:rsidRPr="004226D4">
              <w:rPr>
                <w:rFonts w:ascii="Calibri" w:hAnsi="Calibri" w:cs="Calibri"/>
              </w:rPr>
              <w:t>Consultar inventario del sistema y bodega</w:t>
            </w:r>
          </w:p>
        </w:tc>
        <w:tc>
          <w:tcPr>
            <w:tcW w:w="1559" w:type="dxa"/>
          </w:tcPr>
          <w:p w14:paraId="4AB0990F" w14:textId="77777777" w:rsidR="00302B86" w:rsidRPr="004226D4" w:rsidRDefault="009479C0" w:rsidP="00DC2BD7">
            <w:pPr>
              <w:jc w:val="center"/>
              <w:rPr>
                <w:rFonts w:ascii="Calibri" w:hAnsi="Calibri" w:cs="Calibri"/>
              </w:rPr>
            </w:pPr>
            <w:r>
              <w:rPr>
                <w:rFonts w:ascii="Calibri" w:hAnsi="Calibri" w:cs="Calibri"/>
              </w:rPr>
              <w:t xml:space="preserve">Alta </w:t>
            </w:r>
          </w:p>
        </w:tc>
        <w:tc>
          <w:tcPr>
            <w:tcW w:w="1276" w:type="dxa"/>
          </w:tcPr>
          <w:p w14:paraId="73ECB388" w14:textId="77777777" w:rsidR="00302B86" w:rsidRPr="004226D4" w:rsidRDefault="009479C0" w:rsidP="00DC2BD7">
            <w:pPr>
              <w:jc w:val="center"/>
              <w:rPr>
                <w:rFonts w:ascii="Calibri" w:hAnsi="Calibri" w:cs="Calibri"/>
              </w:rPr>
            </w:pPr>
            <w:r>
              <w:rPr>
                <w:rFonts w:ascii="Calibri" w:hAnsi="Calibri" w:cs="Calibri"/>
              </w:rPr>
              <w:t xml:space="preserve">Baja </w:t>
            </w:r>
          </w:p>
        </w:tc>
        <w:tc>
          <w:tcPr>
            <w:tcW w:w="1276" w:type="dxa"/>
          </w:tcPr>
          <w:p w14:paraId="5AB05580" w14:textId="77777777" w:rsidR="00302B86" w:rsidRPr="004226D4" w:rsidRDefault="009479C0" w:rsidP="00DC2BD7">
            <w:pPr>
              <w:jc w:val="center"/>
              <w:rPr>
                <w:rFonts w:ascii="Calibri" w:hAnsi="Calibri" w:cs="Calibri"/>
              </w:rPr>
            </w:pPr>
            <w:r>
              <w:rPr>
                <w:rFonts w:ascii="Calibri" w:hAnsi="Calibri" w:cs="Calibri"/>
              </w:rPr>
              <w:t xml:space="preserve">Alta </w:t>
            </w:r>
          </w:p>
        </w:tc>
      </w:tr>
      <w:tr w:rsidR="00302B86" w:rsidRPr="004226D4" w14:paraId="4013A6F6" w14:textId="77777777" w:rsidTr="004238E4">
        <w:tc>
          <w:tcPr>
            <w:tcW w:w="850" w:type="dxa"/>
          </w:tcPr>
          <w:p w14:paraId="07D2613E" w14:textId="77777777" w:rsidR="00302B86" w:rsidRPr="004226D4" w:rsidRDefault="00302B86">
            <w:pPr>
              <w:rPr>
                <w:rFonts w:ascii="Calibri" w:hAnsi="Calibri" w:cs="Calibri"/>
              </w:rPr>
            </w:pPr>
            <w:r w:rsidRPr="004226D4">
              <w:rPr>
                <w:rFonts w:ascii="Calibri" w:hAnsi="Calibri" w:cs="Calibri"/>
              </w:rPr>
              <w:t>CU23</w:t>
            </w:r>
          </w:p>
        </w:tc>
        <w:tc>
          <w:tcPr>
            <w:tcW w:w="4536" w:type="dxa"/>
          </w:tcPr>
          <w:p w14:paraId="2CE942F1" w14:textId="77777777" w:rsidR="00302B86" w:rsidRPr="004226D4" w:rsidRDefault="00302B86">
            <w:pPr>
              <w:rPr>
                <w:rFonts w:ascii="Calibri" w:hAnsi="Calibri" w:cs="Calibri"/>
              </w:rPr>
            </w:pPr>
            <w:r w:rsidRPr="004226D4">
              <w:rPr>
                <w:rFonts w:ascii="Calibri" w:hAnsi="Calibri" w:cs="Calibri"/>
              </w:rPr>
              <w:t>Consultar información del pedido de entrega del cliente.</w:t>
            </w:r>
          </w:p>
        </w:tc>
        <w:tc>
          <w:tcPr>
            <w:tcW w:w="1559" w:type="dxa"/>
          </w:tcPr>
          <w:p w14:paraId="0BB9F2F8" w14:textId="77777777" w:rsidR="00302B86" w:rsidRPr="004226D4" w:rsidRDefault="009479C0" w:rsidP="00DC2BD7">
            <w:pPr>
              <w:jc w:val="center"/>
              <w:rPr>
                <w:rFonts w:ascii="Calibri" w:hAnsi="Calibri" w:cs="Calibri"/>
              </w:rPr>
            </w:pPr>
            <w:r>
              <w:rPr>
                <w:rFonts w:ascii="Calibri" w:hAnsi="Calibri" w:cs="Calibri"/>
              </w:rPr>
              <w:t xml:space="preserve">Media </w:t>
            </w:r>
          </w:p>
        </w:tc>
        <w:tc>
          <w:tcPr>
            <w:tcW w:w="1276" w:type="dxa"/>
          </w:tcPr>
          <w:p w14:paraId="77AAB848" w14:textId="77777777" w:rsidR="00302B86" w:rsidRPr="004226D4" w:rsidRDefault="009479C0" w:rsidP="00DC2BD7">
            <w:pPr>
              <w:jc w:val="center"/>
              <w:rPr>
                <w:rFonts w:ascii="Calibri" w:hAnsi="Calibri" w:cs="Calibri"/>
              </w:rPr>
            </w:pPr>
            <w:r>
              <w:rPr>
                <w:rFonts w:ascii="Calibri" w:hAnsi="Calibri" w:cs="Calibri"/>
              </w:rPr>
              <w:t xml:space="preserve">Alta </w:t>
            </w:r>
          </w:p>
        </w:tc>
        <w:tc>
          <w:tcPr>
            <w:tcW w:w="1276" w:type="dxa"/>
          </w:tcPr>
          <w:p w14:paraId="6B6C9817" w14:textId="77777777" w:rsidR="00302B86" w:rsidRPr="004226D4" w:rsidRDefault="009479C0" w:rsidP="00DC2BD7">
            <w:pPr>
              <w:jc w:val="center"/>
              <w:rPr>
                <w:rFonts w:ascii="Calibri" w:hAnsi="Calibri" w:cs="Calibri"/>
              </w:rPr>
            </w:pPr>
            <w:r>
              <w:rPr>
                <w:rFonts w:ascii="Calibri" w:hAnsi="Calibri" w:cs="Calibri"/>
              </w:rPr>
              <w:t>Media</w:t>
            </w:r>
          </w:p>
        </w:tc>
      </w:tr>
      <w:tr w:rsidR="00302B86" w:rsidRPr="004226D4" w14:paraId="2D201BB4" w14:textId="77777777" w:rsidTr="004238E4">
        <w:tc>
          <w:tcPr>
            <w:tcW w:w="850" w:type="dxa"/>
          </w:tcPr>
          <w:p w14:paraId="4CF907E7" w14:textId="77777777" w:rsidR="00302B86" w:rsidRPr="004226D4" w:rsidRDefault="00302B86">
            <w:pPr>
              <w:rPr>
                <w:rFonts w:ascii="Calibri" w:hAnsi="Calibri" w:cs="Calibri"/>
              </w:rPr>
            </w:pPr>
            <w:r w:rsidRPr="004226D4">
              <w:rPr>
                <w:rFonts w:ascii="Calibri" w:hAnsi="Calibri" w:cs="Calibri"/>
              </w:rPr>
              <w:t>CU24</w:t>
            </w:r>
          </w:p>
        </w:tc>
        <w:tc>
          <w:tcPr>
            <w:tcW w:w="4536" w:type="dxa"/>
          </w:tcPr>
          <w:p w14:paraId="08B10F46" w14:textId="77777777" w:rsidR="00302B86" w:rsidRPr="004226D4" w:rsidRDefault="00302B86">
            <w:pPr>
              <w:rPr>
                <w:rFonts w:ascii="Calibri" w:hAnsi="Calibri" w:cs="Calibri"/>
              </w:rPr>
            </w:pPr>
            <w:r w:rsidRPr="004226D4">
              <w:rPr>
                <w:rFonts w:ascii="Calibri" w:hAnsi="Calibri" w:cs="Calibri"/>
              </w:rPr>
              <w:t xml:space="preserve">Consultar disponibilidad de transporte en </w:t>
            </w:r>
            <w:r w:rsidR="004238E4" w:rsidRPr="004226D4">
              <w:rPr>
                <w:rFonts w:ascii="Calibri" w:hAnsi="Calibri" w:cs="Calibri"/>
              </w:rPr>
              <w:t>el sistema</w:t>
            </w:r>
          </w:p>
        </w:tc>
        <w:tc>
          <w:tcPr>
            <w:tcW w:w="1559" w:type="dxa"/>
          </w:tcPr>
          <w:p w14:paraId="0BA3A88E" w14:textId="77777777" w:rsidR="00302B86" w:rsidRPr="004226D4" w:rsidRDefault="009479C0" w:rsidP="00DC2BD7">
            <w:pPr>
              <w:jc w:val="center"/>
              <w:rPr>
                <w:rFonts w:ascii="Calibri" w:hAnsi="Calibri" w:cs="Calibri"/>
              </w:rPr>
            </w:pPr>
            <w:r>
              <w:rPr>
                <w:rFonts w:ascii="Calibri" w:hAnsi="Calibri" w:cs="Calibri"/>
              </w:rPr>
              <w:t xml:space="preserve">Alta </w:t>
            </w:r>
          </w:p>
        </w:tc>
        <w:tc>
          <w:tcPr>
            <w:tcW w:w="1276" w:type="dxa"/>
          </w:tcPr>
          <w:p w14:paraId="208604F0" w14:textId="77777777" w:rsidR="00302B86" w:rsidRPr="004226D4" w:rsidRDefault="009479C0" w:rsidP="00DC2BD7">
            <w:pPr>
              <w:jc w:val="center"/>
              <w:rPr>
                <w:rFonts w:ascii="Calibri" w:hAnsi="Calibri" w:cs="Calibri"/>
              </w:rPr>
            </w:pPr>
            <w:r>
              <w:rPr>
                <w:rFonts w:ascii="Calibri" w:hAnsi="Calibri" w:cs="Calibri"/>
              </w:rPr>
              <w:t xml:space="preserve">Media </w:t>
            </w:r>
          </w:p>
        </w:tc>
        <w:tc>
          <w:tcPr>
            <w:tcW w:w="1276" w:type="dxa"/>
          </w:tcPr>
          <w:p w14:paraId="50782B40" w14:textId="77777777" w:rsidR="00302B86" w:rsidRPr="004226D4" w:rsidRDefault="009479C0" w:rsidP="00DC2BD7">
            <w:pPr>
              <w:jc w:val="center"/>
              <w:rPr>
                <w:rFonts w:ascii="Calibri" w:hAnsi="Calibri" w:cs="Calibri"/>
              </w:rPr>
            </w:pPr>
            <w:r>
              <w:rPr>
                <w:rFonts w:ascii="Calibri" w:hAnsi="Calibri" w:cs="Calibri"/>
              </w:rPr>
              <w:t xml:space="preserve">Alta </w:t>
            </w:r>
          </w:p>
        </w:tc>
      </w:tr>
      <w:tr w:rsidR="00302B86" w:rsidRPr="004226D4" w14:paraId="568AA26E" w14:textId="77777777" w:rsidTr="004238E4">
        <w:tc>
          <w:tcPr>
            <w:tcW w:w="850" w:type="dxa"/>
          </w:tcPr>
          <w:p w14:paraId="43D39FFB" w14:textId="77777777" w:rsidR="00302B86" w:rsidRPr="004226D4" w:rsidRDefault="00302B86">
            <w:pPr>
              <w:rPr>
                <w:rFonts w:ascii="Calibri" w:hAnsi="Calibri" w:cs="Calibri"/>
              </w:rPr>
            </w:pPr>
            <w:r w:rsidRPr="004226D4">
              <w:rPr>
                <w:rFonts w:ascii="Calibri" w:hAnsi="Calibri" w:cs="Calibri"/>
              </w:rPr>
              <w:t>CU25</w:t>
            </w:r>
          </w:p>
        </w:tc>
        <w:tc>
          <w:tcPr>
            <w:tcW w:w="4536" w:type="dxa"/>
          </w:tcPr>
          <w:p w14:paraId="28AD46FD" w14:textId="77777777" w:rsidR="00302B86" w:rsidRPr="004226D4" w:rsidRDefault="00302B86">
            <w:pPr>
              <w:rPr>
                <w:rFonts w:ascii="Calibri" w:hAnsi="Calibri" w:cs="Calibri"/>
              </w:rPr>
            </w:pPr>
            <w:r w:rsidRPr="004226D4">
              <w:rPr>
                <w:rFonts w:ascii="Calibri" w:hAnsi="Calibri" w:cs="Calibri"/>
              </w:rPr>
              <w:t>Registrar proveedores de productos en el sistema</w:t>
            </w:r>
          </w:p>
        </w:tc>
        <w:tc>
          <w:tcPr>
            <w:tcW w:w="1559" w:type="dxa"/>
          </w:tcPr>
          <w:p w14:paraId="1A89137B" w14:textId="77777777" w:rsidR="00302B86" w:rsidRPr="004226D4" w:rsidRDefault="009479C0" w:rsidP="00DC2BD7">
            <w:pPr>
              <w:jc w:val="center"/>
              <w:rPr>
                <w:rFonts w:ascii="Calibri" w:hAnsi="Calibri" w:cs="Calibri"/>
              </w:rPr>
            </w:pPr>
            <w:r>
              <w:rPr>
                <w:rFonts w:ascii="Calibri" w:hAnsi="Calibri" w:cs="Calibri"/>
              </w:rPr>
              <w:t xml:space="preserve">Alta </w:t>
            </w:r>
          </w:p>
        </w:tc>
        <w:tc>
          <w:tcPr>
            <w:tcW w:w="1276" w:type="dxa"/>
          </w:tcPr>
          <w:p w14:paraId="17BD18AC" w14:textId="77777777" w:rsidR="00302B86" w:rsidRPr="004226D4" w:rsidRDefault="009479C0" w:rsidP="00DC2BD7">
            <w:pPr>
              <w:jc w:val="center"/>
              <w:rPr>
                <w:rFonts w:ascii="Calibri" w:hAnsi="Calibri" w:cs="Calibri"/>
              </w:rPr>
            </w:pPr>
            <w:r>
              <w:rPr>
                <w:rFonts w:ascii="Calibri" w:hAnsi="Calibri" w:cs="Calibri"/>
              </w:rPr>
              <w:t xml:space="preserve">Baja </w:t>
            </w:r>
          </w:p>
        </w:tc>
        <w:tc>
          <w:tcPr>
            <w:tcW w:w="1276" w:type="dxa"/>
          </w:tcPr>
          <w:p w14:paraId="4C6840CC" w14:textId="77777777" w:rsidR="00302B86" w:rsidRPr="004226D4" w:rsidRDefault="009479C0" w:rsidP="00DC2BD7">
            <w:pPr>
              <w:jc w:val="center"/>
              <w:rPr>
                <w:rFonts w:ascii="Calibri" w:hAnsi="Calibri" w:cs="Calibri"/>
              </w:rPr>
            </w:pPr>
            <w:r>
              <w:rPr>
                <w:rFonts w:ascii="Calibri" w:hAnsi="Calibri" w:cs="Calibri"/>
              </w:rPr>
              <w:t>Alta</w:t>
            </w:r>
          </w:p>
        </w:tc>
      </w:tr>
      <w:tr w:rsidR="00302B86" w:rsidRPr="004226D4" w14:paraId="234D5941" w14:textId="77777777" w:rsidTr="004238E4">
        <w:tc>
          <w:tcPr>
            <w:tcW w:w="850" w:type="dxa"/>
          </w:tcPr>
          <w:p w14:paraId="1F864B60" w14:textId="77777777" w:rsidR="00302B86" w:rsidRPr="004226D4" w:rsidRDefault="00302B86">
            <w:pPr>
              <w:rPr>
                <w:rFonts w:ascii="Calibri" w:hAnsi="Calibri" w:cs="Calibri"/>
              </w:rPr>
            </w:pPr>
            <w:r w:rsidRPr="004226D4">
              <w:rPr>
                <w:rFonts w:ascii="Calibri" w:hAnsi="Calibri" w:cs="Calibri"/>
              </w:rPr>
              <w:t>CU26</w:t>
            </w:r>
          </w:p>
        </w:tc>
        <w:tc>
          <w:tcPr>
            <w:tcW w:w="4536" w:type="dxa"/>
          </w:tcPr>
          <w:p w14:paraId="7E066D8D" w14:textId="77777777" w:rsidR="00302B86" w:rsidRPr="004226D4" w:rsidRDefault="00302B86">
            <w:pPr>
              <w:rPr>
                <w:rFonts w:ascii="Calibri" w:hAnsi="Calibri" w:cs="Calibri"/>
              </w:rPr>
            </w:pPr>
            <w:r w:rsidRPr="004226D4">
              <w:rPr>
                <w:rFonts w:ascii="Calibri" w:hAnsi="Calibri" w:cs="Calibri"/>
              </w:rPr>
              <w:t>Actualizar proveedores de productos en el sistema</w:t>
            </w:r>
          </w:p>
        </w:tc>
        <w:tc>
          <w:tcPr>
            <w:tcW w:w="1559" w:type="dxa"/>
          </w:tcPr>
          <w:p w14:paraId="57A5A598" w14:textId="77777777" w:rsidR="00302B86" w:rsidRPr="004226D4" w:rsidRDefault="009479C0" w:rsidP="00DC2BD7">
            <w:pPr>
              <w:jc w:val="center"/>
              <w:rPr>
                <w:rFonts w:ascii="Calibri" w:hAnsi="Calibri" w:cs="Calibri"/>
              </w:rPr>
            </w:pPr>
            <w:r>
              <w:rPr>
                <w:rFonts w:ascii="Calibri" w:hAnsi="Calibri" w:cs="Calibri"/>
              </w:rPr>
              <w:t xml:space="preserve">Alta </w:t>
            </w:r>
          </w:p>
        </w:tc>
        <w:tc>
          <w:tcPr>
            <w:tcW w:w="1276" w:type="dxa"/>
          </w:tcPr>
          <w:p w14:paraId="08CE9D4D" w14:textId="77777777" w:rsidR="00302B86" w:rsidRPr="004226D4" w:rsidRDefault="009479C0" w:rsidP="00DC2BD7">
            <w:pPr>
              <w:jc w:val="center"/>
              <w:rPr>
                <w:rFonts w:ascii="Calibri" w:hAnsi="Calibri" w:cs="Calibri"/>
              </w:rPr>
            </w:pPr>
            <w:r>
              <w:rPr>
                <w:rFonts w:ascii="Calibri" w:hAnsi="Calibri" w:cs="Calibri"/>
              </w:rPr>
              <w:t xml:space="preserve">Baja </w:t>
            </w:r>
          </w:p>
        </w:tc>
        <w:tc>
          <w:tcPr>
            <w:tcW w:w="1276" w:type="dxa"/>
          </w:tcPr>
          <w:p w14:paraId="797547B8" w14:textId="77777777" w:rsidR="00302B86" w:rsidRPr="004226D4" w:rsidRDefault="009479C0" w:rsidP="00DC2BD7">
            <w:pPr>
              <w:jc w:val="center"/>
              <w:rPr>
                <w:rFonts w:ascii="Calibri" w:hAnsi="Calibri" w:cs="Calibri"/>
              </w:rPr>
            </w:pPr>
            <w:r>
              <w:rPr>
                <w:rFonts w:ascii="Calibri" w:hAnsi="Calibri" w:cs="Calibri"/>
              </w:rPr>
              <w:t xml:space="preserve">Alta </w:t>
            </w:r>
          </w:p>
        </w:tc>
      </w:tr>
      <w:tr w:rsidR="00302B86" w:rsidRPr="004226D4" w14:paraId="6BF66C9F" w14:textId="77777777" w:rsidTr="004238E4">
        <w:tc>
          <w:tcPr>
            <w:tcW w:w="850" w:type="dxa"/>
          </w:tcPr>
          <w:p w14:paraId="6965CC61" w14:textId="77777777" w:rsidR="00302B86" w:rsidRPr="004226D4" w:rsidRDefault="00302B86">
            <w:pPr>
              <w:rPr>
                <w:rFonts w:ascii="Calibri" w:hAnsi="Calibri" w:cs="Calibri"/>
              </w:rPr>
            </w:pPr>
            <w:r w:rsidRPr="004226D4">
              <w:rPr>
                <w:rFonts w:ascii="Calibri" w:hAnsi="Calibri" w:cs="Calibri"/>
              </w:rPr>
              <w:t>CU27</w:t>
            </w:r>
          </w:p>
        </w:tc>
        <w:tc>
          <w:tcPr>
            <w:tcW w:w="4536" w:type="dxa"/>
          </w:tcPr>
          <w:p w14:paraId="015EA72B" w14:textId="77777777" w:rsidR="00302B86" w:rsidRPr="004226D4" w:rsidRDefault="00302B86">
            <w:pPr>
              <w:rPr>
                <w:rFonts w:ascii="Calibri" w:hAnsi="Calibri" w:cs="Calibri"/>
              </w:rPr>
            </w:pPr>
            <w:r w:rsidRPr="004226D4">
              <w:rPr>
                <w:rFonts w:ascii="Calibri" w:hAnsi="Calibri" w:cs="Calibri"/>
              </w:rPr>
              <w:t>Registrar Devoluciones y reembolsos de las compras del cliente</w:t>
            </w:r>
          </w:p>
        </w:tc>
        <w:tc>
          <w:tcPr>
            <w:tcW w:w="1559" w:type="dxa"/>
          </w:tcPr>
          <w:p w14:paraId="273FCEC0" w14:textId="77777777" w:rsidR="00302B86" w:rsidRPr="004226D4" w:rsidRDefault="009479C0" w:rsidP="00DC2BD7">
            <w:pPr>
              <w:jc w:val="center"/>
              <w:rPr>
                <w:rFonts w:ascii="Calibri" w:hAnsi="Calibri" w:cs="Calibri"/>
              </w:rPr>
            </w:pPr>
            <w:r>
              <w:rPr>
                <w:rFonts w:ascii="Calibri" w:hAnsi="Calibri" w:cs="Calibri"/>
              </w:rPr>
              <w:t xml:space="preserve">Media </w:t>
            </w:r>
          </w:p>
        </w:tc>
        <w:tc>
          <w:tcPr>
            <w:tcW w:w="1276" w:type="dxa"/>
          </w:tcPr>
          <w:p w14:paraId="55EB6315" w14:textId="77777777" w:rsidR="00302B86" w:rsidRPr="004226D4" w:rsidRDefault="009479C0" w:rsidP="00DC2BD7">
            <w:pPr>
              <w:jc w:val="center"/>
              <w:rPr>
                <w:rFonts w:ascii="Calibri" w:hAnsi="Calibri" w:cs="Calibri"/>
              </w:rPr>
            </w:pPr>
            <w:r>
              <w:rPr>
                <w:rFonts w:ascii="Calibri" w:hAnsi="Calibri" w:cs="Calibri"/>
              </w:rPr>
              <w:t xml:space="preserve">Media </w:t>
            </w:r>
          </w:p>
        </w:tc>
        <w:tc>
          <w:tcPr>
            <w:tcW w:w="1276" w:type="dxa"/>
          </w:tcPr>
          <w:p w14:paraId="4244FEF9" w14:textId="77777777" w:rsidR="00302B86" w:rsidRPr="004226D4" w:rsidRDefault="009479C0" w:rsidP="00DC2BD7">
            <w:pPr>
              <w:jc w:val="center"/>
              <w:rPr>
                <w:rFonts w:ascii="Calibri" w:hAnsi="Calibri" w:cs="Calibri"/>
              </w:rPr>
            </w:pPr>
            <w:r>
              <w:rPr>
                <w:rFonts w:ascii="Calibri" w:hAnsi="Calibri" w:cs="Calibri"/>
              </w:rPr>
              <w:t xml:space="preserve">Alta </w:t>
            </w:r>
          </w:p>
        </w:tc>
      </w:tr>
      <w:tr w:rsidR="00302B86" w:rsidRPr="004226D4" w14:paraId="5148AF57" w14:textId="77777777" w:rsidTr="004238E4">
        <w:tc>
          <w:tcPr>
            <w:tcW w:w="850" w:type="dxa"/>
          </w:tcPr>
          <w:p w14:paraId="67B20B9E" w14:textId="77777777" w:rsidR="00302B86" w:rsidRPr="004226D4" w:rsidRDefault="00302B86">
            <w:pPr>
              <w:rPr>
                <w:rFonts w:ascii="Calibri" w:hAnsi="Calibri" w:cs="Calibri"/>
              </w:rPr>
            </w:pPr>
            <w:r w:rsidRPr="004226D4">
              <w:rPr>
                <w:rFonts w:ascii="Calibri" w:hAnsi="Calibri" w:cs="Calibri"/>
              </w:rPr>
              <w:t>CU28</w:t>
            </w:r>
          </w:p>
        </w:tc>
        <w:tc>
          <w:tcPr>
            <w:tcW w:w="4536" w:type="dxa"/>
          </w:tcPr>
          <w:p w14:paraId="34748FFB" w14:textId="77777777" w:rsidR="00302B86" w:rsidRPr="004226D4" w:rsidRDefault="00302B86">
            <w:pPr>
              <w:rPr>
                <w:rFonts w:ascii="Calibri" w:hAnsi="Calibri" w:cs="Calibri"/>
              </w:rPr>
            </w:pPr>
            <w:r w:rsidRPr="004226D4">
              <w:rPr>
                <w:rFonts w:ascii="Calibri" w:hAnsi="Calibri" w:cs="Calibri"/>
              </w:rPr>
              <w:t>Actualizar devoluciones y reembolsos de las compras del cliente</w:t>
            </w:r>
          </w:p>
        </w:tc>
        <w:tc>
          <w:tcPr>
            <w:tcW w:w="1559" w:type="dxa"/>
          </w:tcPr>
          <w:p w14:paraId="76C45304" w14:textId="77777777" w:rsidR="00302B86" w:rsidRPr="004226D4" w:rsidRDefault="009479C0" w:rsidP="00DC2BD7">
            <w:pPr>
              <w:jc w:val="center"/>
              <w:rPr>
                <w:rFonts w:ascii="Calibri" w:hAnsi="Calibri" w:cs="Calibri"/>
              </w:rPr>
            </w:pPr>
            <w:r>
              <w:rPr>
                <w:rFonts w:ascii="Calibri" w:hAnsi="Calibri" w:cs="Calibri"/>
              </w:rPr>
              <w:t xml:space="preserve">Alta </w:t>
            </w:r>
          </w:p>
        </w:tc>
        <w:tc>
          <w:tcPr>
            <w:tcW w:w="1276" w:type="dxa"/>
          </w:tcPr>
          <w:p w14:paraId="64B1C18D" w14:textId="77777777" w:rsidR="00302B86" w:rsidRPr="004226D4" w:rsidRDefault="009479C0" w:rsidP="00DC2BD7">
            <w:pPr>
              <w:jc w:val="center"/>
              <w:rPr>
                <w:rFonts w:ascii="Calibri" w:hAnsi="Calibri" w:cs="Calibri"/>
              </w:rPr>
            </w:pPr>
            <w:r>
              <w:rPr>
                <w:rFonts w:ascii="Calibri" w:hAnsi="Calibri" w:cs="Calibri"/>
              </w:rPr>
              <w:t xml:space="preserve">Baja </w:t>
            </w:r>
          </w:p>
        </w:tc>
        <w:tc>
          <w:tcPr>
            <w:tcW w:w="1276" w:type="dxa"/>
          </w:tcPr>
          <w:p w14:paraId="125B3D3B" w14:textId="77777777" w:rsidR="00302B86" w:rsidRPr="004226D4" w:rsidRDefault="009479C0" w:rsidP="00DC2BD7">
            <w:pPr>
              <w:jc w:val="center"/>
              <w:rPr>
                <w:rFonts w:ascii="Calibri" w:hAnsi="Calibri" w:cs="Calibri"/>
              </w:rPr>
            </w:pPr>
            <w:r>
              <w:rPr>
                <w:rFonts w:ascii="Calibri" w:hAnsi="Calibri" w:cs="Calibri"/>
              </w:rPr>
              <w:t xml:space="preserve">Alta </w:t>
            </w:r>
          </w:p>
        </w:tc>
      </w:tr>
      <w:tr w:rsidR="00302B86" w:rsidRPr="004226D4" w14:paraId="7E3520A6" w14:textId="77777777" w:rsidTr="004238E4">
        <w:tc>
          <w:tcPr>
            <w:tcW w:w="850" w:type="dxa"/>
          </w:tcPr>
          <w:p w14:paraId="6C7B6B34" w14:textId="77777777" w:rsidR="00302B86" w:rsidRPr="004226D4" w:rsidRDefault="00302B86">
            <w:pPr>
              <w:rPr>
                <w:rFonts w:ascii="Calibri" w:hAnsi="Calibri" w:cs="Calibri"/>
              </w:rPr>
            </w:pPr>
            <w:r w:rsidRPr="004226D4">
              <w:rPr>
                <w:rFonts w:ascii="Calibri" w:hAnsi="Calibri" w:cs="Calibri"/>
              </w:rPr>
              <w:t>CU29</w:t>
            </w:r>
          </w:p>
        </w:tc>
        <w:tc>
          <w:tcPr>
            <w:tcW w:w="4536" w:type="dxa"/>
          </w:tcPr>
          <w:p w14:paraId="55CC987C" w14:textId="77777777" w:rsidR="00302B86" w:rsidRPr="004226D4" w:rsidRDefault="00302B86">
            <w:pPr>
              <w:rPr>
                <w:rFonts w:ascii="Calibri" w:hAnsi="Calibri" w:cs="Calibri"/>
              </w:rPr>
            </w:pPr>
            <w:r w:rsidRPr="004226D4">
              <w:rPr>
                <w:rFonts w:ascii="Calibri" w:hAnsi="Calibri" w:cs="Calibri"/>
              </w:rPr>
              <w:t>Eliminar registro del cliente en el sistema</w:t>
            </w:r>
          </w:p>
        </w:tc>
        <w:tc>
          <w:tcPr>
            <w:tcW w:w="1559" w:type="dxa"/>
          </w:tcPr>
          <w:p w14:paraId="2502AAC9" w14:textId="77777777" w:rsidR="00302B86" w:rsidRPr="004226D4" w:rsidRDefault="009479C0" w:rsidP="00DC2BD7">
            <w:pPr>
              <w:jc w:val="center"/>
              <w:rPr>
                <w:rFonts w:ascii="Calibri" w:hAnsi="Calibri" w:cs="Calibri"/>
              </w:rPr>
            </w:pPr>
            <w:r>
              <w:rPr>
                <w:rFonts w:ascii="Calibri" w:hAnsi="Calibri" w:cs="Calibri"/>
              </w:rPr>
              <w:t xml:space="preserve">Alta </w:t>
            </w:r>
          </w:p>
        </w:tc>
        <w:tc>
          <w:tcPr>
            <w:tcW w:w="1276" w:type="dxa"/>
          </w:tcPr>
          <w:p w14:paraId="725E9D69" w14:textId="77777777" w:rsidR="00302B86" w:rsidRPr="004226D4" w:rsidRDefault="009479C0" w:rsidP="00DC2BD7">
            <w:pPr>
              <w:jc w:val="center"/>
              <w:rPr>
                <w:rFonts w:ascii="Calibri" w:hAnsi="Calibri" w:cs="Calibri"/>
              </w:rPr>
            </w:pPr>
            <w:r>
              <w:rPr>
                <w:rFonts w:ascii="Calibri" w:hAnsi="Calibri" w:cs="Calibri"/>
              </w:rPr>
              <w:t xml:space="preserve">Baja </w:t>
            </w:r>
          </w:p>
        </w:tc>
        <w:tc>
          <w:tcPr>
            <w:tcW w:w="1276" w:type="dxa"/>
          </w:tcPr>
          <w:p w14:paraId="32C9AE6B" w14:textId="77777777" w:rsidR="00302B86" w:rsidRPr="004226D4" w:rsidRDefault="009479C0" w:rsidP="00DC2BD7">
            <w:pPr>
              <w:jc w:val="center"/>
              <w:rPr>
                <w:rFonts w:ascii="Calibri" w:hAnsi="Calibri" w:cs="Calibri"/>
              </w:rPr>
            </w:pPr>
            <w:r>
              <w:rPr>
                <w:rFonts w:ascii="Calibri" w:hAnsi="Calibri" w:cs="Calibri"/>
              </w:rPr>
              <w:t xml:space="preserve">Alta </w:t>
            </w:r>
          </w:p>
        </w:tc>
      </w:tr>
      <w:tr w:rsidR="00302B86" w:rsidRPr="004226D4" w14:paraId="783BE263" w14:textId="77777777" w:rsidTr="004238E4">
        <w:tc>
          <w:tcPr>
            <w:tcW w:w="850" w:type="dxa"/>
          </w:tcPr>
          <w:p w14:paraId="57328214" w14:textId="77777777" w:rsidR="00302B86" w:rsidRPr="004226D4" w:rsidRDefault="00302B86">
            <w:pPr>
              <w:rPr>
                <w:rFonts w:ascii="Calibri" w:hAnsi="Calibri" w:cs="Calibri"/>
              </w:rPr>
            </w:pPr>
            <w:r w:rsidRPr="004226D4">
              <w:rPr>
                <w:rFonts w:ascii="Calibri" w:hAnsi="Calibri" w:cs="Calibri"/>
              </w:rPr>
              <w:t>CU30</w:t>
            </w:r>
          </w:p>
        </w:tc>
        <w:tc>
          <w:tcPr>
            <w:tcW w:w="4536" w:type="dxa"/>
          </w:tcPr>
          <w:p w14:paraId="47B52A2F" w14:textId="77777777" w:rsidR="00302B86" w:rsidRPr="004226D4" w:rsidRDefault="00302B86">
            <w:pPr>
              <w:rPr>
                <w:rFonts w:ascii="Calibri" w:hAnsi="Calibri" w:cs="Calibri"/>
              </w:rPr>
            </w:pPr>
            <w:r w:rsidRPr="004226D4">
              <w:rPr>
                <w:rFonts w:ascii="Calibri" w:hAnsi="Calibri" w:cs="Calibri"/>
              </w:rPr>
              <w:t>Consultar soporte técnico de sistema</w:t>
            </w:r>
          </w:p>
        </w:tc>
        <w:tc>
          <w:tcPr>
            <w:tcW w:w="1559" w:type="dxa"/>
          </w:tcPr>
          <w:p w14:paraId="0C201CA7" w14:textId="77777777" w:rsidR="00302B86" w:rsidRPr="004226D4" w:rsidRDefault="009479C0" w:rsidP="00DC2BD7">
            <w:pPr>
              <w:jc w:val="center"/>
              <w:rPr>
                <w:rFonts w:ascii="Calibri" w:hAnsi="Calibri" w:cs="Calibri"/>
              </w:rPr>
            </w:pPr>
            <w:r>
              <w:rPr>
                <w:rFonts w:ascii="Calibri" w:hAnsi="Calibri" w:cs="Calibri"/>
              </w:rPr>
              <w:t xml:space="preserve">Alta </w:t>
            </w:r>
          </w:p>
        </w:tc>
        <w:tc>
          <w:tcPr>
            <w:tcW w:w="1276" w:type="dxa"/>
          </w:tcPr>
          <w:p w14:paraId="46F7E266" w14:textId="77777777" w:rsidR="00302B86" w:rsidRPr="004226D4" w:rsidRDefault="009479C0" w:rsidP="00DC2BD7">
            <w:pPr>
              <w:jc w:val="center"/>
              <w:rPr>
                <w:rFonts w:ascii="Calibri" w:hAnsi="Calibri" w:cs="Calibri"/>
              </w:rPr>
            </w:pPr>
            <w:r>
              <w:rPr>
                <w:rFonts w:ascii="Calibri" w:hAnsi="Calibri" w:cs="Calibri"/>
              </w:rPr>
              <w:t xml:space="preserve">Alta </w:t>
            </w:r>
          </w:p>
        </w:tc>
        <w:tc>
          <w:tcPr>
            <w:tcW w:w="1276" w:type="dxa"/>
          </w:tcPr>
          <w:p w14:paraId="2EB53195" w14:textId="77777777" w:rsidR="00302B86" w:rsidRPr="004226D4" w:rsidRDefault="009479C0" w:rsidP="00DC2BD7">
            <w:pPr>
              <w:jc w:val="center"/>
              <w:rPr>
                <w:rFonts w:ascii="Calibri" w:hAnsi="Calibri" w:cs="Calibri"/>
              </w:rPr>
            </w:pPr>
            <w:r>
              <w:rPr>
                <w:rFonts w:ascii="Calibri" w:hAnsi="Calibri" w:cs="Calibri"/>
              </w:rPr>
              <w:t xml:space="preserve">Media </w:t>
            </w:r>
          </w:p>
        </w:tc>
      </w:tr>
      <w:tr w:rsidR="00302B86" w:rsidRPr="004226D4" w14:paraId="031B868B" w14:textId="77777777" w:rsidTr="004238E4">
        <w:tc>
          <w:tcPr>
            <w:tcW w:w="850" w:type="dxa"/>
          </w:tcPr>
          <w:p w14:paraId="2C68F830" w14:textId="77777777" w:rsidR="00302B86" w:rsidRPr="004226D4" w:rsidRDefault="00302B86">
            <w:pPr>
              <w:rPr>
                <w:rFonts w:ascii="Calibri" w:hAnsi="Calibri" w:cs="Calibri"/>
              </w:rPr>
            </w:pPr>
            <w:r w:rsidRPr="004226D4">
              <w:rPr>
                <w:rFonts w:ascii="Calibri" w:hAnsi="Calibri" w:cs="Calibri"/>
              </w:rPr>
              <w:lastRenderedPageBreak/>
              <w:t>CU31</w:t>
            </w:r>
          </w:p>
        </w:tc>
        <w:tc>
          <w:tcPr>
            <w:tcW w:w="4536" w:type="dxa"/>
          </w:tcPr>
          <w:p w14:paraId="5206059B" w14:textId="77777777" w:rsidR="00302B86" w:rsidRPr="004226D4" w:rsidRDefault="00302B86">
            <w:pPr>
              <w:rPr>
                <w:rFonts w:ascii="Calibri" w:hAnsi="Calibri" w:cs="Calibri"/>
              </w:rPr>
            </w:pPr>
            <w:r w:rsidRPr="004226D4">
              <w:rPr>
                <w:rFonts w:ascii="Calibri" w:hAnsi="Calibri" w:cs="Calibri"/>
              </w:rPr>
              <w:t xml:space="preserve">Ingresar comentarios y calificaciones de la compra realizada del cliente </w:t>
            </w:r>
          </w:p>
        </w:tc>
        <w:tc>
          <w:tcPr>
            <w:tcW w:w="1559" w:type="dxa"/>
          </w:tcPr>
          <w:p w14:paraId="4C11DFAD" w14:textId="77777777" w:rsidR="00302B86" w:rsidRPr="004226D4" w:rsidRDefault="009479C0">
            <w:pPr>
              <w:jc w:val="center"/>
              <w:rPr>
                <w:rFonts w:ascii="Calibri" w:hAnsi="Calibri" w:cs="Calibri"/>
              </w:rPr>
            </w:pPr>
            <w:r>
              <w:rPr>
                <w:rFonts w:ascii="Calibri" w:hAnsi="Calibri" w:cs="Calibri"/>
              </w:rPr>
              <w:t xml:space="preserve">Media </w:t>
            </w:r>
          </w:p>
        </w:tc>
        <w:tc>
          <w:tcPr>
            <w:tcW w:w="1276" w:type="dxa"/>
          </w:tcPr>
          <w:p w14:paraId="64BEDDEA" w14:textId="77777777" w:rsidR="00302B86" w:rsidRPr="004226D4" w:rsidRDefault="009479C0">
            <w:pPr>
              <w:jc w:val="center"/>
              <w:rPr>
                <w:rFonts w:ascii="Calibri" w:hAnsi="Calibri" w:cs="Calibri"/>
              </w:rPr>
            </w:pPr>
            <w:r>
              <w:rPr>
                <w:rFonts w:ascii="Calibri" w:hAnsi="Calibri" w:cs="Calibri"/>
              </w:rPr>
              <w:t xml:space="preserve">Alta </w:t>
            </w:r>
          </w:p>
        </w:tc>
        <w:tc>
          <w:tcPr>
            <w:tcW w:w="1276" w:type="dxa"/>
          </w:tcPr>
          <w:p w14:paraId="095453B2" w14:textId="77777777" w:rsidR="00302B86" w:rsidRPr="004226D4" w:rsidRDefault="009479C0">
            <w:pPr>
              <w:jc w:val="center"/>
              <w:rPr>
                <w:rFonts w:ascii="Calibri" w:hAnsi="Calibri" w:cs="Calibri"/>
              </w:rPr>
            </w:pPr>
            <w:r>
              <w:rPr>
                <w:rFonts w:ascii="Calibri" w:hAnsi="Calibri" w:cs="Calibri"/>
              </w:rPr>
              <w:t xml:space="preserve">Media </w:t>
            </w:r>
          </w:p>
        </w:tc>
      </w:tr>
      <w:bookmarkEnd w:id="52"/>
    </w:tbl>
    <w:p w14:paraId="520542C9" w14:textId="77777777" w:rsidR="006A3B06" w:rsidRPr="008F78C2" w:rsidRDefault="006A3B06" w:rsidP="005235E3">
      <w:pPr>
        <w:rPr>
          <w:rFonts w:ascii="Calibri" w:hAnsi="Calibri" w:cs="Book Antiqua"/>
          <w:sz w:val="28"/>
        </w:rPr>
      </w:pPr>
    </w:p>
    <w:p w14:paraId="2EDFED05" w14:textId="77777777" w:rsidR="005235E3" w:rsidRDefault="005235E3" w:rsidP="005235E3">
      <w:pPr>
        <w:pStyle w:val="Ttulo3"/>
        <w:numPr>
          <w:ilvl w:val="2"/>
          <w:numId w:val="2"/>
        </w:numPr>
        <w:ind w:left="1843"/>
        <w:rPr>
          <w:rFonts w:ascii="Calibri" w:hAnsi="Calibri" w:cs="Calibri"/>
          <w:sz w:val="24"/>
          <w:szCs w:val="24"/>
        </w:rPr>
      </w:pPr>
      <w:bookmarkStart w:id="53" w:name="_Toc61560573"/>
      <w:bookmarkStart w:id="54" w:name="_Toc139966898"/>
      <w:r w:rsidRPr="002D4328">
        <w:rPr>
          <w:rFonts w:ascii="Calibri" w:hAnsi="Calibri" w:cs="Calibri"/>
          <w:sz w:val="24"/>
          <w:szCs w:val="24"/>
        </w:rPr>
        <w:t>Descripción de los Casos de Us</w:t>
      </w:r>
      <w:bookmarkEnd w:id="53"/>
      <w:r w:rsidR="00577B7F">
        <w:rPr>
          <w:rFonts w:ascii="Calibri" w:hAnsi="Calibri" w:cs="Calibri"/>
          <w:sz w:val="24"/>
          <w:szCs w:val="24"/>
        </w:rPr>
        <w:t>o</w:t>
      </w:r>
      <w:bookmarkEnd w:id="54"/>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C2BD7" w:rsidRPr="00FB6830" w14:paraId="03A02FF7" w14:textId="77777777" w:rsidTr="009029FF">
        <w:trPr>
          <w:tblHeader/>
        </w:trPr>
        <w:tc>
          <w:tcPr>
            <w:tcW w:w="4903" w:type="dxa"/>
            <w:gridSpan w:val="2"/>
            <w:shd w:val="clear" w:color="auto" w:fill="D9D9D9"/>
          </w:tcPr>
          <w:p w14:paraId="5F9494AF" w14:textId="77777777" w:rsidR="00DC2BD7" w:rsidRPr="00FB6830" w:rsidRDefault="00DC2BD7" w:rsidP="009029FF">
            <w:pPr>
              <w:rPr>
                <w:rFonts w:ascii="Calibri" w:hAnsi="Calibri" w:cs="Calibri"/>
                <w:b/>
              </w:rPr>
            </w:pPr>
            <w:r w:rsidRPr="00FB6830">
              <w:rPr>
                <w:rFonts w:ascii="Calibri" w:hAnsi="Calibri" w:cs="Calibri"/>
                <w:b/>
              </w:rPr>
              <w:t>IDENTIFICADOR CASO DE USO:</w:t>
            </w:r>
          </w:p>
          <w:p w14:paraId="6218DC6F" w14:textId="77777777" w:rsidR="00DC2BD7" w:rsidRPr="00FB6830" w:rsidRDefault="00DC2BD7" w:rsidP="009029FF">
            <w:pPr>
              <w:rPr>
                <w:rFonts w:ascii="Calibri" w:hAnsi="Calibri" w:cs="Calibri"/>
                <w:b/>
              </w:rPr>
            </w:pPr>
            <w:r w:rsidRPr="00FB6830">
              <w:rPr>
                <w:rFonts w:ascii="Calibri" w:hAnsi="Calibri" w:cs="Calibri"/>
                <w:b/>
              </w:rPr>
              <w:t>CU-1</w:t>
            </w:r>
            <w:r w:rsidRPr="00FB6830">
              <w:rPr>
                <w:rFonts w:ascii="Calibri" w:hAnsi="Calibri" w:cs="Calibri"/>
              </w:rPr>
              <w:t xml:space="preserve"> </w:t>
            </w:r>
          </w:p>
        </w:tc>
        <w:tc>
          <w:tcPr>
            <w:tcW w:w="4755" w:type="dxa"/>
            <w:gridSpan w:val="2"/>
            <w:shd w:val="clear" w:color="auto" w:fill="D9D9D9"/>
          </w:tcPr>
          <w:p w14:paraId="6ECD6683" w14:textId="77777777" w:rsidR="00DC2BD7" w:rsidRPr="00FB6830" w:rsidRDefault="00DC2BD7" w:rsidP="009029FF">
            <w:pPr>
              <w:rPr>
                <w:rFonts w:ascii="Calibri" w:hAnsi="Calibri" w:cs="Calibri"/>
                <w:b/>
              </w:rPr>
            </w:pPr>
            <w:r w:rsidRPr="00FB6830">
              <w:rPr>
                <w:rFonts w:ascii="Calibri" w:hAnsi="Calibri" w:cs="Calibri"/>
                <w:b/>
              </w:rPr>
              <w:t>NOMBRE:</w:t>
            </w:r>
          </w:p>
          <w:p w14:paraId="58E2A7C6" w14:textId="77777777" w:rsidR="00DC2BD7" w:rsidRPr="00FB6830" w:rsidRDefault="00DC2BD7" w:rsidP="009029FF">
            <w:pPr>
              <w:rPr>
                <w:rFonts w:ascii="Calibri" w:hAnsi="Calibri" w:cs="Calibri"/>
              </w:rPr>
            </w:pPr>
            <w:r w:rsidRPr="00FB6830">
              <w:rPr>
                <w:rFonts w:ascii="Calibri" w:eastAsia="Arial Unicode MS" w:hAnsi="Calibri" w:cs="Calibri"/>
                <w:iCs/>
              </w:rPr>
              <w:t xml:space="preserve">Registro </w:t>
            </w:r>
            <w:r>
              <w:rPr>
                <w:rFonts w:ascii="Calibri" w:eastAsia="Arial Unicode MS" w:hAnsi="Calibri" w:cs="Calibri"/>
                <w:iCs/>
              </w:rPr>
              <w:t xml:space="preserve">de usuario </w:t>
            </w:r>
            <w:r w:rsidRPr="00FB6830">
              <w:rPr>
                <w:rFonts w:ascii="Calibri" w:eastAsia="Arial Unicode MS" w:hAnsi="Calibri" w:cs="Calibri"/>
                <w:iCs/>
              </w:rPr>
              <w:t xml:space="preserve">en el sistema </w:t>
            </w:r>
          </w:p>
          <w:p w14:paraId="0A4B3E42" w14:textId="77777777" w:rsidR="00DC2BD7" w:rsidRPr="00FB6830" w:rsidRDefault="00DC2BD7" w:rsidP="009029FF">
            <w:pPr>
              <w:rPr>
                <w:rFonts w:ascii="Calibri" w:hAnsi="Calibri" w:cs="Calibri"/>
                <w:b/>
              </w:rPr>
            </w:pPr>
          </w:p>
        </w:tc>
      </w:tr>
      <w:tr w:rsidR="00DC2BD7" w:rsidRPr="00FB6830" w14:paraId="21BAF74A" w14:textId="77777777" w:rsidTr="009029FF">
        <w:tc>
          <w:tcPr>
            <w:tcW w:w="6485" w:type="dxa"/>
            <w:gridSpan w:val="3"/>
          </w:tcPr>
          <w:p w14:paraId="335CBCDF" w14:textId="77777777" w:rsidR="00DC2BD7" w:rsidRPr="00FB6830" w:rsidRDefault="00DC2BD7" w:rsidP="009029FF">
            <w:pPr>
              <w:rPr>
                <w:rFonts w:ascii="Calibri" w:hAnsi="Calibri" w:cs="Calibri"/>
                <w:b/>
              </w:rPr>
            </w:pPr>
            <w:r w:rsidRPr="00FB6830">
              <w:rPr>
                <w:rFonts w:ascii="Calibri" w:hAnsi="Calibri" w:cs="Calibri"/>
                <w:b/>
              </w:rPr>
              <w:t>COMPLEJIDAD:</w:t>
            </w:r>
          </w:p>
          <w:p w14:paraId="07C67BF3" w14:textId="77777777" w:rsidR="00DC2BD7" w:rsidRPr="00FB6830" w:rsidRDefault="00DC2BD7" w:rsidP="009029FF">
            <w:pPr>
              <w:jc w:val="both"/>
              <w:rPr>
                <w:rFonts w:ascii="Calibri" w:hAnsi="Calibri" w:cs="Calibri"/>
                <w:b/>
              </w:rPr>
            </w:pPr>
            <w:r w:rsidRPr="00FB6830">
              <w:rPr>
                <w:rFonts w:ascii="Calibri" w:eastAsia="Arial Unicode MS" w:hAnsi="Calibri" w:cs="Calibri"/>
                <w:iCs/>
              </w:rPr>
              <w:t xml:space="preserve">Media </w:t>
            </w:r>
          </w:p>
        </w:tc>
        <w:tc>
          <w:tcPr>
            <w:tcW w:w="3173" w:type="dxa"/>
          </w:tcPr>
          <w:p w14:paraId="648DD0F2" w14:textId="77777777" w:rsidR="00DC2BD7" w:rsidRPr="00FB6830" w:rsidRDefault="00DC2BD7" w:rsidP="009029FF">
            <w:pPr>
              <w:rPr>
                <w:rFonts w:ascii="Calibri" w:hAnsi="Calibri" w:cs="Calibri"/>
                <w:b/>
              </w:rPr>
            </w:pPr>
            <w:r w:rsidRPr="00FB6830">
              <w:rPr>
                <w:rFonts w:ascii="Calibri" w:hAnsi="Calibri" w:cs="Calibri"/>
                <w:b/>
              </w:rPr>
              <w:t>PRIORIDAD:</w:t>
            </w:r>
          </w:p>
          <w:p w14:paraId="2F95D28B" w14:textId="77777777" w:rsidR="00DC2BD7" w:rsidRPr="00FB6830" w:rsidRDefault="00DC2BD7" w:rsidP="009029FF">
            <w:pPr>
              <w:rPr>
                <w:rFonts w:ascii="Calibri" w:hAnsi="Calibri" w:cs="Calibri"/>
                <w:b/>
              </w:rPr>
            </w:pPr>
            <w:r w:rsidRPr="00FB6830">
              <w:rPr>
                <w:rFonts w:ascii="Calibri" w:eastAsia="Arial Unicode MS" w:hAnsi="Calibri" w:cs="Calibri"/>
                <w:iCs/>
              </w:rPr>
              <w:t xml:space="preserve">Alta </w:t>
            </w:r>
          </w:p>
        </w:tc>
      </w:tr>
      <w:tr w:rsidR="00DC2BD7" w:rsidRPr="00FB6830" w14:paraId="198CE272" w14:textId="77777777" w:rsidTr="009029FF">
        <w:tc>
          <w:tcPr>
            <w:tcW w:w="9658" w:type="dxa"/>
            <w:gridSpan w:val="4"/>
          </w:tcPr>
          <w:p w14:paraId="1CAD8EBA" w14:textId="77777777" w:rsidR="00DC2BD7" w:rsidRPr="00FB6830" w:rsidRDefault="00DC2BD7" w:rsidP="009029FF">
            <w:pPr>
              <w:rPr>
                <w:rFonts w:ascii="Calibri" w:hAnsi="Calibri" w:cs="Calibri"/>
                <w:b/>
              </w:rPr>
            </w:pPr>
            <w:r w:rsidRPr="00FB6830">
              <w:rPr>
                <w:rFonts w:ascii="Calibri" w:hAnsi="Calibri" w:cs="Calibri"/>
                <w:b/>
              </w:rPr>
              <w:t>REQUERIMIENTO FUNCIONAL ASOCIADO:</w:t>
            </w:r>
          </w:p>
          <w:p w14:paraId="49493BEE" w14:textId="77777777" w:rsidR="00DC2BD7" w:rsidRPr="00DC2BD7" w:rsidRDefault="00DC2BD7" w:rsidP="009029FF">
            <w:pPr>
              <w:jc w:val="both"/>
              <w:rPr>
                <w:rFonts w:ascii="Calibri" w:eastAsia="Arial Unicode MS" w:hAnsi="Calibri" w:cs="Calibri"/>
                <w:i/>
                <w:iCs/>
              </w:rPr>
            </w:pPr>
            <w:r w:rsidRPr="00FB6830">
              <w:rPr>
                <w:rFonts w:ascii="Calibri" w:eastAsia="Arial Unicode MS" w:hAnsi="Calibri" w:cs="Calibri"/>
                <w:i/>
                <w:iCs/>
              </w:rPr>
              <w:t>RF-1</w:t>
            </w:r>
            <w:r>
              <w:rPr>
                <w:rFonts w:ascii="Calibri" w:eastAsia="Arial Unicode MS" w:hAnsi="Calibri" w:cs="Calibri"/>
                <w:i/>
                <w:iCs/>
              </w:rPr>
              <w:t>, RF-11, RF-7</w:t>
            </w:r>
          </w:p>
        </w:tc>
      </w:tr>
      <w:tr w:rsidR="00DC2BD7" w:rsidRPr="00FB6830" w14:paraId="3266A67C" w14:textId="77777777" w:rsidTr="009029FF">
        <w:tc>
          <w:tcPr>
            <w:tcW w:w="9658" w:type="dxa"/>
            <w:gridSpan w:val="4"/>
          </w:tcPr>
          <w:p w14:paraId="4CD7DFBE" w14:textId="77777777" w:rsidR="00DC2BD7" w:rsidRPr="00FB6830" w:rsidRDefault="00DC2BD7" w:rsidP="009029FF">
            <w:pPr>
              <w:rPr>
                <w:rFonts w:ascii="Calibri" w:hAnsi="Calibri" w:cs="Calibri"/>
                <w:b/>
              </w:rPr>
            </w:pPr>
            <w:r w:rsidRPr="00FB6830">
              <w:rPr>
                <w:rFonts w:ascii="Calibri" w:hAnsi="Calibri" w:cs="Calibri"/>
                <w:b/>
              </w:rPr>
              <w:t>ACTORES:</w:t>
            </w:r>
          </w:p>
          <w:p w14:paraId="10AF5BEF" w14:textId="77777777" w:rsidR="00DC2BD7" w:rsidRPr="00FB6830" w:rsidRDefault="00DC2BD7" w:rsidP="009029FF">
            <w:pPr>
              <w:rPr>
                <w:rFonts w:ascii="Calibri" w:hAnsi="Calibri" w:cs="Calibri"/>
                <w:i/>
              </w:rPr>
            </w:pPr>
            <w:r w:rsidRPr="00FB6830">
              <w:rPr>
                <w:rFonts w:ascii="Calibri" w:eastAsia="Arial Unicode MS" w:hAnsi="Calibri" w:cs="Calibri"/>
                <w:i/>
                <w:iCs/>
              </w:rPr>
              <w:t xml:space="preserve">Administrador, Cliente, Sistema web </w:t>
            </w:r>
          </w:p>
        </w:tc>
      </w:tr>
      <w:tr w:rsidR="00DC2BD7" w:rsidRPr="00FB6830" w14:paraId="6C17C756" w14:textId="77777777" w:rsidTr="009029FF">
        <w:tc>
          <w:tcPr>
            <w:tcW w:w="9658" w:type="dxa"/>
            <w:gridSpan w:val="4"/>
          </w:tcPr>
          <w:p w14:paraId="270DA18A" w14:textId="77777777" w:rsidR="00DC2BD7" w:rsidRPr="00FB6830" w:rsidRDefault="00DC2BD7" w:rsidP="009029FF">
            <w:pPr>
              <w:rPr>
                <w:rFonts w:ascii="Calibri" w:hAnsi="Calibri" w:cs="Calibri"/>
                <w:b/>
              </w:rPr>
            </w:pPr>
            <w:r w:rsidRPr="00FB6830">
              <w:rPr>
                <w:rFonts w:ascii="Calibri" w:hAnsi="Calibri" w:cs="Calibri"/>
                <w:b/>
              </w:rPr>
              <w:t>CASOS DE USO ASOCIADOS:</w:t>
            </w:r>
          </w:p>
          <w:p w14:paraId="50FAF157" w14:textId="77777777" w:rsidR="00DC2BD7" w:rsidRPr="001700B9" w:rsidRDefault="00DC2BD7" w:rsidP="009029FF">
            <w:pPr>
              <w:numPr>
                <w:ilvl w:val="0"/>
                <w:numId w:val="128"/>
              </w:numPr>
              <w:rPr>
                <w:rFonts w:ascii="Calibri" w:eastAsia="Arial Unicode MS" w:hAnsi="Calibri" w:cs="Calibri"/>
                <w:i/>
                <w:iCs/>
              </w:rPr>
            </w:pPr>
            <w:r w:rsidRPr="001700B9">
              <w:rPr>
                <w:rFonts w:ascii="Calibri" w:eastAsia="Arial Unicode MS" w:hAnsi="Calibri" w:cs="Calibri"/>
                <w:i/>
                <w:iCs/>
              </w:rPr>
              <w:t>CU1: Registro de usuario en el sistema</w:t>
            </w:r>
          </w:p>
          <w:p w14:paraId="46097803" w14:textId="77777777" w:rsidR="00DC2BD7" w:rsidRPr="001700B9" w:rsidRDefault="00DC2BD7" w:rsidP="009029FF">
            <w:pPr>
              <w:numPr>
                <w:ilvl w:val="0"/>
                <w:numId w:val="128"/>
              </w:numPr>
              <w:rPr>
                <w:rFonts w:ascii="Calibri" w:eastAsia="Arial Unicode MS" w:hAnsi="Calibri" w:cs="Calibri"/>
                <w:i/>
                <w:iCs/>
              </w:rPr>
            </w:pPr>
            <w:r w:rsidRPr="001700B9">
              <w:rPr>
                <w:rFonts w:ascii="Calibri" w:eastAsia="Arial Unicode MS" w:hAnsi="Calibri" w:cs="Calibri"/>
                <w:i/>
                <w:iCs/>
              </w:rPr>
              <w:t>CU2: Actualizar datos del cliente (puede ser necesario una vez registrado)</w:t>
            </w:r>
          </w:p>
          <w:p w14:paraId="744DEA05" w14:textId="77777777" w:rsidR="00DC2BD7" w:rsidRPr="00FB6830" w:rsidRDefault="00DC2BD7" w:rsidP="009029FF">
            <w:pPr>
              <w:numPr>
                <w:ilvl w:val="0"/>
                <w:numId w:val="128"/>
              </w:numPr>
              <w:rPr>
                <w:rFonts w:ascii="Calibri" w:hAnsi="Calibri" w:cs="Calibri"/>
                <w:b/>
              </w:rPr>
            </w:pPr>
            <w:r w:rsidRPr="001700B9">
              <w:rPr>
                <w:rFonts w:ascii="Calibri" w:eastAsia="Arial Unicode MS" w:hAnsi="Calibri" w:cs="Calibri"/>
                <w:i/>
                <w:iCs/>
              </w:rPr>
              <w:t>CU29: Eliminar registro del cliente en el sistema (si se desea eliminar el registro de un usuario)</w:t>
            </w:r>
          </w:p>
        </w:tc>
      </w:tr>
      <w:tr w:rsidR="00DC2BD7" w:rsidRPr="00FB6830" w14:paraId="6F10DFBE" w14:textId="77777777" w:rsidTr="009029FF">
        <w:tc>
          <w:tcPr>
            <w:tcW w:w="9658" w:type="dxa"/>
            <w:gridSpan w:val="4"/>
          </w:tcPr>
          <w:p w14:paraId="67472274" w14:textId="77777777" w:rsidR="00DC2BD7" w:rsidRPr="00FB6830" w:rsidRDefault="00DC2BD7" w:rsidP="009029FF">
            <w:pPr>
              <w:rPr>
                <w:rFonts w:ascii="Calibri" w:hAnsi="Calibri" w:cs="Calibri"/>
                <w:lang w:eastAsia="es-ES"/>
              </w:rPr>
            </w:pPr>
            <w:r w:rsidRPr="00FB6830">
              <w:rPr>
                <w:rFonts w:ascii="Calibri" w:hAnsi="Calibri" w:cs="Calibri"/>
                <w:b/>
              </w:rPr>
              <w:t>DESCRIPCIÓN:</w:t>
            </w:r>
          </w:p>
          <w:p w14:paraId="2F01B1DB" w14:textId="77777777" w:rsidR="00DC2BD7" w:rsidRPr="00FB6830" w:rsidRDefault="00DC2BD7" w:rsidP="009029FF">
            <w:pPr>
              <w:rPr>
                <w:rFonts w:ascii="Calibri" w:hAnsi="Calibri" w:cs="Calibri"/>
                <w:b/>
              </w:rPr>
            </w:pPr>
            <w:r w:rsidRPr="00EC7B5A">
              <w:rPr>
                <w:rFonts w:ascii="Calibri" w:eastAsia="Arial Unicode MS" w:hAnsi="Calibri" w:cs="Calibri"/>
                <w:i/>
                <w:iCs/>
              </w:rPr>
              <w:t>Permite que los clientes cre</w:t>
            </w:r>
            <w:r>
              <w:rPr>
                <w:rFonts w:ascii="Calibri" w:eastAsia="Arial Unicode MS" w:hAnsi="Calibri" w:cs="Calibri"/>
                <w:i/>
                <w:iCs/>
              </w:rPr>
              <w:t>ar</w:t>
            </w:r>
            <w:r w:rsidRPr="00EC7B5A">
              <w:rPr>
                <w:rFonts w:ascii="Calibri" w:eastAsia="Arial Unicode MS" w:hAnsi="Calibri" w:cs="Calibri"/>
                <w:i/>
                <w:iCs/>
              </w:rPr>
              <w:t xml:space="preserve"> una cuenta en el sistema para acceder a todas las funcionalidades disponibles. Para completar el proceso de registro, los clientes deben proporcionar información básica como identificación, nombres, apellidos, dirección y número de teléfono. Los datos del cliente se guardan en la base de datos una vez que se registran, lo que permite un seguimiento y acceso fácil a la plataforma web. </w:t>
            </w:r>
          </w:p>
        </w:tc>
      </w:tr>
      <w:tr w:rsidR="00DC2BD7" w:rsidRPr="00FB6830" w14:paraId="0A9392D5" w14:textId="77777777" w:rsidTr="009029FF">
        <w:tc>
          <w:tcPr>
            <w:tcW w:w="9658" w:type="dxa"/>
            <w:gridSpan w:val="4"/>
            <w:tcBorders>
              <w:bottom w:val="single" w:sz="4" w:space="0" w:color="auto"/>
            </w:tcBorders>
          </w:tcPr>
          <w:p w14:paraId="75647D46" w14:textId="77777777" w:rsidR="00DC2BD7" w:rsidRPr="00FB6830" w:rsidRDefault="00DC2BD7" w:rsidP="009029FF">
            <w:pPr>
              <w:rPr>
                <w:rFonts w:ascii="Calibri" w:hAnsi="Calibri" w:cs="Calibri"/>
                <w:b/>
              </w:rPr>
            </w:pPr>
            <w:r w:rsidRPr="00FB6830">
              <w:rPr>
                <w:rFonts w:ascii="Calibri" w:hAnsi="Calibri" w:cs="Calibri"/>
                <w:b/>
              </w:rPr>
              <w:t>NOTAS:</w:t>
            </w:r>
          </w:p>
          <w:p w14:paraId="2B26CD02" w14:textId="77777777" w:rsidR="00DC2BD7" w:rsidRPr="00FB6830" w:rsidRDefault="00DC2BD7" w:rsidP="009029FF">
            <w:pPr>
              <w:rPr>
                <w:rFonts w:ascii="Calibri" w:hAnsi="Calibri" w:cs="Calibri"/>
                <w:i/>
              </w:rPr>
            </w:pPr>
            <w:r w:rsidRPr="00EC7B5A">
              <w:rPr>
                <w:rFonts w:ascii="Calibri" w:eastAsia="Arial Unicode MS" w:hAnsi="Calibri" w:cs="Calibri"/>
                <w:i/>
                <w:iCs/>
              </w:rPr>
              <w:t>El proceso de solicitar y validar los datos necesarios, como identificación, nombres, apellidos, dirección y número de teléfono, es parte del proceso de registro de usuarios en el sistema. La seguridad de los datos debe asegurarse mediante técnicas de encriptación y protección de datos confidenciales. Además, se asignan perfiles y permisos adecuados y se verifica que no haya cuentas duplicadas. La información del cliente se almacena en una base de datos confiable y segura, y se proporcionan comentarios claros sobre los resultados del registro.</w:t>
            </w:r>
          </w:p>
        </w:tc>
      </w:tr>
      <w:tr w:rsidR="00DC2BD7" w:rsidRPr="00FB6830" w14:paraId="1A4604C9" w14:textId="77777777" w:rsidTr="009029FF">
        <w:tc>
          <w:tcPr>
            <w:tcW w:w="9658" w:type="dxa"/>
            <w:gridSpan w:val="4"/>
            <w:tcBorders>
              <w:bottom w:val="single" w:sz="4" w:space="0" w:color="auto"/>
            </w:tcBorders>
          </w:tcPr>
          <w:p w14:paraId="5A74A555" w14:textId="77777777" w:rsidR="00DC2BD7" w:rsidRPr="00FB6830" w:rsidRDefault="00DC2BD7" w:rsidP="009029FF">
            <w:pPr>
              <w:rPr>
                <w:rFonts w:ascii="Calibri" w:eastAsia="Arial Unicode MS" w:hAnsi="Calibri" w:cs="Calibri"/>
                <w:i/>
              </w:rPr>
            </w:pPr>
            <w:r w:rsidRPr="00FB6830">
              <w:rPr>
                <w:rFonts w:ascii="Calibri" w:hAnsi="Calibri" w:cs="Calibri"/>
                <w:b/>
              </w:rPr>
              <w:t xml:space="preserve">CRITERIOS DE ACEPTACIÓN: </w:t>
            </w:r>
          </w:p>
          <w:p w14:paraId="47F7914F" w14:textId="77777777" w:rsidR="00DC2BD7" w:rsidRPr="00524D64" w:rsidRDefault="00DC2BD7" w:rsidP="00DC2BD7">
            <w:pPr>
              <w:numPr>
                <w:ilvl w:val="3"/>
                <w:numId w:val="159"/>
              </w:numPr>
              <w:ind w:left="744"/>
              <w:rPr>
                <w:i/>
              </w:rPr>
            </w:pPr>
            <w:r w:rsidRPr="00EC7B5A">
              <w:rPr>
                <w:color w:val="000000"/>
                <w:shd w:val="clear" w:color="auto" w:fill="FFFFFF"/>
              </w:rPr>
              <w:t>El sistema debe permitir</w:t>
            </w:r>
            <w:r>
              <w:rPr>
                <w:color w:val="000000"/>
                <w:shd w:val="clear" w:color="auto" w:fill="FFFFFF"/>
              </w:rPr>
              <w:t xml:space="preserve"> que el</w:t>
            </w:r>
            <w:r w:rsidRPr="00EC7B5A">
              <w:rPr>
                <w:color w:val="000000"/>
                <w:shd w:val="clear" w:color="auto" w:fill="FFFFFF"/>
              </w:rPr>
              <w:t xml:space="preserve"> cliente</w:t>
            </w:r>
            <w:r>
              <w:rPr>
                <w:color w:val="000000"/>
                <w:shd w:val="clear" w:color="auto" w:fill="FFFFFF"/>
              </w:rPr>
              <w:t xml:space="preserve"> ingrese</w:t>
            </w:r>
            <w:r w:rsidRPr="00EC7B5A">
              <w:rPr>
                <w:color w:val="000000"/>
                <w:shd w:val="clear" w:color="auto" w:fill="FFFFFF"/>
              </w:rPr>
              <w:t xml:space="preserve"> todos los datos requeridos para el registro, como identificación, nombres,</w:t>
            </w:r>
            <w:r>
              <w:rPr>
                <w:color w:val="000000"/>
                <w:shd w:val="clear" w:color="auto" w:fill="FFFFFF"/>
              </w:rPr>
              <w:t xml:space="preserve"> apellido</w:t>
            </w:r>
            <w:r w:rsidRPr="00EC7B5A">
              <w:rPr>
                <w:color w:val="000000"/>
                <w:shd w:val="clear" w:color="auto" w:fill="FFFFFF"/>
              </w:rPr>
              <w:t>, dirección y número de teléfono.</w:t>
            </w:r>
          </w:p>
          <w:p w14:paraId="7F8E5EF5" w14:textId="77777777" w:rsidR="00DC2BD7" w:rsidRPr="00524D64" w:rsidRDefault="00DC2BD7" w:rsidP="00DC2BD7">
            <w:pPr>
              <w:numPr>
                <w:ilvl w:val="3"/>
                <w:numId w:val="159"/>
              </w:numPr>
              <w:ind w:left="744"/>
              <w:rPr>
                <w:rFonts w:ascii="Calibri" w:hAnsi="Calibri" w:cs="Calibri"/>
                <w:i/>
              </w:rPr>
            </w:pPr>
            <w:r w:rsidRPr="00EC7B5A">
              <w:rPr>
                <w:rFonts w:ascii="Calibri" w:hAnsi="Calibri" w:cs="Calibri"/>
                <w:color w:val="000000"/>
                <w:shd w:val="clear" w:color="auto" w:fill="FFFFFF"/>
              </w:rPr>
              <w:t>El sistema debe validar la información ingresada por el client</w:t>
            </w:r>
            <w:r>
              <w:rPr>
                <w:rFonts w:ascii="Calibri" w:hAnsi="Calibri" w:cs="Calibri"/>
                <w:color w:val="000000"/>
                <w:shd w:val="clear" w:color="auto" w:fill="FFFFFF"/>
              </w:rPr>
              <w:t>e y asegurarse</w:t>
            </w:r>
            <w:r w:rsidRPr="00EC7B5A">
              <w:rPr>
                <w:rFonts w:ascii="Calibri" w:hAnsi="Calibri" w:cs="Calibri"/>
                <w:color w:val="000000"/>
                <w:shd w:val="clear" w:color="auto" w:fill="FFFFFF"/>
              </w:rPr>
              <w:t xml:space="preserve"> que los datos sean precisos y completos. Debe mostrar mensajes de error claros y descriptivos si </w:t>
            </w:r>
            <w:r>
              <w:rPr>
                <w:rFonts w:ascii="Calibri" w:hAnsi="Calibri" w:cs="Calibri"/>
                <w:color w:val="000000"/>
                <w:shd w:val="clear" w:color="auto" w:fill="FFFFFF"/>
              </w:rPr>
              <w:t xml:space="preserve">no </w:t>
            </w:r>
            <w:r w:rsidRPr="00EC7B5A">
              <w:rPr>
                <w:rFonts w:ascii="Calibri" w:hAnsi="Calibri" w:cs="Calibri"/>
                <w:color w:val="000000"/>
                <w:shd w:val="clear" w:color="auto" w:fill="FFFFFF"/>
              </w:rPr>
              <w:t>se</w:t>
            </w:r>
            <w:r>
              <w:rPr>
                <w:rFonts w:ascii="Calibri" w:hAnsi="Calibri" w:cs="Calibri"/>
                <w:color w:val="000000"/>
                <w:shd w:val="clear" w:color="auto" w:fill="FFFFFF"/>
              </w:rPr>
              <w:t xml:space="preserve"> completan </w:t>
            </w:r>
            <w:r w:rsidRPr="00EC7B5A">
              <w:rPr>
                <w:rFonts w:ascii="Calibri" w:hAnsi="Calibri" w:cs="Calibri"/>
                <w:color w:val="000000"/>
                <w:shd w:val="clear" w:color="auto" w:fill="FFFFFF"/>
              </w:rPr>
              <w:t>errores o campos obligatorios.</w:t>
            </w:r>
          </w:p>
          <w:p w14:paraId="13DDE65A" w14:textId="77777777" w:rsidR="00DC2BD7" w:rsidRPr="00524D64" w:rsidRDefault="00DC2BD7" w:rsidP="00DC2BD7">
            <w:pPr>
              <w:numPr>
                <w:ilvl w:val="3"/>
                <w:numId w:val="159"/>
              </w:numPr>
              <w:ind w:left="744"/>
              <w:rPr>
                <w:rFonts w:ascii="Calibri" w:hAnsi="Calibri" w:cs="Calibri"/>
                <w:i/>
              </w:rPr>
            </w:pPr>
            <w:r w:rsidRPr="009B047E">
              <w:rPr>
                <w:rFonts w:ascii="Quicksand" w:hAnsi="Quicksand"/>
                <w:color w:val="000000"/>
                <w:shd w:val="clear" w:color="auto" w:fill="FFFFFF"/>
              </w:rPr>
              <w:t>Después de un registro exitoso, el sistema debe guardar información del cliente de manera segura y confiable en la base de datos.</w:t>
            </w:r>
          </w:p>
          <w:p w14:paraId="42DABC39" w14:textId="77777777" w:rsidR="00DC2BD7" w:rsidRPr="00995E9E" w:rsidRDefault="00DC2BD7" w:rsidP="00DC2BD7">
            <w:pPr>
              <w:numPr>
                <w:ilvl w:val="3"/>
                <w:numId w:val="159"/>
              </w:numPr>
              <w:ind w:left="744"/>
              <w:rPr>
                <w:rFonts w:ascii="Calibri" w:hAnsi="Calibri" w:cs="Calibri"/>
                <w:i/>
              </w:rPr>
            </w:pPr>
            <w:r w:rsidRPr="00995E9E">
              <w:rPr>
                <w:rFonts w:ascii="Calibri" w:hAnsi="Calibri" w:cs="Calibri"/>
                <w:color w:val="000000"/>
                <w:shd w:val="clear" w:color="auto" w:fill="FFFFFF"/>
              </w:rPr>
              <w:t xml:space="preserve">El sistema debe generar un mensaje de confirmación que señala que el registro se ha llevado a cabo con éxito y proporciona al cliente un número de usuario o identificación única. </w:t>
            </w:r>
          </w:p>
          <w:p w14:paraId="5C73B304" w14:textId="77777777" w:rsidR="00DC2BD7" w:rsidRPr="00A4244B" w:rsidRDefault="00DC2BD7" w:rsidP="00DC2BD7">
            <w:pPr>
              <w:numPr>
                <w:ilvl w:val="3"/>
                <w:numId w:val="159"/>
              </w:numPr>
              <w:ind w:left="744"/>
              <w:rPr>
                <w:rFonts w:ascii="Calibri" w:hAnsi="Calibri" w:cs="Calibri"/>
                <w:b/>
              </w:rPr>
            </w:pPr>
            <w:r w:rsidRPr="00A4244B">
              <w:rPr>
                <w:rFonts w:ascii="Calibri" w:hAnsi="Calibri" w:cs="Calibri"/>
                <w:color w:val="000000"/>
                <w:shd w:val="clear" w:color="auto" w:fill="FFFFFF"/>
              </w:rPr>
              <w:t>El sistema debe evitar la creación de cuentas duplicadas y verificar el cliente ya está registrado antes de que se realice el registro.</w:t>
            </w:r>
          </w:p>
          <w:p w14:paraId="5DA79843" w14:textId="77777777" w:rsidR="00DC2BD7" w:rsidRPr="00A4244B" w:rsidRDefault="00DC2BD7" w:rsidP="00DC2BD7">
            <w:pPr>
              <w:numPr>
                <w:ilvl w:val="3"/>
                <w:numId w:val="159"/>
              </w:numPr>
              <w:ind w:left="744"/>
              <w:rPr>
                <w:rFonts w:ascii="Calibri" w:hAnsi="Calibri" w:cs="Calibri"/>
                <w:b/>
              </w:rPr>
            </w:pPr>
            <w:r w:rsidRPr="00A4244B">
              <w:rPr>
                <w:rFonts w:ascii="Calibri" w:hAnsi="Calibri" w:cs="Calibri"/>
                <w:color w:val="000000"/>
                <w:shd w:val="clear" w:color="auto" w:fill="FFFFFF"/>
              </w:rPr>
              <w:lastRenderedPageBreak/>
              <w:t>Durante el registro, el sistema debe asignar al cliente un perfil y permiso apropiado de acuerdo con la estructura y los roles definidos.</w:t>
            </w:r>
          </w:p>
          <w:p w14:paraId="01892D31" w14:textId="77777777" w:rsidR="00DC2BD7" w:rsidRPr="009B047E" w:rsidRDefault="00DC2BD7" w:rsidP="00DC2BD7">
            <w:pPr>
              <w:numPr>
                <w:ilvl w:val="3"/>
                <w:numId w:val="159"/>
              </w:numPr>
              <w:ind w:left="744"/>
              <w:rPr>
                <w:rFonts w:ascii="Calibri" w:hAnsi="Calibri" w:cs="Calibri"/>
                <w:b/>
              </w:rPr>
            </w:pPr>
            <w:r w:rsidRPr="009B047E">
              <w:rPr>
                <w:rFonts w:ascii="Calibri" w:hAnsi="Calibri" w:cs="Calibri"/>
                <w:color w:val="000000"/>
                <w:shd w:val="clear" w:color="auto" w:fill="FFFFFF"/>
              </w:rPr>
              <w:t xml:space="preserve">En el caso de una pérdida de conexión, el sistema debe guardar los datos ingresados </w:t>
            </w:r>
            <w:ins w:id="55" w:author="Unknown">
              <w:r w:rsidRPr="009B047E">
                <w:rPr>
                  <w:rFonts w:ascii="Calibri" w:hAnsi="Calibri" w:cs="Calibri"/>
                  <w:color w:val="000000"/>
                  <w:bdr w:val="single" w:sz="2" w:space="2" w:color="E5E7EB" w:frame="1"/>
                  <w:shd w:val="clear" w:color="auto" w:fill="C5A6FD"/>
                </w:rPr>
                <w:t>​​</w:t>
              </w:r>
            </w:ins>
            <w:r w:rsidRPr="009B047E">
              <w:rPr>
                <w:rFonts w:ascii="Calibri" w:hAnsi="Calibri" w:cs="Calibri"/>
                <w:color w:val="000000"/>
                <w:shd w:val="clear" w:color="auto" w:fill="FFFFFF"/>
              </w:rPr>
              <w:t>hasta el momento y permitir al cliente reanudar el proceso sin perder la información.</w:t>
            </w:r>
          </w:p>
          <w:p w14:paraId="06976508" w14:textId="77777777" w:rsidR="00DC2BD7" w:rsidRPr="00A4244B" w:rsidRDefault="00DC2BD7" w:rsidP="00DC2BD7">
            <w:pPr>
              <w:numPr>
                <w:ilvl w:val="3"/>
                <w:numId w:val="159"/>
              </w:numPr>
              <w:ind w:left="744"/>
              <w:rPr>
                <w:rFonts w:ascii="Calibri Light" w:hAnsi="Calibri Light" w:cs="Calibri Light"/>
                <w:b/>
              </w:rPr>
            </w:pPr>
            <w:r w:rsidRPr="00A4244B">
              <w:rPr>
                <w:rFonts w:ascii="Calibri Light" w:hAnsi="Calibri Light" w:cs="Calibri Light"/>
                <w:color w:val="000000"/>
                <w:shd w:val="clear" w:color="auto" w:fill="FFFFFF"/>
              </w:rPr>
              <w:t>El sistema debe cumplir con los estándares de seguridad, cifrar información confidencial y proteger los datos de los clientes del acceso no autorizado.</w:t>
            </w:r>
          </w:p>
          <w:p w14:paraId="790B882B" w14:textId="77777777" w:rsidR="00DC2BD7" w:rsidRPr="00A4244B" w:rsidRDefault="00DC2BD7" w:rsidP="009029FF">
            <w:pPr>
              <w:ind w:left="744"/>
              <w:rPr>
                <w:rFonts w:ascii="Calibri Light" w:hAnsi="Calibri Light" w:cs="Calibri Light"/>
                <w:b/>
              </w:rPr>
            </w:pPr>
          </w:p>
          <w:p w14:paraId="4A73E206" w14:textId="77777777" w:rsidR="00DC2BD7" w:rsidRPr="00A4244B" w:rsidRDefault="00DC2BD7" w:rsidP="00DC2BD7">
            <w:pPr>
              <w:numPr>
                <w:ilvl w:val="3"/>
                <w:numId w:val="159"/>
              </w:numPr>
              <w:ind w:left="744"/>
              <w:rPr>
                <w:rFonts w:ascii="Calibri Light" w:hAnsi="Calibri Light" w:cs="Calibri Light"/>
                <w:b/>
              </w:rPr>
            </w:pPr>
            <w:r w:rsidRPr="009B047E">
              <w:rPr>
                <w:rFonts w:ascii="Quicksand" w:hAnsi="Quicksand"/>
                <w:color w:val="000000"/>
                <w:shd w:val="clear" w:color="auto" w:fill="FFFFFF"/>
              </w:rPr>
              <w:t>Se deben realizar pruebas exhaustivas para garantizar que el registro funcione correctamente en diferentes escenarios y con diferentes combinaciones de datos.</w:t>
            </w:r>
          </w:p>
          <w:p w14:paraId="5AB2D945" w14:textId="77777777" w:rsidR="00DC2BD7" w:rsidRPr="009B047E" w:rsidRDefault="00DC2BD7" w:rsidP="00DC2BD7">
            <w:pPr>
              <w:numPr>
                <w:ilvl w:val="3"/>
                <w:numId w:val="159"/>
              </w:numPr>
              <w:ind w:left="744"/>
              <w:rPr>
                <w:rFonts w:ascii="Calibri" w:hAnsi="Calibri" w:cs="Calibri"/>
                <w:b/>
              </w:rPr>
            </w:pPr>
            <w:r w:rsidRPr="009B047E">
              <w:rPr>
                <w:rFonts w:ascii="Calibri" w:hAnsi="Calibri" w:cs="Calibri"/>
                <w:color w:val="000000"/>
                <w:shd w:val="clear" w:color="auto" w:fill="FFFFFF"/>
              </w:rPr>
              <w:t>El caso de uso debe estar documentado de manera clara y comprensible, debido a que se detallan todos los pasos asociados y los requisitos funcionales.</w:t>
            </w:r>
          </w:p>
        </w:tc>
      </w:tr>
      <w:tr w:rsidR="00DC2BD7" w:rsidRPr="00FB6830" w14:paraId="232343AC" w14:textId="77777777" w:rsidTr="009029FF">
        <w:trPr>
          <w:trHeight w:val="345"/>
        </w:trPr>
        <w:tc>
          <w:tcPr>
            <w:tcW w:w="9658" w:type="dxa"/>
            <w:gridSpan w:val="4"/>
            <w:tcBorders>
              <w:bottom w:val="single" w:sz="4" w:space="0" w:color="auto"/>
            </w:tcBorders>
            <w:shd w:val="clear" w:color="auto" w:fill="D9D9D9"/>
          </w:tcPr>
          <w:p w14:paraId="0B3248E6" w14:textId="77777777" w:rsidR="00DC2BD7" w:rsidRPr="00FB6830" w:rsidRDefault="00DC2BD7" w:rsidP="009029FF">
            <w:pPr>
              <w:autoSpaceDE w:val="0"/>
              <w:autoSpaceDN w:val="0"/>
              <w:adjustRightInd w:val="0"/>
              <w:rPr>
                <w:rFonts w:ascii="Calibri" w:hAnsi="Calibri" w:cs="Calibri"/>
                <w:b/>
              </w:rPr>
            </w:pPr>
            <w:r w:rsidRPr="00FB6830">
              <w:rPr>
                <w:rFonts w:ascii="Calibri" w:hAnsi="Calibri" w:cs="Calibri"/>
                <w:b/>
              </w:rPr>
              <w:lastRenderedPageBreak/>
              <w:t xml:space="preserve">ESCENARIOS: </w:t>
            </w:r>
          </w:p>
        </w:tc>
      </w:tr>
      <w:tr w:rsidR="00DC2BD7" w:rsidRPr="00FB6830" w14:paraId="52E7FBD3" w14:textId="77777777" w:rsidTr="009029FF">
        <w:trPr>
          <w:trHeight w:val="1674"/>
        </w:trPr>
        <w:tc>
          <w:tcPr>
            <w:tcW w:w="1134" w:type="dxa"/>
            <w:tcBorders>
              <w:bottom w:val="single" w:sz="4" w:space="0" w:color="auto"/>
            </w:tcBorders>
          </w:tcPr>
          <w:p w14:paraId="1AE7E618" w14:textId="77777777" w:rsidR="00DC2BD7" w:rsidRPr="00FB6830" w:rsidRDefault="00DC2BD7" w:rsidP="009029FF">
            <w:pPr>
              <w:autoSpaceDE w:val="0"/>
              <w:autoSpaceDN w:val="0"/>
              <w:adjustRightInd w:val="0"/>
              <w:rPr>
                <w:rFonts w:ascii="Calibri" w:hAnsi="Calibri" w:cs="Calibri"/>
                <w:i/>
                <w:lang w:eastAsia="es-ES"/>
              </w:rPr>
            </w:pPr>
            <w:r w:rsidRPr="00FB6830">
              <w:rPr>
                <w:rFonts w:ascii="Calibri" w:eastAsia="Arial Unicode MS" w:hAnsi="Calibri" w:cs="Calibri"/>
              </w:rPr>
              <w:t xml:space="preserve">ES-1.1     </w:t>
            </w:r>
          </w:p>
          <w:p w14:paraId="4D72DA92" w14:textId="77777777" w:rsidR="00DC2BD7" w:rsidRPr="00FB6830"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4A37E130" w14:textId="77777777" w:rsidR="00DC2BD7" w:rsidRDefault="00DC2BD7" w:rsidP="009029FF">
            <w:pPr>
              <w:autoSpaceDE w:val="0"/>
              <w:autoSpaceDN w:val="0"/>
              <w:adjustRightInd w:val="0"/>
              <w:rPr>
                <w:rFonts w:ascii="Calibri" w:hAnsi="Calibri" w:cs="Calibri"/>
                <w:b/>
                <w:bCs/>
              </w:rPr>
            </w:pPr>
            <w:r>
              <w:rPr>
                <w:rFonts w:ascii="Calibri" w:hAnsi="Calibri" w:cs="Calibri"/>
                <w:b/>
                <w:bCs/>
              </w:rPr>
              <w:t xml:space="preserve">NOMBRE: </w:t>
            </w:r>
            <w:r w:rsidRPr="00B25D47">
              <w:rPr>
                <w:rFonts w:ascii="Calibri" w:hAnsi="Calibri" w:cs="Calibri"/>
                <w:b/>
                <w:bCs/>
              </w:rPr>
              <w:t>Registro exitoso</w:t>
            </w:r>
          </w:p>
          <w:p w14:paraId="5CC6D995" w14:textId="77777777" w:rsidR="00DC2BD7" w:rsidRPr="00FB6830"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 xml:space="preserve">DESCRIPCIÓN: </w:t>
            </w:r>
            <w:r>
              <w:rPr>
                <w:rFonts w:ascii="Calibri" w:hAnsi="Calibri" w:cs="Calibri"/>
                <w:i/>
                <w:iCs/>
              </w:rPr>
              <w:t>registro exitoso al</w:t>
            </w:r>
            <w:r w:rsidRPr="00B25D47">
              <w:rPr>
                <w:rFonts w:ascii="Calibri" w:hAnsi="Calibri" w:cs="Calibri"/>
                <w:i/>
                <w:iCs/>
              </w:rPr>
              <w:t xml:space="preserve"> ingresa</w:t>
            </w:r>
            <w:r>
              <w:rPr>
                <w:rFonts w:ascii="Calibri" w:hAnsi="Calibri" w:cs="Calibri"/>
                <w:i/>
                <w:iCs/>
              </w:rPr>
              <w:t>r</w:t>
            </w:r>
            <w:r w:rsidRPr="00B25D47">
              <w:rPr>
                <w:rFonts w:ascii="Calibri" w:hAnsi="Calibri" w:cs="Calibri"/>
                <w:i/>
                <w:iCs/>
              </w:rPr>
              <w:t xml:space="preserve"> datos válidos y completos en el sistema</w:t>
            </w:r>
            <w:r w:rsidRPr="00FB6830">
              <w:rPr>
                <w:rFonts w:ascii="Calibri" w:eastAsia="Arial Unicode MS" w:hAnsi="Calibri" w:cs="Calibri"/>
                <w:i/>
              </w:rPr>
              <w:t>.</w:t>
            </w:r>
          </w:p>
          <w:p w14:paraId="53961F97"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B25D47">
              <w:rPr>
                <w:rFonts w:ascii="Calibri" w:eastAsia="Arial Unicode MS" w:hAnsi="Calibri" w:cs="Calibri"/>
                <w:i/>
              </w:rPr>
              <w:t>Los datos ingresados son correctos y cumplen con los requisitos.</w:t>
            </w:r>
          </w:p>
          <w:p w14:paraId="4146C45D" w14:textId="77777777" w:rsidR="00DC2BD7" w:rsidRPr="00FB6830" w:rsidRDefault="00DC2BD7" w:rsidP="009029FF">
            <w:pPr>
              <w:autoSpaceDE w:val="0"/>
              <w:autoSpaceDN w:val="0"/>
              <w:adjustRightInd w:val="0"/>
              <w:rPr>
                <w:rFonts w:ascii="Calibri" w:hAnsi="Calibri" w:cs="Calibri"/>
                <w:b/>
              </w:rPr>
            </w:pPr>
            <w:r w:rsidRPr="00FB6830">
              <w:rPr>
                <w:rFonts w:ascii="Calibri" w:hAnsi="Calibri" w:cs="Calibri"/>
                <w:b/>
              </w:rPr>
              <w:t>RESULTADOS:</w:t>
            </w:r>
            <w:r w:rsidRPr="00FB6830">
              <w:rPr>
                <w:rFonts w:ascii="Calibri" w:eastAsia="Arial Unicode MS" w:hAnsi="Calibri" w:cs="Calibri"/>
                <w:i/>
              </w:rPr>
              <w:t xml:space="preserve"> </w:t>
            </w:r>
            <w:r w:rsidRPr="00B25D47">
              <w:rPr>
                <w:rFonts w:ascii="Calibri" w:eastAsia="Arial Unicode MS" w:hAnsi="Calibri" w:cs="Calibri"/>
                <w:i/>
              </w:rPr>
              <w:t>El sistema muestra un mensaje de registro exitoso al cliente.</w:t>
            </w:r>
          </w:p>
        </w:tc>
      </w:tr>
      <w:tr w:rsidR="00DC2BD7" w:rsidRPr="00FB6830" w14:paraId="130A8F45" w14:textId="77777777" w:rsidTr="009029FF">
        <w:trPr>
          <w:trHeight w:val="1674"/>
        </w:trPr>
        <w:tc>
          <w:tcPr>
            <w:tcW w:w="1134" w:type="dxa"/>
            <w:tcBorders>
              <w:bottom w:val="single" w:sz="4" w:space="0" w:color="auto"/>
            </w:tcBorders>
          </w:tcPr>
          <w:p w14:paraId="28B4B7E7" w14:textId="77777777" w:rsidR="00DC2BD7" w:rsidRPr="00FB6830" w:rsidRDefault="00DC2BD7" w:rsidP="009029FF">
            <w:pPr>
              <w:autoSpaceDE w:val="0"/>
              <w:autoSpaceDN w:val="0"/>
              <w:adjustRightInd w:val="0"/>
              <w:rPr>
                <w:rFonts w:ascii="Calibri" w:hAnsi="Calibri" w:cs="Calibri"/>
                <w:i/>
                <w:lang w:eastAsia="es-ES"/>
              </w:rPr>
            </w:pPr>
            <w:r w:rsidRPr="00FB6830">
              <w:rPr>
                <w:rFonts w:ascii="Calibri" w:eastAsia="Arial Unicode MS" w:hAnsi="Calibri" w:cs="Calibri"/>
              </w:rPr>
              <w:t xml:space="preserve">ES-1.2     </w:t>
            </w:r>
          </w:p>
          <w:p w14:paraId="37FFE220" w14:textId="77777777" w:rsidR="00DC2BD7" w:rsidRPr="00FB6830" w:rsidRDefault="00DC2BD7" w:rsidP="009029F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6E92AADB" w14:textId="77777777" w:rsidR="00DC2BD7" w:rsidRDefault="00DC2BD7" w:rsidP="009029FF">
            <w:pPr>
              <w:autoSpaceDE w:val="0"/>
              <w:autoSpaceDN w:val="0"/>
              <w:adjustRightInd w:val="0"/>
              <w:rPr>
                <w:rFonts w:ascii="Calibri" w:hAnsi="Calibri" w:cs="Calibri"/>
                <w:b/>
                <w:bCs/>
              </w:rPr>
            </w:pPr>
            <w:r>
              <w:rPr>
                <w:rFonts w:ascii="Calibri" w:hAnsi="Calibri" w:cs="Calibri"/>
                <w:b/>
                <w:bCs/>
              </w:rPr>
              <w:t xml:space="preserve">NOMBRE: </w:t>
            </w:r>
            <w:r w:rsidRPr="00B25D47">
              <w:rPr>
                <w:rFonts w:ascii="Calibri" w:hAnsi="Calibri" w:cs="Calibri"/>
                <w:b/>
                <w:bCs/>
              </w:rPr>
              <w:t>Registro fallido por error en los datos ingresados</w:t>
            </w:r>
          </w:p>
          <w:p w14:paraId="0BB18D78"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B25D47">
              <w:rPr>
                <w:rFonts w:ascii="Calibri" w:hAnsi="Calibri" w:cs="Calibri"/>
                <w:i/>
                <w:iCs/>
              </w:rPr>
              <w:t>El cliente ingresa datos incorrectos o incompletos en el sistema.</w:t>
            </w:r>
          </w:p>
          <w:p w14:paraId="358CFC73"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B25D47">
              <w:rPr>
                <w:rFonts w:ascii="Calibri" w:eastAsia="Arial Unicode MS" w:hAnsi="Calibri" w:cs="Calibri"/>
                <w:i/>
              </w:rPr>
              <w:t>Los datos ingresados no cumplen con los requisitos o contienen errores.</w:t>
            </w:r>
          </w:p>
          <w:p w14:paraId="7CBDA908" w14:textId="77777777" w:rsidR="00DC2BD7" w:rsidRPr="00FB6830" w:rsidRDefault="00DC2BD7" w:rsidP="009029FF">
            <w:pPr>
              <w:autoSpaceDE w:val="0"/>
              <w:autoSpaceDN w:val="0"/>
              <w:adjustRightInd w:val="0"/>
              <w:rPr>
                <w:rFonts w:ascii="Calibri" w:hAnsi="Calibri" w:cs="Calibri"/>
                <w:b/>
                <w:bCs/>
              </w:rPr>
            </w:pPr>
            <w:r w:rsidRPr="00FB6830">
              <w:rPr>
                <w:rFonts w:ascii="Calibri" w:hAnsi="Calibri" w:cs="Calibri"/>
                <w:b/>
              </w:rPr>
              <w:t>RESULTADOS:</w:t>
            </w:r>
            <w:r w:rsidRPr="00FB6830">
              <w:rPr>
                <w:rFonts w:ascii="Calibri" w:eastAsia="Arial Unicode MS" w:hAnsi="Calibri" w:cs="Calibri"/>
                <w:i/>
              </w:rPr>
              <w:t xml:space="preserve"> </w:t>
            </w:r>
            <w:r w:rsidRPr="00B25D47">
              <w:rPr>
                <w:rFonts w:ascii="Calibri" w:eastAsia="Arial Unicode MS" w:hAnsi="Calibri" w:cs="Calibri"/>
                <w:i/>
              </w:rPr>
              <w:t>El sistema muestra un mensaje de registro fallido y solicita al cliente corregir la información proporcionada.</w:t>
            </w:r>
          </w:p>
        </w:tc>
      </w:tr>
      <w:tr w:rsidR="00DC2BD7" w:rsidRPr="00FB6830" w14:paraId="1A9A56EF" w14:textId="77777777" w:rsidTr="009029FF">
        <w:trPr>
          <w:trHeight w:val="1674"/>
        </w:trPr>
        <w:tc>
          <w:tcPr>
            <w:tcW w:w="1134" w:type="dxa"/>
            <w:tcBorders>
              <w:bottom w:val="single" w:sz="4" w:space="0" w:color="auto"/>
            </w:tcBorders>
          </w:tcPr>
          <w:p w14:paraId="17270B2F" w14:textId="77777777" w:rsidR="00DC2BD7" w:rsidRPr="00FB6830" w:rsidRDefault="00DC2BD7" w:rsidP="009029FF">
            <w:pPr>
              <w:autoSpaceDE w:val="0"/>
              <w:autoSpaceDN w:val="0"/>
              <w:adjustRightInd w:val="0"/>
              <w:rPr>
                <w:rFonts w:ascii="Calibri" w:hAnsi="Calibri" w:cs="Calibri"/>
                <w:i/>
                <w:lang w:eastAsia="es-ES"/>
              </w:rPr>
            </w:pPr>
            <w:r w:rsidRPr="00FB6830">
              <w:rPr>
                <w:rFonts w:ascii="Calibri" w:eastAsia="Arial Unicode MS" w:hAnsi="Calibri" w:cs="Calibri"/>
              </w:rPr>
              <w:t xml:space="preserve">ES-1.3     </w:t>
            </w:r>
          </w:p>
          <w:p w14:paraId="4FE4B7A1" w14:textId="77777777" w:rsidR="00DC2BD7" w:rsidRPr="00FB6830"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1465861D" w14:textId="77777777" w:rsidR="00DC2BD7" w:rsidRDefault="00DC2BD7" w:rsidP="009029FF">
            <w:pPr>
              <w:autoSpaceDE w:val="0"/>
              <w:autoSpaceDN w:val="0"/>
              <w:adjustRightInd w:val="0"/>
              <w:rPr>
                <w:rFonts w:ascii="Calibri" w:hAnsi="Calibri" w:cs="Calibri"/>
                <w:b/>
                <w:bCs/>
              </w:rPr>
            </w:pPr>
            <w:r>
              <w:rPr>
                <w:rFonts w:ascii="Calibri" w:hAnsi="Calibri" w:cs="Calibri"/>
                <w:b/>
                <w:bCs/>
              </w:rPr>
              <w:t xml:space="preserve">NOMBRE: </w:t>
            </w:r>
            <w:r w:rsidRPr="00B25D47">
              <w:rPr>
                <w:rFonts w:ascii="Calibri" w:hAnsi="Calibri" w:cs="Calibri"/>
                <w:b/>
                <w:bCs/>
              </w:rPr>
              <w:t>Registro fallido por pérdida de conexión</w:t>
            </w:r>
          </w:p>
          <w:p w14:paraId="15D6CC39"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B25D47">
              <w:rPr>
                <w:rFonts w:ascii="Calibri" w:hAnsi="Calibri" w:cs="Calibri"/>
                <w:i/>
                <w:iCs/>
              </w:rPr>
              <w:t>Se produce una pérdida de conexión durante el proceso de registro</w:t>
            </w:r>
            <w:r>
              <w:rPr>
                <w:rFonts w:ascii="Calibri" w:hAnsi="Calibri" w:cs="Calibri"/>
                <w:i/>
                <w:iCs/>
              </w:rPr>
              <w:t xml:space="preserve"> de datos del cliente</w:t>
            </w:r>
            <w:r w:rsidRPr="00B25D47">
              <w:rPr>
                <w:rFonts w:ascii="Calibri" w:hAnsi="Calibri" w:cs="Calibri"/>
                <w:i/>
                <w:iCs/>
              </w:rPr>
              <w:t>.</w:t>
            </w:r>
          </w:p>
          <w:p w14:paraId="6C655755"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B25D47">
              <w:rPr>
                <w:rFonts w:ascii="Calibri" w:eastAsia="Arial Unicode MS" w:hAnsi="Calibri" w:cs="Calibri"/>
                <w:i/>
              </w:rPr>
              <w:t>La conexión con el sistema web se interrumpe temporalmente.</w:t>
            </w:r>
          </w:p>
          <w:p w14:paraId="06D453AA" w14:textId="77777777" w:rsidR="00DC2BD7" w:rsidRPr="00FB6830" w:rsidRDefault="00DC2BD7" w:rsidP="009029FF">
            <w:pPr>
              <w:autoSpaceDE w:val="0"/>
              <w:autoSpaceDN w:val="0"/>
              <w:adjustRightInd w:val="0"/>
              <w:rPr>
                <w:rFonts w:ascii="Calibri" w:hAnsi="Calibri" w:cs="Calibri"/>
                <w:b/>
              </w:rPr>
            </w:pPr>
            <w:r w:rsidRPr="00FB6830">
              <w:rPr>
                <w:rFonts w:ascii="Calibri" w:hAnsi="Calibri" w:cs="Calibri"/>
                <w:b/>
              </w:rPr>
              <w:t>RESULTADOS:</w:t>
            </w:r>
            <w:r w:rsidRPr="00FB6830">
              <w:rPr>
                <w:rFonts w:ascii="Calibri" w:eastAsia="Arial Unicode MS" w:hAnsi="Calibri" w:cs="Calibri"/>
                <w:i/>
              </w:rPr>
              <w:t xml:space="preserve"> </w:t>
            </w:r>
            <w:r w:rsidRPr="00B25D47">
              <w:rPr>
                <w:rFonts w:ascii="Calibri" w:eastAsia="Arial Unicode MS" w:hAnsi="Calibri" w:cs="Calibri"/>
                <w:i/>
              </w:rPr>
              <w:t>El sistema muestra un mensaje de error y sugiere al cliente intentar el registro más tarde cuando se restablezca la conexión.</w:t>
            </w:r>
          </w:p>
        </w:tc>
      </w:tr>
      <w:tr w:rsidR="00DC2BD7" w:rsidRPr="00FB6830" w14:paraId="2FDBE00C" w14:textId="77777777" w:rsidTr="009029FF">
        <w:tc>
          <w:tcPr>
            <w:tcW w:w="9658" w:type="dxa"/>
            <w:gridSpan w:val="4"/>
          </w:tcPr>
          <w:p w14:paraId="2E05CED0" w14:textId="77777777" w:rsidR="00DC2BD7" w:rsidRPr="00162F7A" w:rsidRDefault="00DC2BD7" w:rsidP="009029FF">
            <w:pPr>
              <w:rPr>
                <w:rFonts w:ascii="Calibri" w:hAnsi="Calibri" w:cs="Calibri"/>
                <w:b/>
              </w:rPr>
            </w:pPr>
            <w:r w:rsidRPr="00FB6830">
              <w:rPr>
                <w:rFonts w:ascii="Calibri" w:hAnsi="Calibri" w:cs="Calibri"/>
                <w:b/>
              </w:rPr>
              <w:t>REQUERIMIENTOS ESPECIALES - REGLAS DEL NEGOCIO Y DEL SISTEMA:</w:t>
            </w:r>
            <w:r w:rsidRPr="00FB6830">
              <w:rPr>
                <w:rFonts w:ascii="Calibri" w:hAnsi="Calibri" w:cs="Calibri"/>
                <w:i/>
                <w:lang w:val="es-CO" w:eastAsia="en-US"/>
              </w:rPr>
              <w:t xml:space="preserve"> </w:t>
            </w:r>
          </w:p>
        </w:tc>
      </w:tr>
      <w:tr w:rsidR="00DC2BD7" w:rsidRPr="00FB6830" w14:paraId="245580F8" w14:textId="77777777" w:rsidTr="009029FF">
        <w:trPr>
          <w:trHeight w:val="347"/>
        </w:trPr>
        <w:tc>
          <w:tcPr>
            <w:tcW w:w="9658" w:type="dxa"/>
            <w:gridSpan w:val="4"/>
          </w:tcPr>
          <w:p w14:paraId="212F0813" w14:textId="77777777" w:rsidR="00DC2BD7" w:rsidRPr="00162F7A" w:rsidRDefault="00DC2BD7" w:rsidP="009029FF">
            <w:pPr>
              <w:rPr>
                <w:rFonts w:ascii="Calibri" w:hAnsi="Calibri" w:cs="Calibri"/>
                <w:b/>
              </w:rPr>
            </w:pPr>
            <w:r w:rsidRPr="00FB6830">
              <w:rPr>
                <w:rFonts w:ascii="Calibri" w:hAnsi="Calibri" w:cs="Calibri"/>
                <w:b/>
              </w:rPr>
              <w:t>RIESGOS:</w:t>
            </w:r>
          </w:p>
        </w:tc>
      </w:tr>
      <w:tr w:rsidR="00DC2BD7" w:rsidRPr="00FB6830" w14:paraId="70CBEBA2" w14:textId="77777777" w:rsidTr="009029FF">
        <w:trPr>
          <w:trHeight w:val="307"/>
        </w:trPr>
        <w:tc>
          <w:tcPr>
            <w:tcW w:w="9658" w:type="dxa"/>
            <w:gridSpan w:val="4"/>
          </w:tcPr>
          <w:p w14:paraId="7F41692E" w14:textId="77777777" w:rsidR="00DC2BD7" w:rsidRPr="00FB6830" w:rsidRDefault="00DC2BD7" w:rsidP="009029FF">
            <w:pPr>
              <w:rPr>
                <w:rFonts w:ascii="Calibri" w:hAnsi="Calibri" w:cs="Calibri"/>
                <w:b/>
              </w:rPr>
            </w:pPr>
            <w:r w:rsidRPr="00FB6830">
              <w:rPr>
                <w:rFonts w:ascii="Calibri" w:hAnsi="Calibri" w:cs="Calibri"/>
                <w:b/>
              </w:rPr>
              <w:t>PROTOTIPO EXPLORATORIO</w:t>
            </w:r>
          </w:p>
          <w:p w14:paraId="0B6D07AB" w14:textId="77777777" w:rsidR="00DC2BD7" w:rsidRPr="00FB6830" w:rsidRDefault="00DC2BD7" w:rsidP="009029FF">
            <w:pPr>
              <w:jc w:val="both"/>
              <w:rPr>
                <w:rFonts w:ascii="Calibri" w:hAnsi="Calibri" w:cs="Calibri"/>
                <w:b/>
              </w:rPr>
            </w:pPr>
          </w:p>
        </w:tc>
      </w:tr>
    </w:tbl>
    <w:p w14:paraId="5A1B8EC0" w14:textId="77777777" w:rsidR="000E26D2" w:rsidRDefault="000E26D2" w:rsidP="000E26D2"/>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C2BD7" w:rsidRPr="00F37BD5" w14:paraId="5D1ACFFB" w14:textId="77777777" w:rsidTr="009029FF">
        <w:trPr>
          <w:tblHeader/>
        </w:trPr>
        <w:tc>
          <w:tcPr>
            <w:tcW w:w="4903" w:type="dxa"/>
            <w:gridSpan w:val="2"/>
            <w:shd w:val="clear" w:color="auto" w:fill="D9D9D9"/>
          </w:tcPr>
          <w:p w14:paraId="6E4040FA" w14:textId="77777777" w:rsidR="00DC2BD7" w:rsidRPr="00F37BD5" w:rsidRDefault="00DC2BD7" w:rsidP="009029FF">
            <w:pPr>
              <w:rPr>
                <w:rFonts w:ascii="Calibri" w:hAnsi="Calibri" w:cs="Calibri"/>
                <w:b/>
              </w:rPr>
            </w:pPr>
            <w:r w:rsidRPr="00F37BD5">
              <w:rPr>
                <w:rFonts w:ascii="Calibri" w:hAnsi="Calibri" w:cs="Calibri"/>
                <w:b/>
              </w:rPr>
              <w:t>IDENTIFICADOR CASO DE USO:</w:t>
            </w:r>
          </w:p>
          <w:p w14:paraId="32099FDF" w14:textId="77777777" w:rsidR="00DC2BD7" w:rsidRPr="00F37BD5" w:rsidRDefault="00DC2BD7" w:rsidP="009029FF">
            <w:pPr>
              <w:rPr>
                <w:rFonts w:ascii="Calibri" w:hAnsi="Calibri" w:cs="Calibri"/>
                <w:b/>
              </w:rPr>
            </w:pPr>
            <w:r w:rsidRPr="00F37BD5">
              <w:rPr>
                <w:rFonts w:ascii="Calibri" w:hAnsi="Calibri" w:cs="Calibri"/>
                <w:b/>
              </w:rPr>
              <w:t>CU-</w:t>
            </w:r>
            <w:r>
              <w:rPr>
                <w:rFonts w:ascii="Calibri" w:hAnsi="Calibri" w:cs="Calibri"/>
                <w:b/>
              </w:rPr>
              <w:t>2</w:t>
            </w:r>
          </w:p>
        </w:tc>
        <w:tc>
          <w:tcPr>
            <w:tcW w:w="4755" w:type="dxa"/>
            <w:gridSpan w:val="2"/>
            <w:shd w:val="clear" w:color="auto" w:fill="D9D9D9"/>
          </w:tcPr>
          <w:p w14:paraId="3646FAF7" w14:textId="77777777" w:rsidR="00DC2BD7" w:rsidRPr="00F37BD5" w:rsidRDefault="00DC2BD7" w:rsidP="009029FF">
            <w:pPr>
              <w:rPr>
                <w:rFonts w:ascii="Calibri" w:hAnsi="Calibri" w:cs="Calibri"/>
                <w:b/>
              </w:rPr>
            </w:pPr>
            <w:r w:rsidRPr="00F37BD5">
              <w:rPr>
                <w:rFonts w:ascii="Calibri" w:hAnsi="Calibri" w:cs="Calibri"/>
                <w:b/>
              </w:rPr>
              <w:t>NOMBRE:</w:t>
            </w:r>
          </w:p>
          <w:p w14:paraId="5C169E1C" w14:textId="77777777" w:rsidR="00DC2BD7" w:rsidRPr="00F37BD5" w:rsidRDefault="00DC2BD7" w:rsidP="009029FF">
            <w:pPr>
              <w:rPr>
                <w:rFonts w:ascii="Calibri" w:hAnsi="Calibri" w:cs="Calibri"/>
              </w:rPr>
            </w:pPr>
            <w:r>
              <w:rPr>
                <w:rFonts w:ascii="Calibri" w:eastAsia="Arial Unicode MS" w:hAnsi="Calibri" w:cs="Calibri"/>
                <w:iCs/>
              </w:rPr>
              <w:t>Actualizar datos del cliente</w:t>
            </w:r>
          </w:p>
          <w:p w14:paraId="6ABC83D7" w14:textId="77777777" w:rsidR="00DC2BD7" w:rsidRPr="00F37BD5" w:rsidRDefault="00DC2BD7" w:rsidP="009029FF">
            <w:pPr>
              <w:rPr>
                <w:rFonts w:ascii="Calibri" w:hAnsi="Calibri" w:cs="Calibri"/>
                <w:b/>
              </w:rPr>
            </w:pPr>
          </w:p>
        </w:tc>
      </w:tr>
      <w:tr w:rsidR="00DC2BD7" w:rsidRPr="00F37BD5" w14:paraId="41B63F4D" w14:textId="77777777" w:rsidTr="009029FF">
        <w:tc>
          <w:tcPr>
            <w:tcW w:w="6485" w:type="dxa"/>
            <w:gridSpan w:val="3"/>
          </w:tcPr>
          <w:p w14:paraId="68A9BA34" w14:textId="77777777" w:rsidR="00DC2BD7" w:rsidRPr="00F37BD5" w:rsidRDefault="00DC2BD7" w:rsidP="009029FF">
            <w:pPr>
              <w:rPr>
                <w:rFonts w:ascii="Calibri" w:hAnsi="Calibri" w:cs="Calibri"/>
                <w:b/>
              </w:rPr>
            </w:pPr>
            <w:r w:rsidRPr="00F37BD5">
              <w:rPr>
                <w:rFonts w:ascii="Calibri" w:hAnsi="Calibri" w:cs="Calibri"/>
                <w:b/>
              </w:rPr>
              <w:t>COMPLEJIDAD:</w:t>
            </w:r>
          </w:p>
          <w:p w14:paraId="52595DEB" w14:textId="77777777" w:rsidR="00DC2BD7" w:rsidRPr="00F37BD5" w:rsidRDefault="00DC2BD7" w:rsidP="009029FF">
            <w:pPr>
              <w:jc w:val="both"/>
              <w:rPr>
                <w:rFonts w:ascii="Calibri" w:hAnsi="Calibri" w:cs="Calibri"/>
                <w:b/>
              </w:rPr>
            </w:pPr>
            <w:r w:rsidRPr="00F37BD5">
              <w:rPr>
                <w:rFonts w:ascii="Calibri" w:eastAsia="Arial Unicode MS" w:hAnsi="Calibri" w:cs="Calibri"/>
                <w:iCs/>
              </w:rPr>
              <w:t xml:space="preserve">Media </w:t>
            </w:r>
          </w:p>
        </w:tc>
        <w:tc>
          <w:tcPr>
            <w:tcW w:w="3173" w:type="dxa"/>
          </w:tcPr>
          <w:p w14:paraId="4974D1F8" w14:textId="77777777" w:rsidR="00DC2BD7" w:rsidRPr="00F37BD5" w:rsidRDefault="00DC2BD7" w:rsidP="009029FF">
            <w:pPr>
              <w:rPr>
                <w:rFonts w:ascii="Calibri" w:hAnsi="Calibri" w:cs="Calibri"/>
                <w:b/>
              </w:rPr>
            </w:pPr>
            <w:r w:rsidRPr="00F37BD5">
              <w:rPr>
                <w:rFonts w:ascii="Calibri" w:hAnsi="Calibri" w:cs="Calibri"/>
                <w:b/>
              </w:rPr>
              <w:t>PRIORIDAD:</w:t>
            </w:r>
          </w:p>
          <w:p w14:paraId="21A7E984" w14:textId="77777777" w:rsidR="00DC2BD7" w:rsidRPr="00F37BD5" w:rsidRDefault="00DC2BD7" w:rsidP="009029FF">
            <w:pPr>
              <w:rPr>
                <w:rFonts w:ascii="Calibri" w:hAnsi="Calibri" w:cs="Calibri"/>
                <w:b/>
              </w:rPr>
            </w:pPr>
            <w:r w:rsidRPr="00F37BD5">
              <w:rPr>
                <w:rFonts w:ascii="Calibri" w:eastAsia="Arial Unicode MS" w:hAnsi="Calibri" w:cs="Calibri"/>
                <w:iCs/>
              </w:rPr>
              <w:t xml:space="preserve">Alta </w:t>
            </w:r>
          </w:p>
        </w:tc>
      </w:tr>
      <w:tr w:rsidR="00DC2BD7" w:rsidRPr="00F37BD5" w14:paraId="198CE14A" w14:textId="77777777" w:rsidTr="009029FF">
        <w:tc>
          <w:tcPr>
            <w:tcW w:w="9658" w:type="dxa"/>
            <w:gridSpan w:val="4"/>
          </w:tcPr>
          <w:p w14:paraId="07A7385B" w14:textId="77777777" w:rsidR="00DC2BD7" w:rsidRPr="00F37BD5" w:rsidRDefault="00DC2BD7" w:rsidP="009029FF">
            <w:pPr>
              <w:rPr>
                <w:rFonts w:ascii="Calibri" w:hAnsi="Calibri" w:cs="Calibri"/>
                <w:b/>
              </w:rPr>
            </w:pPr>
            <w:r w:rsidRPr="00F37BD5">
              <w:rPr>
                <w:rFonts w:ascii="Calibri" w:hAnsi="Calibri" w:cs="Calibri"/>
                <w:b/>
              </w:rPr>
              <w:t>REQUERIMIENTO FUNCIONAL ASOCIADO:</w:t>
            </w:r>
          </w:p>
          <w:p w14:paraId="3529A432" w14:textId="77777777" w:rsidR="00DC2BD7" w:rsidRPr="00DC2BD7" w:rsidRDefault="00DC2BD7" w:rsidP="009029FF">
            <w:pPr>
              <w:jc w:val="both"/>
              <w:rPr>
                <w:rFonts w:ascii="Calibri" w:eastAsia="Arial Unicode MS" w:hAnsi="Calibri" w:cs="Calibri"/>
                <w:i/>
                <w:iCs/>
              </w:rPr>
            </w:pPr>
            <w:r w:rsidRPr="00F37BD5">
              <w:rPr>
                <w:rFonts w:ascii="Calibri" w:eastAsia="Arial Unicode MS" w:hAnsi="Calibri" w:cs="Calibri"/>
                <w:i/>
                <w:iCs/>
              </w:rPr>
              <w:t>RF-</w:t>
            </w:r>
            <w:r>
              <w:rPr>
                <w:rFonts w:ascii="Calibri" w:eastAsia="Arial Unicode MS" w:hAnsi="Calibri" w:cs="Calibri"/>
                <w:i/>
                <w:iCs/>
              </w:rPr>
              <w:t>11, RF-14</w:t>
            </w:r>
          </w:p>
        </w:tc>
      </w:tr>
      <w:tr w:rsidR="00DC2BD7" w:rsidRPr="00F37BD5" w14:paraId="2780D2A0" w14:textId="77777777" w:rsidTr="009029FF">
        <w:tc>
          <w:tcPr>
            <w:tcW w:w="9658" w:type="dxa"/>
            <w:gridSpan w:val="4"/>
          </w:tcPr>
          <w:p w14:paraId="4CABA687" w14:textId="77777777" w:rsidR="00DC2BD7" w:rsidRPr="00F37BD5" w:rsidRDefault="00DC2BD7" w:rsidP="009029FF">
            <w:pPr>
              <w:rPr>
                <w:rFonts w:ascii="Calibri" w:hAnsi="Calibri" w:cs="Calibri"/>
                <w:b/>
              </w:rPr>
            </w:pPr>
            <w:r w:rsidRPr="00F37BD5">
              <w:rPr>
                <w:rFonts w:ascii="Calibri" w:hAnsi="Calibri" w:cs="Calibri"/>
                <w:b/>
              </w:rPr>
              <w:t>ACTORES:</w:t>
            </w:r>
          </w:p>
          <w:p w14:paraId="7020704B" w14:textId="77777777" w:rsidR="00DC2BD7" w:rsidRPr="00F37BD5" w:rsidRDefault="00DC2BD7" w:rsidP="009029FF">
            <w:pPr>
              <w:rPr>
                <w:rFonts w:ascii="Calibri" w:hAnsi="Calibri" w:cs="Calibri"/>
                <w:i/>
              </w:rPr>
            </w:pPr>
            <w:r w:rsidRPr="00F37BD5">
              <w:rPr>
                <w:rFonts w:ascii="Calibri" w:eastAsia="Arial Unicode MS" w:hAnsi="Calibri" w:cs="Calibri"/>
                <w:i/>
                <w:iCs/>
              </w:rPr>
              <w:lastRenderedPageBreak/>
              <w:t>Clientes, Sistemas web.</w:t>
            </w:r>
          </w:p>
        </w:tc>
      </w:tr>
      <w:tr w:rsidR="00DC2BD7" w:rsidRPr="00F37BD5" w14:paraId="419A7320" w14:textId="77777777" w:rsidTr="009029FF">
        <w:tc>
          <w:tcPr>
            <w:tcW w:w="9658" w:type="dxa"/>
            <w:gridSpan w:val="4"/>
          </w:tcPr>
          <w:p w14:paraId="141D14D3" w14:textId="77777777" w:rsidR="00DC2BD7" w:rsidRPr="00F37BD5" w:rsidRDefault="00DC2BD7" w:rsidP="009029FF">
            <w:pPr>
              <w:rPr>
                <w:rFonts w:ascii="Calibri" w:hAnsi="Calibri" w:cs="Calibri"/>
                <w:b/>
              </w:rPr>
            </w:pPr>
            <w:r w:rsidRPr="00F37BD5">
              <w:rPr>
                <w:rFonts w:ascii="Calibri" w:hAnsi="Calibri" w:cs="Calibri"/>
                <w:b/>
              </w:rPr>
              <w:lastRenderedPageBreak/>
              <w:t>CASOS DE USO ASOCIADOS:</w:t>
            </w:r>
          </w:p>
          <w:p w14:paraId="3AB4AE2E" w14:textId="77777777" w:rsidR="00DC2BD7" w:rsidRPr="001700B9" w:rsidRDefault="00DC2BD7" w:rsidP="009029FF">
            <w:pPr>
              <w:rPr>
                <w:rFonts w:ascii="Calibri" w:hAnsi="Calibri" w:cs="Calibri"/>
                <w:bCs/>
              </w:rPr>
            </w:pPr>
            <w:r w:rsidRPr="001700B9">
              <w:rPr>
                <w:rFonts w:ascii="Calibri" w:hAnsi="Calibri" w:cs="Calibri"/>
                <w:bCs/>
              </w:rPr>
              <w:t>CU2: Actualizar datos del cliente</w:t>
            </w:r>
          </w:p>
          <w:p w14:paraId="408AF826" w14:textId="77777777" w:rsidR="00DC2BD7" w:rsidRPr="001700B9" w:rsidRDefault="00DC2BD7" w:rsidP="009029FF">
            <w:pPr>
              <w:rPr>
                <w:rFonts w:ascii="Calibri" w:hAnsi="Calibri" w:cs="Calibri"/>
                <w:bCs/>
              </w:rPr>
            </w:pPr>
            <w:r w:rsidRPr="001700B9">
              <w:rPr>
                <w:rFonts w:ascii="Calibri" w:hAnsi="Calibri" w:cs="Calibri"/>
                <w:bCs/>
              </w:rPr>
              <w:t>CU11: Consultar órdenes de compra del cliente</w:t>
            </w:r>
          </w:p>
          <w:p w14:paraId="2E5E90B0" w14:textId="77777777" w:rsidR="00DC2BD7" w:rsidRPr="001700B9" w:rsidRDefault="00DC2BD7" w:rsidP="009029FF">
            <w:pPr>
              <w:rPr>
                <w:rFonts w:ascii="Calibri" w:hAnsi="Calibri" w:cs="Calibri"/>
                <w:bCs/>
              </w:rPr>
            </w:pPr>
            <w:r w:rsidRPr="001700B9">
              <w:rPr>
                <w:rFonts w:ascii="Calibri" w:hAnsi="Calibri" w:cs="Calibri"/>
                <w:bCs/>
              </w:rPr>
              <w:t>CU12: Actualizar órdenes de compra del cliente</w:t>
            </w:r>
          </w:p>
          <w:p w14:paraId="7CE18354" w14:textId="77777777" w:rsidR="00DC2BD7" w:rsidRPr="001700B9" w:rsidRDefault="00DC2BD7" w:rsidP="009029FF">
            <w:pPr>
              <w:rPr>
                <w:rFonts w:ascii="Calibri" w:hAnsi="Calibri" w:cs="Calibri"/>
                <w:bCs/>
              </w:rPr>
            </w:pPr>
            <w:r w:rsidRPr="001700B9">
              <w:rPr>
                <w:rFonts w:ascii="Calibri" w:hAnsi="Calibri" w:cs="Calibri"/>
                <w:bCs/>
              </w:rPr>
              <w:t>CU27: Registrar Devoluciones y reembolsos de las compras del cliente</w:t>
            </w:r>
          </w:p>
          <w:p w14:paraId="72783416" w14:textId="77777777" w:rsidR="00DC2BD7" w:rsidRPr="001700B9" w:rsidRDefault="00DC2BD7" w:rsidP="009029FF">
            <w:pPr>
              <w:rPr>
                <w:rFonts w:ascii="Calibri" w:hAnsi="Calibri" w:cs="Calibri"/>
                <w:bCs/>
              </w:rPr>
            </w:pPr>
            <w:r w:rsidRPr="001700B9">
              <w:rPr>
                <w:rFonts w:ascii="Calibri" w:hAnsi="Calibri" w:cs="Calibri"/>
                <w:bCs/>
              </w:rPr>
              <w:t>CU28: Actualizar devoluciones y reembolsos de las compras del cliente</w:t>
            </w:r>
          </w:p>
          <w:p w14:paraId="08731287" w14:textId="77777777" w:rsidR="00DC2BD7" w:rsidRPr="00F37BD5" w:rsidRDefault="00DC2BD7" w:rsidP="009029FF">
            <w:pPr>
              <w:rPr>
                <w:rFonts w:ascii="Calibri" w:hAnsi="Calibri" w:cs="Calibri"/>
                <w:b/>
              </w:rPr>
            </w:pPr>
            <w:r w:rsidRPr="001700B9">
              <w:rPr>
                <w:rFonts w:ascii="Calibri" w:hAnsi="Calibri" w:cs="Calibri"/>
                <w:bCs/>
              </w:rPr>
              <w:t>CU29: Eliminar registro del cliente en el sistema</w:t>
            </w:r>
          </w:p>
        </w:tc>
      </w:tr>
      <w:tr w:rsidR="00DC2BD7" w:rsidRPr="00F37BD5" w14:paraId="7081EF99" w14:textId="77777777" w:rsidTr="009029FF">
        <w:tc>
          <w:tcPr>
            <w:tcW w:w="9658" w:type="dxa"/>
            <w:gridSpan w:val="4"/>
          </w:tcPr>
          <w:p w14:paraId="5D3F614C" w14:textId="77777777" w:rsidR="00DC2BD7" w:rsidRPr="00F37BD5" w:rsidRDefault="00DC2BD7" w:rsidP="009029FF">
            <w:pPr>
              <w:rPr>
                <w:rFonts w:ascii="Calibri" w:hAnsi="Calibri" w:cs="Calibri"/>
                <w:lang w:eastAsia="es-ES"/>
              </w:rPr>
            </w:pPr>
            <w:r w:rsidRPr="00F37BD5">
              <w:rPr>
                <w:rFonts w:ascii="Calibri" w:hAnsi="Calibri" w:cs="Calibri"/>
                <w:b/>
              </w:rPr>
              <w:t>DESCRIPCIÓN:</w:t>
            </w:r>
          </w:p>
          <w:p w14:paraId="6384962C" w14:textId="77777777" w:rsidR="00DC2BD7" w:rsidRPr="00F37BD5" w:rsidRDefault="00DC2BD7" w:rsidP="009029FF">
            <w:pPr>
              <w:rPr>
                <w:rFonts w:ascii="Calibri" w:hAnsi="Calibri" w:cs="Calibri"/>
                <w:b/>
              </w:rPr>
            </w:pPr>
            <w:r>
              <w:rPr>
                <w:rFonts w:ascii="Calibri" w:eastAsia="Arial Unicode MS" w:hAnsi="Calibri" w:cs="Calibri"/>
                <w:i/>
                <w:iCs/>
              </w:rPr>
              <w:t>P</w:t>
            </w:r>
            <w:r w:rsidRPr="00406A23">
              <w:rPr>
                <w:rFonts w:ascii="Calibri" w:eastAsia="Arial Unicode MS" w:hAnsi="Calibri" w:cs="Calibri"/>
                <w:i/>
                <w:iCs/>
              </w:rPr>
              <w:t>ermite al cliente y al administrador modificar y actualizar la información personal y de contacto del cliente en el sistema. Esto incluye datos como nombre, dirección, número de teléfono y correo electrónico.</w:t>
            </w:r>
          </w:p>
        </w:tc>
      </w:tr>
      <w:tr w:rsidR="00DC2BD7" w:rsidRPr="00F37BD5" w14:paraId="304976D4" w14:textId="77777777" w:rsidTr="009029FF">
        <w:tc>
          <w:tcPr>
            <w:tcW w:w="9658" w:type="dxa"/>
            <w:gridSpan w:val="4"/>
            <w:tcBorders>
              <w:bottom w:val="single" w:sz="4" w:space="0" w:color="auto"/>
            </w:tcBorders>
          </w:tcPr>
          <w:p w14:paraId="43D1A3B6" w14:textId="77777777" w:rsidR="00DC2BD7" w:rsidRPr="00F37BD5" w:rsidRDefault="00DC2BD7" w:rsidP="009029FF">
            <w:pPr>
              <w:rPr>
                <w:rFonts w:ascii="Calibri" w:hAnsi="Calibri" w:cs="Calibri"/>
                <w:b/>
              </w:rPr>
            </w:pPr>
            <w:r w:rsidRPr="00F37BD5">
              <w:rPr>
                <w:rFonts w:ascii="Calibri" w:hAnsi="Calibri" w:cs="Calibri"/>
                <w:b/>
              </w:rPr>
              <w:t>NOTAS:</w:t>
            </w:r>
          </w:p>
          <w:p w14:paraId="5C8262F1" w14:textId="77777777" w:rsidR="00DC2BD7" w:rsidRPr="00406A23" w:rsidRDefault="00DC2BD7" w:rsidP="00DC2BD7">
            <w:pPr>
              <w:numPr>
                <w:ilvl w:val="0"/>
                <w:numId w:val="160"/>
              </w:numPr>
              <w:rPr>
                <w:rFonts w:ascii="Calibri" w:hAnsi="Calibri" w:cs="Calibri"/>
                <w:i/>
                <w:lang w:eastAsia="es-ES"/>
              </w:rPr>
            </w:pPr>
            <w:r w:rsidRPr="00406A23">
              <w:rPr>
                <w:rFonts w:ascii="Calibri" w:hAnsi="Calibri" w:cs="Calibri"/>
                <w:i/>
                <w:lang w:eastAsia="es-ES"/>
              </w:rPr>
              <w:t>Solo el cliente o el administrador tienen permisos para acceder y actualizar los datos del cliente.</w:t>
            </w:r>
          </w:p>
          <w:p w14:paraId="111AB1FD" w14:textId="77777777" w:rsidR="00DC2BD7" w:rsidRPr="00406A23" w:rsidRDefault="00DC2BD7" w:rsidP="00DC2BD7">
            <w:pPr>
              <w:numPr>
                <w:ilvl w:val="0"/>
                <w:numId w:val="160"/>
              </w:numPr>
              <w:rPr>
                <w:rFonts w:ascii="Calibri" w:hAnsi="Calibri" w:cs="Calibri"/>
                <w:i/>
                <w:lang w:eastAsia="es-ES"/>
              </w:rPr>
            </w:pPr>
            <w:r w:rsidRPr="00406A23">
              <w:rPr>
                <w:rFonts w:ascii="Calibri" w:hAnsi="Calibri" w:cs="Calibri"/>
                <w:i/>
                <w:lang w:eastAsia="es-ES"/>
              </w:rPr>
              <w:t>Se deben aplicar validaciones para garantizar la integridad y consistencia de los datos ingresados.</w:t>
            </w:r>
          </w:p>
          <w:p w14:paraId="482AE2BE" w14:textId="77777777" w:rsidR="00DC2BD7" w:rsidRPr="00F37BD5" w:rsidRDefault="00DC2BD7" w:rsidP="00DC2BD7">
            <w:pPr>
              <w:numPr>
                <w:ilvl w:val="0"/>
                <w:numId w:val="160"/>
              </w:numPr>
              <w:rPr>
                <w:rFonts w:ascii="Calibri" w:hAnsi="Calibri" w:cs="Calibri"/>
                <w:i/>
              </w:rPr>
            </w:pPr>
            <w:r w:rsidRPr="00406A23">
              <w:rPr>
                <w:rFonts w:ascii="Calibri" w:hAnsi="Calibri" w:cs="Calibri"/>
                <w:i/>
                <w:lang w:eastAsia="es-ES"/>
              </w:rPr>
              <w:t>Los cambios realizados en los datos del cliente deben reflejarse correctamente en el sistema y mantenerse actualizados.</w:t>
            </w:r>
          </w:p>
        </w:tc>
      </w:tr>
      <w:tr w:rsidR="00DC2BD7" w:rsidRPr="00F37BD5" w14:paraId="359ECC29" w14:textId="77777777" w:rsidTr="009029FF">
        <w:tc>
          <w:tcPr>
            <w:tcW w:w="9658" w:type="dxa"/>
            <w:gridSpan w:val="4"/>
            <w:tcBorders>
              <w:bottom w:val="single" w:sz="4" w:space="0" w:color="auto"/>
            </w:tcBorders>
          </w:tcPr>
          <w:p w14:paraId="0D607AC3" w14:textId="77777777" w:rsidR="00DC2BD7" w:rsidRDefault="00DC2BD7" w:rsidP="009029FF">
            <w:pPr>
              <w:rPr>
                <w:rFonts w:ascii="Calibri" w:hAnsi="Calibri" w:cs="Calibri"/>
                <w:b/>
              </w:rPr>
            </w:pPr>
            <w:r w:rsidRPr="00F37BD5">
              <w:rPr>
                <w:rFonts w:ascii="Calibri" w:hAnsi="Calibri" w:cs="Calibri"/>
                <w:b/>
              </w:rPr>
              <w:t xml:space="preserve">CRITERIOS DE ACEPTACIÓN: </w:t>
            </w:r>
          </w:p>
          <w:p w14:paraId="495232DA" w14:textId="77777777" w:rsidR="00DC2BD7" w:rsidRPr="00406A23" w:rsidRDefault="00DC2BD7" w:rsidP="00DC2BD7">
            <w:pPr>
              <w:numPr>
                <w:ilvl w:val="0"/>
                <w:numId w:val="161"/>
              </w:numPr>
              <w:rPr>
                <w:rFonts w:ascii="Calibri" w:hAnsi="Calibri" w:cs="Calibri"/>
                <w:i/>
              </w:rPr>
            </w:pPr>
            <w:r w:rsidRPr="00406A23">
              <w:rPr>
                <w:rFonts w:ascii="Calibri" w:hAnsi="Calibri" w:cs="Calibri"/>
                <w:i/>
              </w:rPr>
              <w:t>Los datos del cliente se actualizan correctamente en el sistema.</w:t>
            </w:r>
          </w:p>
          <w:p w14:paraId="7175AEE2" w14:textId="77777777" w:rsidR="00DC2BD7" w:rsidRPr="00406A23" w:rsidRDefault="00DC2BD7" w:rsidP="00DC2BD7">
            <w:pPr>
              <w:numPr>
                <w:ilvl w:val="0"/>
                <w:numId w:val="161"/>
              </w:numPr>
              <w:rPr>
                <w:rFonts w:ascii="Calibri" w:hAnsi="Calibri" w:cs="Calibri"/>
                <w:i/>
              </w:rPr>
            </w:pPr>
            <w:r w:rsidRPr="00406A23">
              <w:rPr>
                <w:rFonts w:ascii="Calibri" w:hAnsi="Calibri" w:cs="Calibri"/>
                <w:i/>
              </w:rPr>
              <w:t>Se aplican validaciones para garantizar la integridad y consistencia de los datos ingresados.</w:t>
            </w:r>
          </w:p>
          <w:p w14:paraId="4AC2FE33" w14:textId="77777777" w:rsidR="00DC2BD7" w:rsidRPr="00F37BD5" w:rsidRDefault="00DC2BD7" w:rsidP="00DC2BD7">
            <w:pPr>
              <w:numPr>
                <w:ilvl w:val="0"/>
                <w:numId w:val="161"/>
              </w:numPr>
              <w:rPr>
                <w:rFonts w:ascii="Calibri" w:hAnsi="Calibri" w:cs="Calibri"/>
                <w:b/>
              </w:rPr>
            </w:pPr>
            <w:r w:rsidRPr="00406A23">
              <w:rPr>
                <w:rFonts w:ascii="Calibri" w:hAnsi="Calibri" w:cs="Calibri"/>
                <w:i/>
              </w:rPr>
              <w:t>Los cambios realizados en los datos del cliente se reflejan inmediatamente y se mantienen actualizados en el sistema</w:t>
            </w:r>
          </w:p>
        </w:tc>
      </w:tr>
      <w:tr w:rsidR="00DC2BD7" w:rsidRPr="00F37BD5" w14:paraId="4B33254F" w14:textId="77777777" w:rsidTr="009029FF">
        <w:trPr>
          <w:trHeight w:val="345"/>
        </w:trPr>
        <w:tc>
          <w:tcPr>
            <w:tcW w:w="9658" w:type="dxa"/>
            <w:gridSpan w:val="4"/>
            <w:tcBorders>
              <w:bottom w:val="single" w:sz="4" w:space="0" w:color="auto"/>
            </w:tcBorders>
            <w:shd w:val="clear" w:color="auto" w:fill="D9D9D9"/>
          </w:tcPr>
          <w:p w14:paraId="280B0E5F" w14:textId="77777777" w:rsidR="00DC2BD7" w:rsidRPr="00F37BD5" w:rsidRDefault="00DC2BD7" w:rsidP="009029FF">
            <w:pPr>
              <w:autoSpaceDE w:val="0"/>
              <w:autoSpaceDN w:val="0"/>
              <w:adjustRightInd w:val="0"/>
              <w:rPr>
                <w:rFonts w:ascii="Calibri" w:hAnsi="Calibri" w:cs="Calibri"/>
                <w:b/>
              </w:rPr>
            </w:pPr>
            <w:r w:rsidRPr="00F37BD5">
              <w:rPr>
                <w:rFonts w:ascii="Calibri" w:hAnsi="Calibri" w:cs="Calibri"/>
                <w:b/>
              </w:rPr>
              <w:t xml:space="preserve">ESCENARIOS: </w:t>
            </w:r>
          </w:p>
        </w:tc>
      </w:tr>
      <w:tr w:rsidR="00DC2BD7" w:rsidRPr="00F37BD5" w14:paraId="28FEEE84" w14:textId="77777777" w:rsidTr="009029FF">
        <w:trPr>
          <w:trHeight w:val="1674"/>
        </w:trPr>
        <w:tc>
          <w:tcPr>
            <w:tcW w:w="1134" w:type="dxa"/>
            <w:tcBorders>
              <w:bottom w:val="single" w:sz="4" w:space="0" w:color="auto"/>
            </w:tcBorders>
          </w:tcPr>
          <w:p w14:paraId="042B1687" w14:textId="77777777" w:rsidR="00DC2BD7" w:rsidRPr="00F37BD5" w:rsidRDefault="00DC2BD7" w:rsidP="009029FF">
            <w:pPr>
              <w:autoSpaceDE w:val="0"/>
              <w:autoSpaceDN w:val="0"/>
              <w:adjustRightInd w:val="0"/>
              <w:rPr>
                <w:rFonts w:ascii="Calibri" w:hAnsi="Calibri" w:cs="Calibri"/>
                <w:i/>
                <w:lang w:eastAsia="es-ES"/>
              </w:rPr>
            </w:pPr>
            <w:r w:rsidRPr="00F37BD5">
              <w:rPr>
                <w:rFonts w:ascii="Calibri" w:eastAsia="Arial Unicode MS" w:hAnsi="Calibri" w:cs="Calibri"/>
              </w:rPr>
              <w:t>ES-</w:t>
            </w:r>
            <w:r>
              <w:rPr>
                <w:rFonts w:ascii="Calibri" w:eastAsia="Arial Unicode MS" w:hAnsi="Calibri" w:cs="Calibri"/>
              </w:rPr>
              <w:t>2</w:t>
            </w:r>
            <w:r w:rsidRPr="00F37BD5">
              <w:rPr>
                <w:rFonts w:ascii="Calibri" w:eastAsia="Arial Unicode MS" w:hAnsi="Calibri" w:cs="Calibri"/>
              </w:rPr>
              <w:t xml:space="preserve">.1     </w:t>
            </w:r>
          </w:p>
          <w:p w14:paraId="040BEFD2" w14:textId="77777777" w:rsidR="00DC2BD7" w:rsidRPr="00F37BD5"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58FBF64C"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406A23">
              <w:rPr>
                <w:rFonts w:ascii="Calibri" w:hAnsi="Calibri" w:cs="Calibri"/>
                <w:i/>
                <w:iCs/>
              </w:rPr>
              <w:t>Actualización exitosa de datos del cliente</w:t>
            </w:r>
          </w:p>
          <w:p w14:paraId="5524A57D"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406A23">
              <w:rPr>
                <w:rFonts w:ascii="Calibri" w:eastAsia="Arial Unicode MS" w:hAnsi="Calibri" w:cs="Calibri"/>
                <w:i/>
              </w:rPr>
              <w:t>El cliente o el administrador acceden al sistema, realizan los cambios necesarios en los datos del cliente y guardan la información actualizada.</w:t>
            </w:r>
          </w:p>
          <w:p w14:paraId="79ED8B1E" w14:textId="77777777" w:rsidR="00DC2BD7" w:rsidRPr="00F37BD5" w:rsidRDefault="00DC2BD7" w:rsidP="009029FF">
            <w:pPr>
              <w:autoSpaceDE w:val="0"/>
              <w:autoSpaceDN w:val="0"/>
              <w:adjustRightInd w:val="0"/>
              <w:rPr>
                <w:rFonts w:ascii="Calibri" w:hAnsi="Calibri" w:cs="Calibri"/>
                <w:b/>
              </w:rPr>
            </w:pPr>
            <w:r w:rsidRPr="00616FE4">
              <w:rPr>
                <w:rFonts w:ascii="Calibri" w:eastAsia="Arial Unicode MS" w:hAnsi="Calibri" w:cs="Calibri"/>
                <w:b/>
                <w:bCs/>
                <w:i/>
              </w:rPr>
              <w:t>RESULTADOS:</w:t>
            </w:r>
            <w:r>
              <w:rPr>
                <w:rFonts w:ascii="Calibri" w:eastAsia="Arial Unicode MS" w:hAnsi="Calibri" w:cs="Calibri"/>
                <w:b/>
                <w:bCs/>
                <w:i/>
              </w:rPr>
              <w:t xml:space="preserve"> </w:t>
            </w:r>
            <w:r w:rsidRPr="00406A23">
              <w:rPr>
                <w:rFonts w:ascii="Calibri" w:eastAsia="Arial Unicode MS" w:hAnsi="Calibri" w:cs="Calibri"/>
                <w:i/>
              </w:rPr>
              <w:t>Los datos del cliente se actualizan correctamente en el sistema y se muestra un mensaje de confirmación.</w:t>
            </w:r>
          </w:p>
        </w:tc>
      </w:tr>
      <w:tr w:rsidR="00DC2BD7" w:rsidRPr="00F37BD5" w14:paraId="5E3B1B90" w14:textId="77777777" w:rsidTr="009029FF">
        <w:trPr>
          <w:trHeight w:val="1674"/>
        </w:trPr>
        <w:tc>
          <w:tcPr>
            <w:tcW w:w="1134" w:type="dxa"/>
            <w:tcBorders>
              <w:bottom w:val="single" w:sz="4" w:space="0" w:color="auto"/>
            </w:tcBorders>
          </w:tcPr>
          <w:p w14:paraId="57111817" w14:textId="77777777" w:rsidR="00DC2BD7" w:rsidRPr="00F37BD5" w:rsidRDefault="00DC2BD7" w:rsidP="009029FF">
            <w:pPr>
              <w:autoSpaceDE w:val="0"/>
              <w:autoSpaceDN w:val="0"/>
              <w:adjustRightInd w:val="0"/>
              <w:rPr>
                <w:rFonts w:ascii="Calibri" w:hAnsi="Calibri" w:cs="Calibri"/>
                <w:i/>
                <w:lang w:eastAsia="es-ES"/>
              </w:rPr>
            </w:pPr>
            <w:r w:rsidRPr="00F37BD5">
              <w:rPr>
                <w:rFonts w:ascii="Calibri" w:eastAsia="Arial Unicode MS" w:hAnsi="Calibri" w:cs="Calibri"/>
              </w:rPr>
              <w:t>ES-</w:t>
            </w:r>
            <w:r>
              <w:rPr>
                <w:rFonts w:ascii="Calibri" w:eastAsia="Arial Unicode MS" w:hAnsi="Calibri" w:cs="Calibri"/>
              </w:rPr>
              <w:t>2</w:t>
            </w:r>
            <w:r w:rsidRPr="00F37BD5">
              <w:rPr>
                <w:rFonts w:ascii="Calibri" w:eastAsia="Arial Unicode MS" w:hAnsi="Calibri" w:cs="Calibri"/>
              </w:rPr>
              <w:t xml:space="preserve">.2     </w:t>
            </w:r>
          </w:p>
          <w:p w14:paraId="45D617E7" w14:textId="77777777" w:rsidR="00DC2BD7" w:rsidRPr="00F37BD5" w:rsidRDefault="00DC2BD7" w:rsidP="009029F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415FC1D3"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406A23">
              <w:rPr>
                <w:rFonts w:ascii="Calibri" w:hAnsi="Calibri" w:cs="Calibri"/>
                <w:i/>
                <w:iCs/>
              </w:rPr>
              <w:t>Actualización fallida debido a datos incorrectos o faltantes.</w:t>
            </w:r>
          </w:p>
          <w:p w14:paraId="119B8B61"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406A23">
              <w:rPr>
                <w:rFonts w:ascii="Calibri" w:eastAsia="Arial Unicode MS" w:hAnsi="Calibri" w:cs="Calibri"/>
                <w:i/>
              </w:rPr>
              <w:t>El cliente o el administrador intentan actualizar los datos del cliente, pero se encuentran con campos vacíos o datos incorrectos.</w:t>
            </w:r>
          </w:p>
          <w:p w14:paraId="173EC5E8" w14:textId="77777777" w:rsidR="00DC2BD7" w:rsidRPr="00406A23" w:rsidRDefault="00DC2BD7" w:rsidP="009029FF">
            <w:pPr>
              <w:rPr>
                <w:rFonts w:ascii="Calibri" w:eastAsia="Arial Unicode MS" w:hAnsi="Calibri" w:cs="Calibri"/>
                <w:i/>
              </w:rPr>
            </w:pPr>
            <w:r w:rsidRPr="00616FE4">
              <w:rPr>
                <w:rFonts w:ascii="Calibri" w:eastAsia="Arial Unicode MS" w:hAnsi="Calibri" w:cs="Calibri"/>
                <w:b/>
                <w:bCs/>
                <w:i/>
              </w:rPr>
              <w:t>RESULTADOS:</w:t>
            </w:r>
            <w:r>
              <w:rPr>
                <w:rFonts w:ascii="Calibri" w:eastAsia="Arial Unicode MS" w:hAnsi="Calibri" w:cs="Calibri"/>
                <w:b/>
                <w:bCs/>
                <w:i/>
              </w:rPr>
              <w:t xml:space="preserve"> </w:t>
            </w:r>
            <w:r w:rsidRPr="00406A23">
              <w:rPr>
                <w:rFonts w:ascii="Calibri" w:eastAsia="Arial Unicode MS" w:hAnsi="Calibri" w:cs="Calibri"/>
                <w:i/>
              </w:rPr>
              <w:t>Se muestra un mensaje de error indicando que algunos campos contienen información incorrecta o faltante. Se solicita al cliente o al administrador que corrija los datos y vuelva a intentar la actualización.</w:t>
            </w:r>
          </w:p>
        </w:tc>
      </w:tr>
      <w:tr w:rsidR="00DC2BD7" w:rsidRPr="00F37BD5" w14:paraId="28D6EA09" w14:textId="77777777" w:rsidTr="009029FF">
        <w:trPr>
          <w:trHeight w:val="1674"/>
        </w:trPr>
        <w:tc>
          <w:tcPr>
            <w:tcW w:w="1134" w:type="dxa"/>
            <w:tcBorders>
              <w:bottom w:val="single" w:sz="4" w:space="0" w:color="auto"/>
            </w:tcBorders>
          </w:tcPr>
          <w:p w14:paraId="1C9D4BB1" w14:textId="77777777" w:rsidR="00DC2BD7" w:rsidRPr="00F37BD5" w:rsidRDefault="00DC2BD7" w:rsidP="009029FF">
            <w:pPr>
              <w:autoSpaceDE w:val="0"/>
              <w:autoSpaceDN w:val="0"/>
              <w:adjustRightInd w:val="0"/>
              <w:rPr>
                <w:rFonts w:ascii="Calibri" w:hAnsi="Calibri" w:cs="Calibri"/>
                <w:i/>
                <w:lang w:eastAsia="es-ES"/>
              </w:rPr>
            </w:pPr>
            <w:r w:rsidRPr="00F37BD5">
              <w:rPr>
                <w:rFonts w:ascii="Calibri" w:eastAsia="Arial Unicode MS" w:hAnsi="Calibri" w:cs="Calibri"/>
              </w:rPr>
              <w:t>ES-</w:t>
            </w:r>
            <w:r>
              <w:rPr>
                <w:rFonts w:ascii="Calibri" w:eastAsia="Arial Unicode MS" w:hAnsi="Calibri" w:cs="Calibri"/>
              </w:rPr>
              <w:t>2</w:t>
            </w:r>
            <w:r w:rsidRPr="00F37BD5">
              <w:rPr>
                <w:rFonts w:ascii="Calibri" w:eastAsia="Arial Unicode MS" w:hAnsi="Calibri" w:cs="Calibri"/>
              </w:rPr>
              <w:t xml:space="preserve">.3     </w:t>
            </w:r>
          </w:p>
          <w:p w14:paraId="596D79C0" w14:textId="77777777" w:rsidR="00DC2BD7" w:rsidRPr="00F37BD5" w:rsidRDefault="00DC2BD7" w:rsidP="009029F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57E49A48"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406A23">
              <w:rPr>
                <w:rFonts w:ascii="Calibri" w:hAnsi="Calibri" w:cs="Calibri"/>
                <w:i/>
                <w:iCs/>
              </w:rPr>
              <w:t>Actualización fallida debido a problemas de conexión.</w:t>
            </w:r>
          </w:p>
          <w:p w14:paraId="77FFACB2"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406A23">
              <w:rPr>
                <w:rFonts w:ascii="Calibri" w:eastAsia="Arial Unicode MS" w:hAnsi="Calibri" w:cs="Calibri"/>
                <w:i/>
              </w:rPr>
              <w:t>Durante el proceso de actualización, se experimentan problemas de conexión a Internet o caída del sistema.</w:t>
            </w:r>
          </w:p>
          <w:p w14:paraId="26912220" w14:textId="77777777" w:rsidR="00DC2BD7" w:rsidRPr="00F37BD5" w:rsidRDefault="00DC2BD7" w:rsidP="009029FF">
            <w:pPr>
              <w:autoSpaceDE w:val="0"/>
              <w:autoSpaceDN w:val="0"/>
              <w:adjustRightInd w:val="0"/>
              <w:rPr>
                <w:rFonts w:ascii="Calibri" w:hAnsi="Calibri" w:cs="Calibri"/>
                <w:b/>
                <w:bCs/>
              </w:rPr>
            </w:pPr>
            <w:r w:rsidRPr="00616FE4">
              <w:rPr>
                <w:rFonts w:ascii="Calibri" w:eastAsia="Arial Unicode MS" w:hAnsi="Calibri" w:cs="Calibri"/>
                <w:b/>
                <w:bCs/>
                <w:i/>
              </w:rPr>
              <w:lastRenderedPageBreak/>
              <w:t>RESULTADOS:</w:t>
            </w:r>
            <w:r>
              <w:rPr>
                <w:rFonts w:ascii="Calibri" w:eastAsia="Arial Unicode MS" w:hAnsi="Calibri" w:cs="Calibri"/>
                <w:b/>
                <w:bCs/>
                <w:i/>
              </w:rPr>
              <w:t xml:space="preserve"> </w:t>
            </w:r>
            <w:r w:rsidRPr="00406A23">
              <w:rPr>
                <w:rFonts w:ascii="Calibri" w:eastAsia="Arial Unicode MS" w:hAnsi="Calibri" w:cs="Calibri"/>
                <w:i/>
              </w:rPr>
              <w:t>Se muestra un mensaje de error indicando que no se pudo realizar la actualización debido a problemas de conexión. Se solicita al cliente o al administrador que vuelva a intentar la actualización más tarde.</w:t>
            </w:r>
          </w:p>
        </w:tc>
      </w:tr>
      <w:tr w:rsidR="00DC2BD7" w:rsidRPr="00F37BD5" w14:paraId="6406FEB1" w14:textId="77777777" w:rsidTr="009029FF">
        <w:trPr>
          <w:trHeight w:val="1674"/>
        </w:trPr>
        <w:tc>
          <w:tcPr>
            <w:tcW w:w="1134" w:type="dxa"/>
            <w:tcBorders>
              <w:bottom w:val="single" w:sz="4" w:space="0" w:color="auto"/>
            </w:tcBorders>
          </w:tcPr>
          <w:p w14:paraId="57DD2EE3" w14:textId="77777777" w:rsidR="00DC2BD7" w:rsidRPr="00F37BD5" w:rsidRDefault="00DC2BD7" w:rsidP="009029FF">
            <w:pPr>
              <w:autoSpaceDE w:val="0"/>
              <w:autoSpaceDN w:val="0"/>
              <w:adjustRightInd w:val="0"/>
              <w:rPr>
                <w:rFonts w:ascii="Calibri" w:hAnsi="Calibri" w:cs="Calibri"/>
                <w:i/>
                <w:lang w:eastAsia="es-ES"/>
              </w:rPr>
            </w:pPr>
            <w:r w:rsidRPr="00F37BD5">
              <w:rPr>
                <w:rFonts w:ascii="Calibri" w:eastAsia="Arial Unicode MS" w:hAnsi="Calibri" w:cs="Calibri"/>
              </w:rPr>
              <w:lastRenderedPageBreak/>
              <w:t>ES-</w:t>
            </w:r>
            <w:r>
              <w:rPr>
                <w:rFonts w:ascii="Calibri" w:eastAsia="Arial Unicode MS" w:hAnsi="Calibri" w:cs="Calibri"/>
              </w:rPr>
              <w:t>2</w:t>
            </w:r>
            <w:r w:rsidRPr="00F37BD5">
              <w:rPr>
                <w:rFonts w:ascii="Calibri" w:eastAsia="Arial Unicode MS" w:hAnsi="Calibri" w:cs="Calibri"/>
              </w:rPr>
              <w:t xml:space="preserve">.4  </w:t>
            </w:r>
          </w:p>
          <w:p w14:paraId="5B5CAF94" w14:textId="77777777" w:rsidR="00DC2BD7" w:rsidRPr="00F37BD5"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0DC896F0"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406A23">
              <w:rPr>
                <w:rFonts w:ascii="Calibri" w:hAnsi="Calibri" w:cs="Calibri"/>
                <w:i/>
                <w:iCs/>
              </w:rPr>
              <w:t>Actualización de datos sensibles del cliente.</w:t>
            </w:r>
          </w:p>
          <w:p w14:paraId="63532451"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406A23">
              <w:rPr>
                <w:rFonts w:ascii="Calibri" w:eastAsia="Arial Unicode MS" w:hAnsi="Calibri" w:cs="Calibri"/>
                <w:i/>
              </w:rPr>
              <w:t>El cliente o el administrador actualizan datos sensibles del cliente, como la contraseña o información financiera.</w:t>
            </w:r>
          </w:p>
          <w:p w14:paraId="07A51AEF" w14:textId="77777777" w:rsidR="00DC2BD7" w:rsidRPr="00F37BD5" w:rsidRDefault="00DC2BD7" w:rsidP="009029FF">
            <w:pPr>
              <w:autoSpaceDE w:val="0"/>
              <w:autoSpaceDN w:val="0"/>
              <w:adjustRightInd w:val="0"/>
              <w:rPr>
                <w:rFonts w:ascii="Calibri" w:hAnsi="Calibri" w:cs="Calibri"/>
                <w:b/>
              </w:rPr>
            </w:pPr>
            <w:r w:rsidRPr="00616FE4">
              <w:rPr>
                <w:rFonts w:ascii="Calibri" w:eastAsia="Arial Unicode MS" w:hAnsi="Calibri" w:cs="Calibri"/>
                <w:b/>
                <w:bCs/>
                <w:i/>
              </w:rPr>
              <w:t>RESULTADOS:</w:t>
            </w:r>
            <w:r>
              <w:rPr>
                <w:rFonts w:ascii="Calibri" w:eastAsia="Arial Unicode MS" w:hAnsi="Calibri" w:cs="Calibri"/>
                <w:b/>
                <w:bCs/>
                <w:i/>
              </w:rPr>
              <w:t xml:space="preserve"> </w:t>
            </w:r>
            <w:r w:rsidRPr="00406A23">
              <w:rPr>
                <w:rFonts w:ascii="Calibri" w:eastAsia="Arial Unicode MS" w:hAnsi="Calibri" w:cs="Calibri"/>
                <w:i/>
              </w:rPr>
              <w:t>Los datos sensibles del cliente se actualizan correctamente en el sistema y se muestra un mensaje de confirmación. Se garantiza la seguridad y confidencialidad de los datos actualizados.</w:t>
            </w:r>
          </w:p>
        </w:tc>
      </w:tr>
      <w:tr w:rsidR="00DC2BD7" w:rsidRPr="00F37BD5" w14:paraId="06641C17" w14:textId="77777777" w:rsidTr="009029FF">
        <w:tc>
          <w:tcPr>
            <w:tcW w:w="9658" w:type="dxa"/>
            <w:gridSpan w:val="4"/>
          </w:tcPr>
          <w:p w14:paraId="7B65AB28" w14:textId="77777777" w:rsidR="00DC2BD7" w:rsidRPr="00920C8A" w:rsidRDefault="00DC2BD7" w:rsidP="009029FF">
            <w:pPr>
              <w:rPr>
                <w:rFonts w:ascii="Calibri" w:hAnsi="Calibri" w:cs="Calibri"/>
                <w:b/>
              </w:rPr>
            </w:pPr>
            <w:r w:rsidRPr="00F37BD5">
              <w:rPr>
                <w:rFonts w:ascii="Calibri" w:hAnsi="Calibri" w:cs="Calibri"/>
                <w:b/>
              </w:rPr>
              <w:t>REQUERIMIENTOS ESPECIALES - REGLAS DEL NEGOCIO Y DEL SISTEMA</w:t>
            </w:r>
            <w:r>
              <w:rPr>
                <w:rFonts w:ascii="Calibri" w:hAnsi="Calibri" w:cs="Calibri"/>
                <w:b/>
              </w:rPr>
              <w:t>.</w:t>
            </w:r>
          </w:p>
        </w:tc>
      </w:tr>
      <w:tr w:rsidR="00DC2BD7" w:rsidRPr="00F37BD5" w14:paraId="259D77C3" w14:textId="77777777" w:rsidTr="009029FF">
        <w:trPr>
          <w:trHeight w:val="349"/>
        </w:trPr>
        <w:tc>
          <w:tcPr>
            <w:tcW w:w="9658" w:type="dxa"/>
            <w:gridSpan w:val="4"/>
          </w:tcPr>
          <w:p w14:paraId="499649E3" w14:textId="77777777" w:rsidR="00DC2BD7" w:rsidRPr="00920C8A" w:rsidRDefault="00DC2BD7" w:rsidP="009029FF">
            <w:pPr>
              <w:rPr>
                <w:rFonts w:ascii="Calibri" w:hAnsi="Calibri" w:cs="Calibri"/>
                <w:b/>
              </w:rPr>
            </w:pPr>
            <w:r w:rsidRPr="00F37BD5">
              <w:rPr>
                <w:rFonts w:ascii="Calibri" w:hAnsi="Calibri" w:cs="Calibri"/>
                <w:b/>
              </w:rPr>
              <w:t>RIESGOS:</w:t>
            </w:r>
          </w:p>
        </w:tc>
      </w:tr>
      <w:tr w:rsidR="00DC2BD7" w:rsidRPr="00F37BD5" w14:paraId="47010744" w14:textId="77777777" w:rsidTr="009029FF">
        <w:trPr>
          <w:trHeight w:val="333"/>
        </w:trPr>
        <w:tc>
          <w:tcPr>
            <w:tcW w:w="9658" w:type="dxa"/>
            <w:gridSpan w:val="4"/>
          </w:tcPr>
          <w:p w14:paraId="250835B4" w14:textId="77777777" w:rsidR="00DC2BD7" w:rsidRPr="00F37BD5" w:rsidRDefault="00DC2BD7" w:rsidP="009029FF">
            <w:pPr>
              <w:rPr>
                <w:rFonts w:ascii="Calibri" w:hAnsi="Calibri" w:cs="Calibri"/>
                <w:b/>
              </w:rPr>
            </w:pPr>
            <w:r w:rsidRPr="00F37BD5">
              <w:rPr>
                <w:rFonts w:ascii="Calibri" w:hAnsi="Calibri" w:cs="Calibri"/>
                <w:b/>
              </w:rPr>
              <w:t>PROTOTIPO EXPLORATORIO</w:t>
            </w:r>
          </w:p>
        </w:tc>
      </w:tr>
    </w:tbl>
    <w:p w14:paraId="0D80A37B" w14:textId="77777777" w:rsidR="00DC2BD7" w:rsidRDefault="00DC2BD7" w:rsidP="00DC2BD7"/>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C2BD7" w:rsidRPr="007A2794" w14:paraId="592D2F8C" w14:textId="77777777" w:rsidTr="009029FF">
        <w:trPr>
          <w:tblHeader/>
        </w:trPr>
        <w:tc>
          <w:tcPr>
            <w:tcW w:w="4903" w:type="dxa"/>
            <w:gridSpan w:val="2"/>
            <w:shd w:val="clear" w:color="auto" w:fill="D9D9D9"/>
          </w:tcPr>
          <w:p w14:paraId="1B0C6F1E" w14:textId="77777777" w:rsidR="00DC2BD7" w:rsidRPr="007A2794" w:rsidRDefault="00DC2BD7" w:rsidP="009029FF">
            <w:pPr>
              <w:rPr>
                <w:rFonts w:ascii="Calibri" w:hAnsi="Calibri" w:cs="Calibri"/>
                <w:b/>
              </w:rPr>
            </w:pPr>
            <w:r w:rsidRPr="007A2794">
              <w:rPr>
                <w:rFonts w:ascii="Calibri" w:hAnsi="Calibri" w:cs="Calibri"/>
                <w:b/>
              </w:rPr>
              <w:t>IDENTIFICADOR CASO DE USO:</w:t>
            </w:r>
          </w:p>
          <w:p w14:paraId="470F85AC" w14:textId="77777777" w:rsidR="00DC2BD7" w:rsidRPr="007A2794" w:rsidRDefault="00DC2BD7" w:rsidP="009029FF">
            <w:pPr>
              <w:rPr>
                <w:rFonts w:ascii="Calibri" w:hAnsi="Calibri" w:cs="Calibri"/>
                <w:b/>
              </w:rPr>
            </w:pPr>
            <w:r w:rsidRPr="007A2794">
              <w:rPr>
                <w:rFonts w:ascii="Calibri" w:hAnsi="Calibri" w:cs="Calibri"/>
                <w:b/>
              </w:rPr>
              <w:t>CU-</w:t>
            </w:r>
            <w:r>
              <w:rPr>
                <w:rFonts w:ascii="Calibri" w:hAnsi="Calibri" w:cs="Calibri"/>
                <w:b/>
              </w:rPr>
              <w:t>3</w:t>
            </w:r>
          </w:p>
        </w:tc>
        <w:tc>
          <w:tcPr>
            <w:tcW w:w="4755" w:type="dxa"/>
            <w:gridSpan w:val="2"/>
            <w:shd w:val="clear" w:color="auto" w:fill="D9D9D9"/>
          </w:tcPr>
          <w:p w14:paraId="39880508" w14:textId="77777777" w:rsidR="00DC2BD7" w:rsidRPr="007A2794" w:rsidRDefault="00DC2BD7" w:rsidP="009029FF">
            <w:pPr>
              <w:rPr>
                <w:rFonts w:ascii="Calibri" w:hAnsi="Calibri" w:cs="Calibri"/>
                <w:b/>
              </w:rPr>
            </w:pPr>
            <w:r w:rsidRPr="007A2794">
              <w:rPr>
                <w:rFonts w:ascii="Calibri" w:hAnsi="Calibri" w:cs="Calibri"/>
                <w:b/>
              </w:rPr>
              <w:t>NOMBRE:</w:t>
            </w:r>
          </w:p>
          <w:p w14:paraId="3235CCD0" w14:textId="77777777" w:rsidR="00DC2BD7" w:rsidRPr="00406A23" w:rsidRDefault="00DC2BD7" w:rsidP="009029FF">
            <w:pPr>
              <w:rPr>
                <w:rFonts w:ascii="Calibri" w:eastAsia="Arial Unicode MS" w:hAnsi="Calibri" w:cs="Calibri"/>
                <w:iCs/>
              </w:rPr>
            </w:pPr>
            <w:r>
              <w:rPr>
                <w:rFonts w:ascii="Calibri" w:eastAsia="Arial Unicode MS" w:hAnsi="Calibri" w:cs="Calibri"/>
                <w:iCs/>
              </w:rPr>
              <w:t>Registrar Productos en el catálogo</w:t>
            </w:r>
            <w:r w:rsidRPr="007A2794">
              <w:rPr>
                <w:rFonts w:ascii="Calibri" w:eastAsia="Arial Unicode MS" w:hAnsi="Calibri" w:cs="Calibri"/>
                <w:iCs/>
              </w:rPr>
              <w:t>.</w:t>
            </w:r>
          </w:p>
          <w:p w14:paraId="54FF1749" w14:textId="77777777" w:rsidR="00DC2BD7" w:rsidRPr="007A2794" w:rsidRDefault="00DC2BD7" w:rsidP="009029FF">
            <w:pPr>
              <w:rPr>
                <w:rFonts w:ascii="Calibri" w:hAnsi="Calibri" w:cs="Calibri"/>
                <w:b/>
              </w:rPr>
            </w:pPr>
          </w:p>
        </w:tc>
      </w:tr>
      <w:tr w:rsidR="00DC2BD7" w:rsidRPr="007A2794" w14:paraId="4A72A674" w14:textId="77777777" w:rsidTr="009029FF">
        <w:tc>
          <w:tcPr>
            <w:tcW w:w="6485" w:type="dxa"/>
            <w:gridSpan w:val="3"/>
          </w:tcPr>
          <w:p w14:paraId="3585FA82" w14:textId="77777777" w:rsidR="00DC2BD7" w:rsidRPr="007A2794" w:rsidRDefault="00DC2BD7" w:rsidP="009029FF">
            <w:pPr>
              <w:rPr>
                <w:rFonts w:ascii="Calibri" w:hAnsi="Calibri" w:cs="Calibri"/>
                <w:b/>
              </w:rPr>
            </w:pPr>
            <w:r w:rsidRPr="007A2794">
              <w:rPr>
                <w:rFonts w:ascii="Calibri" w:hAnsi="Calibri" w:cs="Calibri"/>
                <w:b/>
              </w:rPr>
              <w:t>COMPLEJIDAD:</w:t>
            </w:r>
          </w:p>
          <w:p w14:paraId="6FE80F3C" w14:textId="77777777" w:rsidR="00DC2BD7" w:rsidRPr="007A2794" w:rsidRDefault="00DC2BD7" w:rsidP="009029FF">
            <w:pPr>
              <w:jc w:val="both"/>
              <w:rPr>
                <w:rFonts w:ascii="Calibri" w:hAnsi="Calibri" w:cs="Calibri"/>
                <w:b/>
              </w:rPr>
            </w:pPr>
            <w:r w:rsidRPr="007A2794">
              <w:rPr>
                <w:rFonts w:ascii="Calibri" w:eastAsia="Arial Unicode MS" w:hAnsi="Calibri" w:cs="Calibri"/>
                <w:iCs/>
              </w:rPr>
              <w:t xml:space="preserve">Media </w:t>
            </w:r>
          </w:p>
        </w:tc>
        <w:tc>
          <w:tcPr>
            <w:tcW w:w="3173" w:type="dxa"/>
          </w:tcPr>
          <w:p w14:paraId="349D71F9" w14:textId="77777777" w:rsidR="00DC2BD7" w:rsidRPr="007A2794" w:rsidRDefault="00DC2BD7" w:rsidP="009029FF">
            <w:pPr>
              <w:rPr>
                <w:rFonts w:ascii="Calibri" w:hAnsi="Calibri" w:cs="Calibri"/>
                <w:b/>
              </w:rPr>
            </w:pPr>
            <w:r w:rsidRPr="007A2794">
              <w:rPr>
                <w:rFonts w:ascii="Calibri" w:hAnsi="Calibri" w:cs="Calibri"/>
                <w:b/>
              </w:rPr>
              <w:t>PRIORIDAD:</w:t>
            </w:r>
          </w:p>
          <w:p w14:paraId="172A3CFE" w14:textId="77777777" w:rsidR="00DC2BD7" w:rsidRPr="007A2794" w:rsidRDefault="00DC2BD7" w:rsidP="009029FF">
            <w:pPr>
              <w:rPr>
                <w:rFonts w:ascii="Calibri" w:hAnsi="Calibri" w:cs="Calibri"/>
                <w:b/>
              </w:rPr>
            </w:pPr>
            <w:r w:rsidRPr="007A2794">
              <w:rPr>
                <w:rFonts w:ascii="Calibri" w:eastAsia="Arial Unicode MS" w:hAnsi="Calibri" w:cs="Calibri"/>
                <w:iCs/>
              </w:rPr>
              <w:t xml:space="preserve">Media </w:t>
            </w:r>
          </w:p>
        </w:tc>
      </w:tr>
      <w:tr w:rsidR="00DC2BD7" w:rsidRPr="00DC2BD7" w14:paraId="2D4AF7CA" w14:textId="77777777" w:rsidTr="009029FF">
        <w:tc>
          <w:tcPr>
            <w:tcW w:w="9658" w:type="dxa"/>
            <w:gridSpan w:val="4"/>
          </w:tcPr>
          <w:p w14:paraId="2B68833D" w14:textId="77777777" w:rsidR="00DC2BD7" w:rsidRPr="007A2794" w:rsidRDefault="00DC2BD7" w:rsidP="009029FF">
            <w:pPr>
              <w:rPr>
                <w:rFonts w:ascii="Calibri" w:hAnsi="Calibri" w:cs="Calibri"/>
                <w:b/>
              </w:rPr>
            </w:pPr>
            <w:r w:rsidRPr="007A2794">
              <w:rPr>
                <w:rFonts w:ascii="Calibri" w:hAnsi="Calibri" w:cs="Calibri"/>
                <w:b/>
              </w:rPr>
              <w:t>REQUERIMIENTO FUNCIONAL ASOCIADO:</w:t>
            </w:r>
          </w:p>
          <w:p w14:paraId="637F7F7E" w14:textId="77777777" w:rsidR="00DC2BD7" w:rsidRPr="001B5C54" w:rsidRDefault="00DC2BD7" w:rsidP="009029FF">
            <w:pPr>
              <w:jc w:val="both"/>
              <w:rPr>
                <w:rFonts w:ascii="Calibri" w:hAnsi="Calibri" w:cs="Calibri"/>
                <w:i/>
                <w:lang w:eastAsia="es-ES"/>
              </w:rPr>
            </w:pPr>
            <w:r w:rsidRPr="001B5C54">
              <w:rPr>
                <w:rFonts w:ascii="Calibri" w:hAnsi="Calibri" w:cs="Calibri"/>
                <w:i/>
                <w:lang w:eastAsia="es-ES"/>
              </w:rPr>
              <w:t>RF-9, RF-2, RF-12, RF-19, RF-11, RF-14</w:t>
            </w:r>
          </w:p>
        </w:tc>
      </w:tr>
      <w:tr w:rsidR="00DC2BD7" w:rsidRPr="007A2794" w14:paraId="621E80CB" w14:textId="77777777" w:rsidTr="009029FF">
        <w:tc>
          <w:tcPr>
            <w:tcW w:w="9658" w:type="dxa"/>
            <w:gridSpan w:val="4"/>
          </w:tcPr>
          <w:p w14:paraId="3010D341" w14:textId="77777777" w:rsidR="00DC2BD7" w:rsidRPr="007A2794" w:rsidRDefault="00DC2BD7" w:rsidP="009029FF">
            <w:pPr>
              <w:rPr>
                <w:rFonts w:ascii="Calibri" w:hAnsi="Calibri" w:cs="Calibri"/>
                <w:b/>
              </w:rPr>
            </w:pPr>
            <w:r w:rsidRPr="007A2794">
              <w:rPr>
                <w:rFonts w:ascii="Calibri" w:hAnsi="Calibri" w:cs="Calibri"/>
                <w:b/>
              </w:rPr>
              <w:t>ACTORES:</w:t>
            </w:r>
          </w:p>
          <w:p w14:paraId="10853A69" w14:textId="77777777" w:rsidR="00DC2BD7" w:rsidRPr="007A2794" w:rsidRDefault="00DC2BD7" w:rsidP="009029FF">
            <w:pPr>
              <w:rPr>
                <w:rFonts w:ascii="Calibri" w:hAnsi="Calibri" w:cs="Calibri"/>
                <w:i/>
              </w:rPr>
            </w:pPr>
            <w:r>
              <w:rPr>
                <w:rFonts w:ascii="Calibri" w:eastAsia="Arial Unicode MS" w:hAnsi="Calibri" w:cs="Calibri"/>
                <w:i/>
                <w:iCs/>
              </w:rPr>
              <w:t>Administrador</w:t>
            </w:r>
            <w:r w:rsidRPr="007A2794">
              <w:rPr>
                <w:rFonts w:ascii="Calibri" w:eastAsia="Arial Unicode MS" w:hAnsi="Calibri" w:cs="Calibri"/>
                <w:i/>
                <w:iCs/>
              </w:rPr>
              <w:t xml:space="preserve">, sistema web, Gerente de relaciones </w:t>
            </w:r>
          </w:p>
        </w:tc>
      </w:tr>
      <w:tr w:rsidR="00DC2BD7" w:rsidRPr="007A2794" w14:paraId="3A1C08F7" w14:textId="77777777" w:rsidTr="009029FF">
        <w:tc>
          <w:tcPr>
            <w:tcW w:w="9658" w:type="dxa"/>
            <w:gridSpan w:val="4"/>
          </w:tcPr>
          <w:p w14:paraId="473FE3DB" w14:textId="77777777" w:rsidR="00DC2BD7" w:rsidRPr="007A2794" w:rsidRDefault="00DC2BD7" w:rsidP="009029FF">
            <w:pPr>
              <w:rPr>
                <w:rFonts w:ascii="Calibri" w:hAnsi="Calibri" w:cs="Calibri"/>
                <w:b/>
              </w:rPr>
            </w:pPr>
            <w:r w:rsidRPr="007A2794">
              <w:rPr>
                <w:rFonts w:ascii="Calibri" w:hAnsi="Calibri" w:cs="Calibri"/>
                <w:b/>
              </w:rPr>
              <w:t>CASOS DE USO ASOCIADOS:</w:t>
            </w:r>
          </w:p>
          <w:p w14:paraId="791528EA" w14:textId="77777777" w:rsidR="00DC2BD7" w:rsidRPr="001700B9" w:rsidRDefault="00DC2BD7" w:rsidP="009029FF">
            <w:pPr>
              <w:rPr>
                <w:rFonts w:ascii="Calibri" w:eastAsia="Arial Unicode MS" w:hAnsi="Calibri" w:cs="Calibri"/>
                <w:i/>
                <w:iCs/>
              </w:rPr>
            </w:pPr>
            <w:r w:rsidRPr="001700B9">
              <w:rPr>
                <w:rFonts w:ascii="Calibri" w:eastAsia="Arial Unicode MS" w:hAnsi="Calibri" w:cs="Calibri"/>
                <w:i/>
                <w:iCs/>
              </w:rPr>
              <w:t>CU3: Registrar productos en el catálogo</w:t>
            </w:r>
          </w:p>
          <w:p w14:paraId="3BCF897A" w14:textId="77777777" w:rsidR="00DC2BD7" w:rsidRPr="001700B9" w:rsidRDefault="00DC2BD7" w:rsidP="009029FF">
            <w:pPr>
              <w:rPr>
                <w:rFonts w:ascii="Calibri" w:eastAsia="Arial Unicode MS" w:hAnsi="Calibri" w:cs="Calibri"/>
                <w:i/>
                <w:iCs/>
              </w:rPr>
            </w:pPr>
            <w:r w:rsidRPr="001700B9">
              <w:rPr>
                <w:rFonts w:ascii="Calibri" w:eastAsia="Arial Unicode MS" w:hAnsi="Calibri" w:cs="Calibri"/>
                <w:i/>
                <w:iCs/>
              </w:rPr>
              <w:t>CU4: Consultar productos en el catálogo</w:t>
            </w:r>
          </w:p>
          <w:p w14:paraId="23D9D986" w14:textId="77777777" w:rsidR="00DC2BD7" w:rsidRPr="001700B9" w:rsidRDefault="00DC2BD7" w:rsidP="009029FF">
            <w:pPr>
              <w:rPr>
                <w:rFonts w:ascii="Calibri" w:eastAsia="Arial Unicode MS" w:hAnsi="Calibri" w:cs="Calibri"/>
                <w:i/>
                <w:iCs/>
              </w:rPr>
            </w:pPr>
            <w:r w:rsidRPr="001700B9">
              <w:rPr>
                <w:rFonts w:ascii="Calibri" w:eastAsia="Arial Unicode MS" w:hAnsi="Calibri" w:cs="Calibri"/>
                <w:i/>
                <w:iCs/>
              </w:rPr>
              <w:t>CU5: Eliminar productos en el catálogo</w:t>
            </w:r>
          </w:p>
          <w:p w14:paraId="777AB91A" w14:textId="77777777" w:rsidR="00DC2BD7" w:rsidRPr="007A2794" w:rsidRDefault="00DC2BD7" w:rsidP="009029FF">
            <w:pPr>
              <w:rPr>
                <w:rFonts w:ascii="Calibri" w:hAnsi="Calibri" w:cs="Calibri"/>
                <w:b/>
              </w:rPr>
            </w:pPr>
            <w:r w:rsidRPr="001700B9">
              <w:rPr>
                <w:rFonts w:ascii="Calibri" w:eastAsia="Arial Unicode MS" w:hAnsi="Calibri" w:cs="Calibri"/>
                <w:i/>
                <w:iCs/>
              </w:rPr>
              <w:t>CU6: Actualizar productos en el catálogo</w:t>
            </w:r>
            <w:r w:rsidRPr="007A2794">
              <w:rPr>
                <w:rFonts w:ascii="Calibri" w:eastAsia="Arial Unicode MS" w:hAnsi="Calibri" w:cs="Calibri"/>
                <w:i/>
                <w:iCs/>
              </w:rPr>
              <w:t>.</w:t>
            </w:r>
          </w:p>
        </w:tc>
      </w:tr>
      <w:tr w:rsidR="00DC2BD7" w:rsidRPr="007A2794" w14:paraId="1049EAE2" w14:textId="77777777" w:rsidTr="009029FF">
        <w:tc>
          <w:tcPr>
            <w:tcW w:w="9658" w:type="dxa"/>
            <w:gridSpan w:val="4"/>
          </w:tcPr>
          <w:p w14:paraId="6090C292" w14:textId="77777777" w:rsidR="00DC2BD7" w:rsidRPr="007A2794" w:rsidRDefault="00DC2BD7" w:rsidP="009029FF">
            <w:pPr>
              <w:rPr>
                <w:rFonts w:ascii="Calibri" w:hAnsi="Calibri" w:cs="Calibri"/>
                <w:lang w:eastAsia="es-ES"/>
              </w:rPr>
            </w:pPr>
            <w:r w:rsidRPr="007A2794">
              <w:rPr>
                <w:rFonts w:ascii="Calibri" w:hAnsi="Calibri" w:cs="Calibri"/>
                <w:b/>
              </w:rPr>
              <w:t>DESCRIPCIÓN:</w:t>
            </w:r>
          </w:p>
          <w:p w14:paraId="2C8548E3" w14:textId="77777777" w:rsidR="00DC2BD7" w:rsidRPr="007A2794" w:rsidRDefault="00DC2BD7" w:rsidP="009029FF">
            <w:pPr>
              <w:rPr>
                <w:rFonts w:ascii="Calibri" w:hAnsi="Calibri" w:cs="Calibri"/>
                <w:b/>
              </w:rPr>
            </w:pPr>
            <w:r>
              <w:rPr>
                <w:rFonts w:ascii="Calibri" w:eastAsia="Arial Unicode MS" w:hAnsi="Calibri" w:cs="Calibri"/>
                <w:i/>
                <w:iCs/>
              </w:rPr>
              <w:t>P</w:t>
            </w:r>
            <w:r w:rsidRPr="00406A23">
              <w:rPr>
                <w:rFonts w:ascii="Calibri" w:eastAsia="Arial Unicode MS" w:hAnsi="Calibri" w:cs="Calibri"/>
                <w:i/>
                <w:iCs/>
              </w:rPr>
              <w:t>ermite al administrador agregar nuevos productos al catálogo de la empresa. Esto incluye ingresar la información relevante del producto, como nombre, descripción, precio, imágenes y categoría.</w:t>
            </w:r>
          </w:p>
        </w:tc>
      </w:tr>
      <w:tr w:rsidR="00DC2BD7" w:rsidRPr="007A2794" w14:paraId="519BD559" w14:textId="77777777" w:rsidTr="009029FF">
        <w:tc>
          <w:tcPr>
            <w:tcW w:w="9658" w:type="dxa"/>
            <w:gridSpan w:val="4"/>
            <w:tcBorders>
              <w:bottom w:val="single" w:sz="4" w:space="0" w:color="auto"/>
            </w:tcBorders>
          </w:tcPr>
          <w:p w14:paraId="7EC49F56" w14:textId="77777777" w:rsidR="00DC2BD7" w:rsidRPr="007A2794" w:rsidRDefault="00DC2BD7" w:rsidP="009029FF">
            <w:pPr>
              <w:rPr>
                <w:rFonts w:ascii="Calibri" w:hAnsi="Calibri" w:cs="Calibri"/>
                <w:b/>
              </w:rPr>
            </w:pPr>
            <w:r w:rsidRPr="007A2794">
              <w:rPr>
                <w:rFonts w:ascii="Calibri" w:hAnsi="Calibri" w:cs="Calibri"/>
                <w:b/>
              </w:rPr>
              <w:t>NOTAS:</w:t>
            </w:r>
          </w:p>
          <w:p w14:paraId="5821B222" w14:textId="77777777" w:rsidR="00DC2BD7" w:rsidRPr="00406A23" w:rsidRDefault="00DC2BD7" w:rsidP="00DC2BD7">
            <w:pPr>
              <w:numPr>
                <w:ilvl w:val="0"/>
                <w:numId w:val="168"/>
              </w:numPr>
              <w:rPr>
                <w:rFonts w:ascii="Calibri" w:hAnsi="Calibri" w:cs="Calibri"/>
                <w:i/>
                <w:lang w:eastAsia="es-ES"/>
              </w:rPr>
            </w:pPr>
            <w:r w:rsidRPr="00406A23">
              <w:rPr>
                <w:rFonts w:ascii="Calibri" w:hAnsi="Calibri" w:cs="Calibri"/>
                <w:i/>
                <w:lang w:eastAsia="es-ES"/>
              </w:rPr>
              <w:t>Solo el administrador tiene permisos para registrar productos en el catálogo.</w:t>
            </w:r>
          </w:p>
          <w:p w14:paraId="1FBBA0FD" w14:textId="77777777" w:rsidR="00DC2BD7" w:rsidRPr="00406A23" w:rsidRDefault="00DC2BD7" w:rsidP="00DC2BD7">
            <w:pPr>
              <w:numPr>
                <w:ilvl w:val="0"/>
                <w:numId w:val="168"/>
              </w:numPr>
              <w:rPr>
                <w:rFonts w:ascii="Calibri" w:hAnsi="Calibri" w:cs="Calibri"/>
                <w:i/>
                <w:lang w:eastAsia="es-ES"/>
              </w:rPr>
            </w:pPr>
            <w:r w:rsidRPr="00406A23">
              <w:rPr>
                <w:rFonts w:ascii="Calibri" w:hAnsi="Calibri" w:cs="Calibri"/>
                <w:i/>
                <w:lang w:eastAsia="es-ES"/>
              </w:rPr>
              <w:t>Se deben aplicar validaciones para garantizar la integridad y consistencia de los datos ingresados.</w:t>
            </w:r>
          </w:p>
          <w:p w14:paraId="7C1BCD31" w14:textId="77777777" w:rsidR="00DC2BD7" w:rsidRPr="007A2794" w:rsidRDefault="00DC2BD7" w:rsidP="00DC2BD7">
            <w:pPr>
              <w:numPr>
                <w:ilvl w:val="0"/>
                <w:numId w:val="168"/>
              </w:numPr>
              <w:rPr>
                <w:rFonts w:ascii="Calibri" w:hAnsi="Calibri" w:cs="Calibri"/>
                <w:i/>
              </w:rPr>
            </w:pPr>
            <w:r w:rsidRPr="00406A23">
              <w:rPr>
                <w:rFonts w:ascii="Calibri" w:hAnsi="Calibri" w:cs="Calibri"/>
                <w:i/>
                <w:lang w:eastAsia="es-ES"/>
              </w:rPr>
              <w:t>Los productos registrados deben ser visibles para los clientes en el catálogo.</w:t>
            </w:r>
          </w:p>
        </w:tc>
      </w:tr>
      <w:tr w:rsidR="00DC2BD7" w:rsidRPr="007A2794" w14:paraId="15932EE0" w14:textId="77777777" w:rsidTr="009029FF">
        <w:tc>
          <w:tcPr>
            <w:tcW w:w="9658" w:type="dxa"/>
            <w:gridSpan w:val="4"/>
            <w:tcBorders>
              <w:bottom w:val="single" w:sz="4" w:space="0" w:color="auto"/>
            </w:tcBorders>
          </w:tcPr>
          <w:p w14:paraId="62549D9B" w14:textId="77777777" w:rsidR="00DC2BD7" w:rsidRPr="007A2794" w:rsidRDefault="00DC2BD7" w:rsidP="009029FF">
            <w:pPr>
              <w:rPr>
                <w:rFonts w:ascii="Calibri" w:eastAsia="Arial Unicode MS" w:hAnsi="Calibri" w:cs="Calibri"/>
                <w:i/>
              </w:rPr>
            </w:pPr>
            <w:r w:rsidRPr="007A2794">
              <w:rPr>
                <w:rFonts w:ascii="Calibri" w:hAnsi="Calibri" w:cs="Calibri"/>
                <w:b/>
              </w:rPr>
              <w:t xml:space="preserve">CRITERIOS DE ACEPTACIÓN: </w:t>
            </w:r>
          </w:p>
          <w:p w14:paraId="632F4130" w14:textId="77777777" w:rsidR="00DC2BD7" w:rsidRPr="00406A23" w:rsidRDefault="00DC2BD7" w:rsidP="00DC2BD7">
            <w:pPr>
              <w:numPr>
                <w:ilvl w:val="0"/>
                <w:numId w:val="169"/>
              </w:numPr>
              <w:rPr>
                <w:rFonts w:ascii="Calibri" w:hAnsi="Calibri" w:cs="Calibri"/>
                <w:i/>
              </w:rPr>
            </w:pPr>
            <w:r w:rsidRPr="00406A23">
              <w:rPr>
                <w:rFonts w:ascii="Calibri" w:hAnsi="Calibri" w:cs="Calibri"/>
                <w:i/>
              </w:rPr>
              <w:t>Los productos se registran correctamente en el catálogo.</w:t>
            </w:r>
          </w:p>
          <w:p w14:paraId="26E4AE46" w14:textId="77777777" w:rsidR="00DC2BD7" w:rsidRPr="00406A23" w:rsidRDefault="00DC2BD7" w:rsidP="00DC2BD7">
            <w:pPr>
              <w:numPr>
                <w:ilvl w:val="0"/>
                <w:numId w:val="169"/>
              </w:numPr>
              <w:rPr>
                <w:rFonts w:ascii="Calibri" w:hAnsi="Calibri" w:cs="Calibri"/>
                <w:i/>
              </w:rPr>
            </w:pPr>
            <w:r w:rsidRPr="00406A23">
              <w:rPr>
                <w:rFonts w:ascii="Calibri" w:hAnsi="Calibri" w:cs="Calibri"/>
                <w:i/>
              </w:rPr>
              <w:t>Se aplican validaciones para garantizar la integridad y consistencia de los datos ingresados.</w:t>
            </w:r>
          </w:p>
          <w:p w14:paraId="2DFE731F" w14:textId="77777777" w:rsidR="00DC2BD7" w:rsidRPr="007A2794" w:rsidRDefault="00DC2BD7" w:rsidP="00DC2BD7">
            <w:pPr>
              <w:numPr>
                <w:ilvl w:val="0"/>
                <w:numId w:val="169"/>
              </w:numPr>
              <w:rPr>
                <w:rFonts w:ascii="Calibri" w:hAnsi="Calibri" w:cs="Calibri"/>
                <w:b/>
              </w:rPr>
            </w:pPr>
            <w:r w:rsidRPr="00406A23">
              <w:rPr>
                <w:rFonts w:ascii="Calibri" w:hAnsi="Calibri" w:cs="Calibri"/>
                <w:i/>
              </w:rPr>
              <w:lastRenderedPageBreak/>
              <w:t>Los productos registrados son visibles para los clientes en el catálogo.</w:t>
            </w:r>
          </w:p>
        </w:tc>
      </w:tr>
      <w:tr w:rsidR="00DC2BD7" w:rsidRPr="007A2794" w14:paraId="47598F2F" w14:textId="77777777" w:rsidTr="009029FF">
        <w:trPr>
          <w:trHeight w:val="345"/>
        </w:trPr>
        <w:tc>
          <w:tcPr>
            <w:tcW w:w="9658" w:type="dxa"/>
            <w:gridSpan w:val="4"/>
            <w:tcBorders>
              <w:bottom w:val="single" w:sz="4" w:space="0" w:color="auto"/>
            </w:tcBorders>
            <w:shd w:val="clear" w:color="auto" w:fill="D9D9D9"/>
          </w:tcPr>
          <w:p w14:paraId="4A7A0D35" w14:textId="77777777" w:rsidR="00DC2BD7" w:rsidRPr="007A2794" w:rsidRDefault="00DC2BD7" w:rsidP="009029FF">
            <w:pPr>
              <w:autoSpaceDE w:val="0"/>
              <w:autoSpaceDN w:val="0"/>
              <w:adjustRightInd w:val="0"/>
              <w:rPr>
                <w:rFonts w:ascii="Calibri" w:hAnsi="Calibri" w:cs="Calibri"/>
                <w:b/>
              </w:rPr>
            </w:pPr>
            <w:r w:rsidRPr="007A2794">
              <w:rPr>
                <w:rFonts w:ascii="Calibri" w:hAnsi="Calibri" w:cs="Calibri"/>
                <w:b/>
              </w:rPr>
              <w:lastRenderedPageBreak/>
              <w:t xml:space="preserve">ESCENARIOS: </w:t>
            </w:r>
          </w:p>
        </w:tc>
      </w:tr>
      <w:tr w:rsidR="00DC2BD7" w:rsidRPr="007A2794" w14:paraId="475B8573" w14:textId="77777777" w:rsidTr="009029FF">
        <w:trPr>
          <w:trHeight w:val="1674"/>
        </w:trPr>
        <w:tc>
          <w:tcPr>
            <w:tcW w:w="1134" w:type="dxa"/>
            <w:tcBorders>
              <w:bottom w:val="single" w:sz="4" w:space="0" w:color="auto"/>
            </w:tcBorders>
          </w:tcPr>
          <w:p w14:paraId="51D6CB40" w14:textId="77777777" w:rsidR="00DC2BD7" w:rsidRPr="007A2794" w:rsidRDefault="00DC2BD7" w:rsidP="009029FF">
            <w:pPr>
              <w:autoSpaceDE w:val="0"/>
              <w:autoSpaceDN w:val="0"/>
              <w:adjustRightInd w:val="0"/>
              <w:rPr>
                <w:rFonts w:ascii="Calibri" w:hAnsi="Calibri" w:cs="Calibri"/>
                <w:i/>
                <w:lang w:eastAsia="es-ES"/>
              </w:rPr>
            </w:pPr>
            <w:r w:rsidRPr="007A2794">
              <w:rPr>
                <w:rFonts w:ascii="Calibri" w:eastAsia="Arial Unicode MS" w:hAnsi="Calibri" w:cs="Calibri"/>
              </w:rPr>
              <w:t xml:space="preserve">ES-6.1     </w:t>
            </w:r>
          </w:p>
          <w:p w14:paraId="38403389" w14:textId="77777777" w:rsidR="00DC2BD7" w:rsidRPr="007A2794"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1205EE15" w14:textId="77777777" w:rsidR="00DC2BD7" w:rsidRPr="00406A23" w:rsidRDefault="00DC2BD7" w:rsidP="009029FF">
            <w:pPr>
              <w:autoSpaceDE w:val="0"/>
              <w:autoSpaceDN w:val="0"/>
              <w:adjustRightInd w:val="0"/>
              <w:rPr>
                <w:rFonts w:ascii="Calibri" w:hAnsi="Calibri" w:cs="Calibri"/>
                <w:b/>
                <w:bCs/>
              </w:rPr>
            </w:pPr>
            <w:r w:rsidRPr="00FB6830">
              <w:rPr>
                <w:rFonts w:ascii="Calibri" w:hAnsi="Calibri" w:cs="Calibri"/>
                <w:b/>
                <w:bCs/>
              </w:rPr>
              <w:t>DESCRIPCIÓN:</w:t>
            </w:r>
            <w:r w:rsidRPr="00406A23">
              <w:rPr>
                <w:rFonts w:ascii="Calibri" w:hAnsi="Calibri" w:cs="Calibri"/>
                <w:i/>
                <w:iCs/>
              </w:rPr>
              <w:t xml:space="preserve"> </w:t>
            </w:r>
            <w:r w:rsidRPr="00406A23">
              <w:rPr>
                <w:rFonts w:ascii="Calibri" w:hAnsi="Calibri" w:cs="Calibri"/>
                <w:b/>
                <w:bCs/>
              </w:rPr>
              <w:t xml:space="preserve">Registro exitoso de un producto en el catálogo. </w:t>
            </w:r>
          </w:p>
          <w:p w14:paraId="088B50E8"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406A23">
              <w:rPr>
                <w:rFonts w:ascii="Calibri" w:eastAsia="Arial Unicode MS" w:hAnsi="Calibri" w:cs="Calibri"/>
                <w:i/>
              </w:rPr>
              <w:t xml:space="preserve">El administrador accede al sistema, completa los datos requeridos para el nuevo producto y guarda la información. </w:t>
            </w:r>
          </w:p>
          <w:p w14:paraId="63AB8D60" w14:textId="77777777" w:rsidR="00DC2BD7" w:rsidRPr="00406A23" w:rsidRDefault="00DC2BD7" w:rsidP="009029FF">
            <w:pPr>
              <w:rPr>
                <w:rFonts w:ascii="Calibri" w:eastAsia="Arial Unicode MS" w:hAnsi="Calibri" w:cs="Calibri"/>
                <w:i/>
              </w:rPr>
            </w:pPr>
            <w:r w:rsidRPr="00616FE4">
              <w:rPr>
                <w:rFonts w:ascii="Calibri" w:eastAsia="Arial Unicode MS" w:hAnsi="Calibri" w:cs="Calibri"/>
                <w:b/>
                <w:bCs/>
                <w:i/>
              </w:rPr>
              <w:t>RESULTADOS:</w:t>
            </w:r>
            <w:r>
              <w:rPr>
                <w:rFonts w:ascii="Calibri" w:eastAsia="Arial Unicode MS" w:hAnsi="Calibri" w:cs="Calibri"/>
                <w:b/>
                <w:bCs/>
                <w:i/>
              </w:rPr>
              <w:t xml:space="preserve"> </w:t>
            </w:r>
            <w:r w:rsidRPr="00406A23">
              <w:rPr>
                <w:rFonts w:ascii="Calibri" w:eastAsia="Arial Unicode MS" w:hAnsi="Calibri" w:cs="Calibri"/>
                <w:i/>
              </w:rPr>
              <w:t>El producto se registra correctamente en el catálogo y se muestra un mensaje de confirmación.</w:t>
            </w:r>
          </w:p>
        </w:tc>
      </w:tr>
      <w:tr w:rsidR="00DC2BD7" w:rsidRPr="007A2794" w14:paraId="6681B76C" w14:textId="77777777" w:rsidTr="009029FF">
        <w:trPr>
          <w:trHeight w:val="1674"/>
        </w:trPr>
        <w:tc>
          <w:tcPr>
            <w:tcW w:w="1134" w:type="dxa"/>
            <w:tcBorders>
              <w:bottom w:val="single" w:sz="4" w:space="0" w:color="auto"/>
            </w:tcBorders>
          </w:tcPr>
          <w:p w14:paraId="1D1B63FF" w14:textId="77777777" w:rsidR="00DC2BD7" w:rsidRPr="007A2794" w:rsidRDefault="00DC2BD7" w:rsidP="009029FF">
            <w:pPr>
              <w:autoSpaceDE w:val="0"/>
              <w:autoSpaceDN w:val="0"/>
              <w:adjustRightInd w:val="0"/>
              <w:rPr>
                <w:rFonts w:ascii="Calibri" w:hAnsi="Calibri" w:cs="Calibri"/>
                <w:i/>
                <w:lang w:eastAsia="es-ES"/>
              </w:rPr>
            </w:pPr>
            <w:r w:rsidRPr="007A2794">
              <w:rPr>
                <w:rFonts w:ascii="Calibri" w:eastAsia="Arial Unicode MS" w:hAnsi="Calibri" w:cs="Calibri"/>
              </w:rPr>
              <w:t xml:space="preserve">ES-6.2     </w:t>
            </w:r>
          </w:p>
          <w:p w14:paraId="3ED7F199" w14:textId="77777777" w:rsidR="00DC2BD7" w:rsidRPr="007A2794"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7D5C4AC0"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406A23">
              <w:rPr>
                <w:rFonts w:ascii="Calibri" w:hAnsi="Calibri" w:cs="Calibri"/>
                <w:i/>
                <w:iCs/>
              </w:rPr>
              <w:t>Registro fallido debido a datos incorrectos o faltantes</w:t>
            </w:r>
          </w:p>
          <w:p w14:paraId="58ACB597"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406A23">
              <w:rPr>
                <w:rFonts w:ascii="Calibri" w:eastAsia="Arial Unicode MS" w:hAnsi="Calibri" w:cs="Calibri"/>
                <w:i/>
              </w:rPr>
              <w:t>El administrador intenta registrar un producto, pero se encuentra con campos vacíos o datos incorrectos.</w:t>
            </w:r>
          </w:p>
          <w:p w14:paraId="74BF35D9" w14:textId="77777777" w:rsidR="00DC2BD7" w:rsidRPr="007A2794" w:rsidRDefault="00DC2BD7" w:rsidP="009029FF">
            <w:pPr>
              <w:autoSpaceDE w:val="0"/>
              <w:autoSpaceDN w:val="0"/>
              <w:adjustRightInd w:val="0"/>
              <w:rPr>
                <w:rFonts w:ascii="Calibri" w:hAnsi="Calibri" w:cs="Calibri"/>
                <w:b/>
              </w:rPr>
            </w:pPr>
            <w:r w:rsidRPr="00616FE4">
              <w:rPr>
                <w:rFonts w:ascii="Calibri" w:eastAsia="Arial Unicode MS" w:hAnsi="Calibri" w:cs="Calibri"/>
                <w:b/>
                <w:bCs/>
                <w:i/>
              </w:rPr>
              <w:t>RESULTADOS:</w:t>
            </w:r>
            <w:r>
              <w:rPr>
                <w:rFonts w:ascii="Calibri" w:eastAsia="Arial Unicode MS" w:hAnsi="Calibri" w:cs="Calibri"/>
                <w:b/>
                <w:bCs/>
                <w:i/>
              </w:rPr>
              <w:t xml:space="preserve"> </w:t>
            </w:r>
            <w:r w:rsidRPr="00406A23">
              <w:rPr>
                <w:rFonts w:ascii="Calibri" w:eastAsia="Arial Unicode MS" w:hAnsi="Calibri" w:cs="Calibri"/>
                <w:i/>
              </w:rPr>
              <w:t>Se muestra un mensaje de error indicando que algunos campos contienen información incorrecta o faltante. Se solicita al administrador que corrija los datos y vuelva a intentar el registro.</w:t>
            </w:r>
          </w:p>
        </w:tc>
      </w:tr>
      <w:tr w:rsidR="00DC2BD7" w:rsidRPr="007A2794" w14:paraId="6D455101" w14:textId="77777777" w:rsidTr="009029FF">
        <w:trPr>
          <w:trHeight w:val="1674"/>
        </w:trPr>
        <w:tc>
          <w:tcPr>
            <w:tcW w:w="1134" w:type="dxa"/>
            <w:tcBorders>
              <w:bottom w:val="single" w:sz="4" w:space="0" w:color="auto"/>
            </w:tcBorders>
          </w:tcPr>
          <w:p w14:paraId="1966922A" w14:textId="77777777" w:rsidR="00DC2BD7" w:rsidRPr="007A2794" w:rsidRDefault="00DC2BD7" w:rsidP="009029FF">
            <w:pPr>
              <w:autoSpaceDE w:val="0"/>
              <w:autoSpaceDN w:val="0"/>
              <w:adjustRightInd w:val="0"/>
              <w:rPr>
                <w:rFonts w:ascii="Calibri" w:hAnsi="Calibri" w:cs="Calibri"/>
                <w:i/>
                <w:lang w:eastAsia="es-ES"/>
              </w:rPr>
            </w:pPr>
            <w:r w:rsidRPr="007A2794">
              <w:rPr>
                <w:rFonts w:ascii="Calibri" w:eastAsia="Arial Unicode MS" w:hAnsi="Calibri" w:cs="Calibri"/>
              </w:rPr>
              <w:t xml:space="preserve">ES-6.3     </w:t>
            </w:r>
          </w:p>
          <w:p w14:paraId="0F020644" w14:textId="77777777" w:rsidR="00DC2BD7" w:rsidRPr="007A2794" w:rsidRDefault="00DC2BD7" w:rsidP="009029F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5BB70A3C"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406A23">
              <w:rPr>
                <w:rFonts w:ascii="Calibri" w:hAnsi="Calibri" w:cs="Calibri"/>
                <w:i/>
                <w:iCs/>
              </w:rPr>
              <w:t>Registro fallido debido a problemas de conexión.</w:t>
            </w:r>
          </w:p>
          <w:p w14:paraId="18108E18"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406A23">
              <w:rPr>
                <w:rFonts w:ascii="Calibri" w:eastAsia="Arial Unicode MS" w:hAnsi="Calibri" w:cs="Calibri"/>
                <w:i/>
              </w:rPr>
              <w:t>Durante el proceso de registro, se experimentan problemas de conexión a Internet o caída del sistema.</w:t>
            </w:r>
          </w:p>
          <w:p w14:paraId="4E27F095" w14:textId="77777777" w:rsidR="00DC2BD7" w:rsidRPr="007A2794" w:rsidRDefault="00DC2BD7" w:rsidP="009029FF">
            <w:pPr>
              <w:autoSpaceDE w:val="0"/>
              <w:autoSpaceDN w:val="0"/>
              <w:adjustRightInd w:val="0"/>
              <w:rPr>
                <w:rFonts w:ascii="Calibri" w:hAnsi="Calibri" w:cs="Calibri"/>
                <w:b/>
                <w:bCs/>
              </w:rPr>
            </w:pPr>
            <w:r w:rsidRPr="00616FE4">
              <w:rPr>
                <w:rFonts w:ascii="Calibri" w:eastAsia="Arial Unicode MS" w:hAnsi="Calibri" w:cs="Calibri"/>
                <w:b/>
                <w:bCs/>
                <w:i/>
              </w:rPr>
              <w:t>RESULTADOS:</w:t>
            </w:r>
            <w:r>
              <w:rPr>
                <w:rFonts w:ascii="Calibri" w:eastAsia="Arial Unicode MS" w:hAnsi="Calibri" w:cs="Calibri"/>
                <w:b/>
                <w:bCs/>
                <w:i/>
              </w:rPr>
              <w:t xml:space="preserve"> </w:t>
            </w:r>
            <w:r w:rsidRPr="00406A23">
              <w:rPr>
                <w:rFonts w:ascii="Calibri" w:eastAsia="Arial Unicode MS" w:hAnsi="Calibri" w:cs="Calibri"/>
                <w:i/>
              </w:rPr>
              <w:t>Se muestra un mensaje de error indicando que no se pudo realizar el registro debido a problemas de conexión. Se solicita al administrador que vuelva a intentar el registro más tarde.</w:t>
            </w:r>
          </w:p>
        </w:tc>
      </w:tr>
      <w:tr w:rsidR="00DC2BD7" w:rsidRPr="00920C8A" w14:paraId="461DDD95" w14:textId="77777777" w:rsidTr="009029FF">
        <w:tc>
          <w:tcPr>
            <w:tcW w:w="9658" w:type="dxa"/>
            <w:gridSpan w:val="4"/>
          </w:tcPr>
          <w:p w14:paraId="17417B24" w14:textId="77777777" w:rsidR="00DC2BD7" w:rsidRPr="00920C8A" w:rsidRDefault="00DC2BD7" w:rsidP="009029FF">
            <w:pPr>
              <w:rPr>
                <w:rFonts w:ascii="Calibri" w:hAnsi="Calibri" w:cs="Calibri"/>
                <w:b/>
              </w:rPr>
            </w:pPr>
            <w:r w:rsidRPr="007A2794">
              <w:rPr>
                <w:rFonts w:ascii="Calibri" w:hAnsi="Calibri" w:cs="Calibri"/>
                <w:b/>
              </w:rPr>
              <w:t>REQUERIMIENTOS ESPECIALES - REGLAS DEL NEGOCIO Y DEL SISTEMA:</w:t>
            </w:r>
          </w:p>
        </w:tc>
      </w:tr>
      <w:tr w:rsidR="00DC2BD7" w:rsidRPr="00920C8A" w14:paraId="2D59AD39" w14:textId="77777777" w:rsidTr="009029FF">
        <w:trPr>
          <w:trHeight w:val="345"/>
        </w:trPr>
        <w:tc>
          <w:tcPr>
            <w:tcW w:w="9658" w:type="dxa"/>
            <w:gridSpan w:val="4"/>
          </w:tcPr>
          <w:p w14:paraId="02CA7E3D" w14:textId="77777777" w:rsidR="00DC2BD7" w:rsidRPr="00920C8A" w:rsidRDefault="00DC2BD7" w:rsidP="009029FF">
            <w:pPr>
              <w:rPr>
                <w:rFonts w:ascii="Calibri" w:hAnsi="Calibri" w:cs="Calibri"/>
                <w:b/>
              </w:rPr>
            </w:pPr>
            <w:r w:rsidRPr="007A2794">
              <w:rPr>
                <w:rFonts w:ascii="Calibri" w:hAnsi="Calibri" w:cs="Calibri"/>
                <w:b/>
              </w:rPr>
              <w:t>RIESGOS:</w:t>
            </w:r>
          </w:p>
        </w:tc>
      </w:tr>
      <w:tr w:rsidR="00DC2BD7" w:rsidRPr="007A2794" w14:paraId="7F65C91D" w14:textId="77777777" w:rsidTr="009029FF">
        <w:trPr>
          <w:trHeight w:val="421"/>
        </w:trPr>
        <w:tc>
          <w:tcPr>
            <w:tcW w:w="9658" w:type="dxa"/>
            <w:gridSpan w:val="4"/>
          </w:tcPr>
          <w:p w14:paraId="64572CFD" w14:textId="77777777" w:rsidR="00DC2BD7" w:rsidRPr="007A2794" w:rsidRDefault="00DC2BD7" w:rsidP="009029FF">
            <w:pPr>
              <w:rPr>
                <w:rFonts w:ascii="Calibri" w:hAnsi="Calibri" w:cs="Calibri"/>
                <w:b/>
              </w:rPr>
            </w:pPr>
            <w:r w:rsidRPr="007A2794">
              <w:rPr>
                <w:rFonts w:ascii="Calibri" w:hAnsi="Calibri" w:cs="Calibri"/>
                <w:b/>
              </w:rPr>
              <w:t>PROTOTIPO EXPLORATORIO</w:t>
            </w:r>
          </w:p>
        </w:tc>
      </w:tr>
    </w:tbl>
    <w:p w14:paraId="7EE14A41" w14:textId="77777777" w:rsidR="00DC2BD7" w:rsidRPr="000E26D2" w:rsidRDefault="00DC2BD7" w:rsidP="00DC2BD7"/>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C2BD7" w:rsidRPr="00A74C04" w14:paraId="25B0859A" w14:textId="77777777" w:rsidTr="009029FF">
        <w:trPr>
          <w:tblHeader/>
        </w:trPr>
        <w:tc>
          <w:tcPr>
            <w:tcW w:w="4903" w:type="dxa"/>
            <w:gridSpan w:val="2"/>
            <w:shd w:val="clear" w:color="auto" w:fill="D9D9D9"/>
          </w:tcPr>
          <w:p w14:paraId="23EA8F09" w14:textId="77777777" w:rsidR="00DC2BD7" w:rsidRPr="00A74C04" w:rsidRDefault="00DC2BD7" w:rsidP="009029FF">
            <w:pPr>
              <w:rPr>
                <w:rFonts w:ascii="Calibri" w:hAnsi="Calibri" w:cs="Calibri"/>
                <w:b/>
              </w:rPr>
            </w:pPr>
            <w:r w:rsidRPr="00A74C04">
              <w:rPr>
                <w:rFonts w:ascii="Calibri" w:hAnsi="Calibri" w:cs="Calibri"/>
                <w:b/>
              </w:rPr>
              <w:t>IDENTIFICADOR CASO DE USO:</w:t>
            </w:r>
          </w:p>
          <w:p w14:paraId="787E03A3" w14:textId="77777777" w:rsidR="00DC2BD7" w:rsidRPr="00A74C04" w:rsidRDefault="00DC2BD7" w:rsidP="009029FF">
            <w:pPr>
              <w:rPr>
                <w:rFonts w:ascii="Calibri" w:hAnsi="Calibri" w:cs="Calibri"/>
                <w:b/>
              </w:rPr>
            </w:pPr>
            <w:r w:rsidRPr="00A74C04">
              <w:rPr>
                <w:rFonts w:ascii="Calibri" w:hAnsi="Calibri" w:cs="Calibri"/>
                <w:b/>
              </w:rPr>
              <w:t>CU-</w:t>
            </w:r>
            <w:r>
              <w:rPr>
                <w:rFonts w:ascii="Calibri" w:hAnsi="Calibri" w:cs="Calibri"/>
                <w:b/>
              </w:rPr>
              <w:t>4</w:t>
            </w:r>
          </w:p>
        </w:tc>
        <w:tc>
          <w:tcPr>
            <w:tcW w:w="4755" w:type="dxa"/>
            <w:gridSpan w:val="2"/>
            <w:shd w:val="clear" w:color="auto" w:fill="D9D9D9"/>
          </w:tcPr>
          <w:p w14:paraId="155E8D56" w14:textId="77777777" w:rsidR="00DC2BD7" w:rsidRPr="00A74C04" w:rsidRDefault="00DC2BD7" w:rsidP="009029FF">
            <w:pPr>
              <w:rPr>
                <w:rFonts w:ascii="Calibri" w:hAnsi="Calibri" w:cs="Calibri"/>
                <w:b/>
              </w:rPr>
            </w:pPr>
            <w:r w:rsidRPr="00A74C04">
              <w:rPr>
                <w:rFonts w:ascii="Calibri" w:hAnsi="Calibri" w:cs="Calibri"/>
                <w:b/>
              </w:rPr>
              <w:t>NOMBRE:</w:t>
            </w:r>
          </w:p>
          <w:p w14:paraId="6760DF4D" w14:textId="77777777" w:rsidR="00DC2BD7" w:rsidRPr="00A74C04" w:rsidRDefault="00DC2BD7" w:rsidP="009029FF">
            <w:pPr>
              <w:rPr>
                <w:rFonts w:ascii="Calibri" w:hAnsi="Calibri" w:cs="Calibri"/>
              </w:rPr>
            </w:pPr>
            <w:r w:rsidRPr="00A74C04">
              <w:rPr>
                <w:rFonts w:ascii="Calibri" w:eastAsia="Arial Unicode MS" w:hAnsi="Calibri" w:cs="Calibri"/>
                <w:iCs/>
              </w:rPr>
              <w:t>Consultar</w:t>
            </w:r>
            <w:r>
              <w:rPr>
                <w:rFonts w:ascii="Calibri" w:eastAsia="Arial Unicode MS" w:hAnsi="Calibri" w:cs="Calibri"/>
                <w:iCs/>
              </w:rPr>
              <w:t xml:space="preserve"> productos</w:t>
            </w:r>
            <w:r w:rsidRPr="00A74C04">
              <w:rPr>
                <w:rFonts w:ascii="Calibri" w:eastAsia="Arial Unicode MS" w:hAnsi="Calibri" w:cs="Calibri"/>
                <w:iCs/>
              </w:rPr>
              <w:t xml:space="preserve"> en el catálogo </w:t>
            </w:r>
          </w:p>
          <w:p w14:paraId="0A637C9F" w14:textId="77777777" w:rsidR="00DC2BD7" w:rsidRPr="00A74C04" w:rsidRDefault="00DC2BD7" w:rsidP="009029FF">
            <w:pPr>
              <w:rPr>
                <w:rFonts w:ascii="Calibri" w:hAnsi="Calibri" w:cs="Calibri"/>
                <w:b/>
              </w:rPr>
            </w:pPr>
          </w:p>
        </w:tc>
      </w:tr>
      <w:tr w:rsidR="00DC2BD7" w:rsidRPr="00A74C04" w14:paraId="07CE2774" w14:textId="77777777" w:rsidTr="009029FF">
        <w:tc>
          <w:tcPr>
            <w:tcW w:w="6485" w:type="dxa"/>
            <w:gridSpan w:val="3"/>
          </w:tcPr>
          <w:p w14:paraId="00023460" w14:textId="77777777" w:rsidR="00DC2BD7" w:rsidRPr="00A74C04" w:rsidRDefault="00DC2BD7" w:rsidP="009029FF">
            <w:pPr>
              <w:rPr>
                <w:rFonts w:ascii="Calibri" w:hAnsi="Calibri" w:cs="Calibri"/>
                <w:b/>
              </w:rPr>
            </w:pPr>
            <w:r w:rsidRPr="00A74C04">
              <w:rPr>
                <w:rFonts w:ascii="Calibri" w:hAnsi="Calibri" w:cs="Calibri"/>
                <w:b/>
              </w:rPr>
              <w:t>COMPLEJIDAD:</w:t>
            </w:r>
          </w:p>
          <w:p w14:paraId="6F9FE8AA" w14:textId="77777777" w:rsidR="00DC2BD7" w:rsidRPr="00A74C04" w:rsidRDefault="00DC2BD7" w:rsidP="009029FF">
            <w:pPr>
              <w:jc w:val="both"/>
              <w:rPr>
                <w:rFonts w:ascii="Calibri" w:hAnsi="Calibri" w:cs="Calibri"/>
                <w:b/>
              </w:rPr>
            </w:pPr>
            <w:r w:rsidRPr="00A74C04">
              <w:rPr>
                <w:rFonts w:ascii="Calibri" w:eastAsia="Arial Unicode MS" w:hAnsi="Calibri" w:cs="Calibri"/>
                <w:iCs/>
              </w:rPr>
              <w:t xml:space="preserve">Media </w:t>
            </w:r>
          </w:p>
        </w:tc>
        <w:tc>
          <w:tcPr>
            <w:tcW w:w="3173" w:type="dxa"/>
          </w:tcPr>
          <w:p w14:paraId="64ADBEE3" w14:textId="77777777" w:rsidR="00DC2BD7" w:rsidRPr="00A74C04" w:rsidRDefault="00DC2BD7" w:rsidP="009029FF">
            <w:pPr>
              <w:rPr>
                <w:rFonts w:ascii="Calibri" w:hAnsi="Calibri" w:cs="Calibri"/>
                <w:b/>
              </w:rPr>
            </w:pPr>
            <w:r w:rsidRPr="00A74C04">
              <w:rPr>
                <w:rFonts w:ascii="Calibri" w:hAnsi="Calibri" w:cs="Calibri"/>
                <w:b/>
              </w:rPr>
              <w:t>PRIORIDAD:</w:t>
            </w:r>
          </w:p>
          <w:p w14:paraId="7880FF46" w14:textId="77777777" w:rsidR="00DC2BD7" w:rsidRPr="00A74C04" w:rsidRDefault="00DC2BD7" w:rsidP="009029FF">
            <w:pPr>
              <w:rPr>
                <w:rFonts w:ascii="Calibri" w:hAnsi="Calibri" w:cs="Calibri"/>
                <w:b/>
              </w:rPr>
            </w:pPr>
            <w:r w:rsidRPr="00A74C04">
              <w:rPr>
                <w:rFonts w:ascii="Calibri" w:eastAsia="Arial Unicode MS" w:hAnsi="Calibri" w:cs="Calibri"/>
                <w:iCs/>
              </w:rPr>
              <w:t xml:space="preserve">Alta </w:t>
            </w:r>
          </w:p>
        </w:tc>
      </w:tr>
      <w:tr w:rsidR="00DC2BD7" w:rsidRPr="00A74C04" w14:paraId="0CE5C500" w14:textId="77777777" w:rsidTr="009029FF">
        <w:tc>
          <w:tcPr>
            <w:tcW w:w="9658" w:type="dxa"/>
            <w:gridSpan w:val="4"/>
          </w:tcPr>
          <w:p w14:paraId="0ACC4CE8" w14:textId="77777777" w:rsidR="00DC2BD7" w:rsidRPr="00A74C04" w:rsidRDefault="00DC2BD7" w:rsidP="009029FF">
            <w:pPr>
              <w:rPr>
                <w:rFonts w:ascii="Calibri" w:hAnsi="Calibri" w:cs="Calibri"/>
                <w:b/>
              </w:rPr>
            </w:pPr>
            <w:r w:rsidRPr="00A74C04">
              <w:rPr>
                <w:rFonts w:ascii="Calibri" w:hAnsi="Calibri" w:cs="Calibri"/>
                <w:b/>
              </w:rPr>
              <w:t>REQUERIMIENTO FUNCIONAL ASOCIADO:</w:t>
            </w:r>
          </w:p>
          <w:p w14:paraId="5AAF29DC" w14:textId="77777777" w:rsidR="00DC2BD7" w:rsidRPr="00A74C04" w:rsidRDefault="00DC2BD7" w:rsidP="009029FF">
            <w:pPr>
              <w:jc w:val="both"/>
              <w:rPr>
                <w:rFonts w:ascii="Calibri" w:hAnsi="Calibri" w:cs="Calibri"/>
                <w:i/>
                <w:lang w:eastAsia="es-ES"/>
              </w:rPr>
            </w:pPr>
            <w:r>
              <w:rPr>
                <w:rFonts w:ascii="Calibri" w:hAnsi="Calibri" w:cs="Calibri"/>
                <w:i/>
                <w:lang w:eastAsia="es-ES"/>
              </w:rPr>
              <w:t>RF-2, RF-12, RF-19</w:t>
            </w:r>
          </w:p>
        </w:tc>
      </w:tr>
      <w:tr w:rsidR="00DC2BD7" w:rsidRPr="00A74C04" w14:paraId="46CEABEF" w14:textId="77777777" w:rsidTr="009029FF">
        <w:tc>
          <w:tcPr>
            <w:tcW w:w="9658" w:type="dxa"/>
            <w:gridSpan w:val="4"/>
          </w:tcPr>
          <w:p w14:paraId="65C34FF0" w14:textId="77777777" w:rsidR="00DC2BD7" w:rsidRPr="00A74C04" w:rsidRDefault="00DC2BD7" w:rsidP="009029FF">
            <w:pPr>
              <w:rPr>
                <w:rFonts w:ascii="Calibri" w:hAnsi="Calibri" w:cs="Calibri"/>
                <w:b/>
              </w:rPr>
            </w:pPr>
            <w:r w:rsidRPr="00A74C04">
              <w:rPr>
                <w:rFonts w:ascii="Calibri" w:hAnsi="Calibri" w:cs="Calibri"/>
                <w:b/>
              </w:rPr>
              <w:t>ACTORES:</w:t>
            </w:r>
          </w:p>
          <w:p w14:paraId="10DE9A35" w14:textId="77777777" w:rsidR="00DC2BD7" w:rsidRPr="00F66207" w:rsidRDefault="00DC2BD7" w:rsidP="009029FF">
            <w:pPr>
              <w:rPr>
                <w:rFonts w:ascii="Calibri" w:hAnsi="Calibri" w:cs="Calibri"/>
                <w:bCs/>
                <w:i/>
                <w:iCs/>
              </w:rPr>
            </w:pPr>
            <w:r w:rsidRPr="00F66207">
              <w:rPr>
                <w:rFonts w:ascii="Calibri" w:hAnsi="Calibri" w:cs="Calibri"/>
                <w:bCs/>
                <w:i/>
                <w:iCs/>
              </w:rPr>
              <w:t>Clientes, Sistema web, Administrador</w:t>
            </w:r>
          </w:p>
        </w:tc>
      </w:tr>
      <w:tr w:rsidR="00DC2BD7" w:rsidRPr="00A74C04" w14:paraId="433CC702" w14:textId="77777777" w:rsidTr="009029FF">
        <w:tc>
          <w:tcPr>
            <w:tcW w:w="9658" w:type="dxa"/>
            <w:gridSpan w:val="4"/>
          </w:tcPr>
          <w:p w14:paraId="01A6D103" w14:textId="77777777" w:rsidR="00DC2BD7" w:rsidRPr="00A74C04" w:rsidRDefault="00DC2BD7" w:rsidP="009029FF">
            <w:pPr>
              <w:rPr>
                <w:rFonts w:ascii="Calibri" w:hAnsi="Calibri" w:cs="Calibri"/>
                <w:b/>
              </w:rPr>
            </w:pPr>
            <w:r w:rsidRPr="00A74C04">
              <w:rPr>
                <w:rFonts w:ascii="Calibri" w:hAnsi="Calibri" w:cs="Calibri"/>
                <w:b/>
              </w:rPr>
              <w:t>CASOS DE USO ASOCIADOS:</w:t>
            </w:r>
          </w:p>
          <w:p w14:paraId="77AD03C1" w14:textId="77777777" w:rsidR="00DC2BD7" w:rsidRPr="001700B9" w:rsidRDefault="00DC2BD7" w:rsidP="009029FF">
            <w:pPr>
              <w:rPr>
                <w:rFonts w:ascii="Calibri" w:eastAsia="Arial Unicode MS" w:hAnsi="Calibri" w:cs="Calibri"/>
                <w:i/>
                <w:iCs/>
              </w:rPr>
            </w:pPr>
            <w:r w:rsidRPr="001700B9">
              <w:rPr>
                <w:rFonts w:ascii="Calibri" w:eastAsia="Arial Unicode MS" w:hAnsi="Calibri" w:cs="Calibri"/>
                <w:i/>
                <w:iCs/>
              </w:rPr>
              <w:t>CU4: Consultar productos en el catálogo</w:t>
            </w:r>
          </w:p>
          <w:p w14:paraId="4375EEA3" w14:textId="77777777" w:rsidR="00DC2BD7" w:rsidRPr="001700B9" w:rsidRDefault="00DC2BD7" w:rsidP="009029FF">
            <w:pPr>
              <w:rPr>
                <w:rFonts w:ascii="Calibri" w:eastAsia="Arial Unicode MS" w:hAnsi="Calibri" w:cs="Calibri"/>
                <w:i/>
                <w:iCs/>
              </w:rPr>
            </w:pPr>
            <w:r w:rsidRPr="001700B9">
              <w:rPr>
                <w:rFonts w:ascii="Calibri" w:eastAsia="Arial Unicode MS" w:hAnsi="Calibri" w:cs="Calibri"/>
                <w:i/>
                <w:iCs/>
              </w:rPr>
              <w:t>CU11: Consultar órdenes de compra del cliente</w:t>
            </w:r>
          </w:p>
          <w:p w14:paraId="1E50BB68" w14:textId="77777777" w:rsidR="00DC2BD7" w:rsidRPr="001700B9" w:rsidRDefault="00DC2BD7" w:rsidP="009029FF">
            <w:pPr>
              <w:rPr>
                <w:rFonts w:ascii="Calibri" w:eastAsia="Arial Unicode MS" w:hAnsi="Calibri" w:cs="Calibri"/>
                <w:i/>
                <w:iCs/>
              </w:rPr>
            </w:pPr>
            <w:r w:rsidRPr="001700B9">
              <w:rPr>
                <w:rFonts w:ascii="Calibri" w:eastAsia="Arial Unicode MS" w:hAnsi="Calibri" w:cs="Calibri"/>
                <w:i/>
                <w:iCs/>
              </w:rPr>
              <w:t>CU22: Consultar inventario del sistema y bodega</w:t>
            </w:r>
          </w:p>
          <w:p w14:paraId="1A32569B" w14:textId="77777777" w:rsidR="00DC2BD7" w:rsidRPr="001700B9" w:rsidRDefault="00DC2BD7" w:rsidP="009029FF">
            <w:pPr>
              <w:rPr>
                <w:rFonts w:ascii="Calibri" w:eastAsia="Arial Unicode MS" w:hAnsi="Calibri" w:cs="Calibri"/>
                <w:i/>
                <w:iCs/>
              </w:rPr>
            </w:pPr>
            <w:r w:rsidRPr="001700B9">
              <w:rPr>
                <w:rFonts w:ascii="Calibri" w:eastAsia="Arial Unicode MS" w:hAnsi="Calibri" w:cs="Calibri"/>
                <w:i/>
                <w:iCs/>
              </w:rPr>
              <w:t>CU23: Consultar información del pedido de entrega del cliente</w:t>
            </w:r>
          </w:p>
          <w:p w14:paraId="18313946" w14:textId="77777777" w:rsidR="00DC2BD7" w:rsidRPr="001700B9" w:rsidRDefault="00DC2BD7" w:rsidP="009029FF">
            <w:pPr>
              <w:rPr>
                <w:rFonts w:ascii="Calibri" w:eastAsia="Arial Unicode MS" w:hAnsi="Calibri" w:cs="Calibri"/>
                <w:i/>
                <w:iCs/>
              </w:rPr>
            </w:pPr>
            <w:r w:rsidRPr="001700B9">
              <w:rPr>
                <w:rFonts w:ascii="Calibri" w:eastAsia="Arial Unicode MS" w:hAnsi="Calibri" w:cs="Calibri"/>
                <w:i/>
                <w:iCs/>
              </w:rPr>
              <w:t>CU24: Consultar disponibilidad de transporte en el sistema</w:t>
            </w:r>
          </w:p>
          <w:p w14:paraId="336EF86A" w14:textId="77777777" w:rsidR="00DC2BD7" w:rsidRPr="00A74C04" w:rsidRDefault="00DC2BD7" w:rsidP="009029FF">
            <w:pPr>
              <w:rPr>
                <w:rFonts w:ascii="Calibri" w:hAnsi="Calibri" w:cs="Calibri"/>
                <w:b/>
              </w:rPr>
            </w:pPr>
            <w:r w:rsidRPr="001700B9">
              <w:rPr>
                <w:rFonts w:ascii="Calibri" w:eastAsia="Arial Unicode MS" w:hAnsi="Calibri" w:cs="Calibri"/>
                <w:i/>
                <w:iCs/>
              </w:rPr>
              <w:t>CU30: Consultar soporte técnico del sistema</w:t>
            </w:r>
          </w:p>
        </w:tc>
      </w:tr>
      <w:tr w:rsidR="00DC2BD7" w:rsidRPr="00A74C04" w14:paraId="128E2540" w14:textId="77777777" w:rsidTr="009029FF">
        <w:tc>
          <w:tcPr>
            <w:tcW w:w="9658" w:type="dxa"/>
            <w:gridSpan w:val="4"/>
          </w:tcPr>
          <w:p w14:paraId="0DAB8307" w14:textId="77777777" w:rsidR="00DC2BD7" w:rsidRPr="00A74C04" w:rsidRDefault="00DC2BD7" w:rsidP="009029FF">
            <w:pPr>
              <w:rPr>
                <w:rFonts w:ascii="Calibri" w:hAnsi="Calibri" w:cs="Calibri"/>
                <w:lang w:eastAsia="es-ES"/>
              </w:rPr>
            </w:pPr>
            <w:r w:rsidRPr="00A74C04">
              <w:rPr>
                <w:rFonts w:ascii="Calibri" w:hAnsi="Calibri" w:cs="Calibri"/>
                <w:b/>
              </w:rPr>
              <w:t>DESCRIPCIÓN:</w:t>
            </w:r>
          </w:p>
          <w:p w14:paraId="07CE5B38" w14:textId="77777777" w:rsidR="00DC2BD7" w:rsidRPr="00A74C04" w:rsidRDefault="00DC2BD7" w:rsidP="009029FF">
            <w:pPr>
              <w:rPr>
                <w:rFonts w:ascii="Calibri" w:hAnsi="Calibri" w:cs="Calibri"/>
                <w:b/>
              </w:rPr>
            </w:pPr>
            <w:r>
              <w:rPr>
                <w:rFonts w:ascii="Calibri" w:hAnsi="Calibri"/>
                <w:i/>
              </w:rPr>
              <w:t>P</w:t>
            </w:r>
            <w:r w:rsidRPr="00F0312C">
              <w:rPr>
                <w:rFonts w:ascii="Calibri" w:hAnsi="Calibri"/>
                <w:i/>
              </w:rPr>
              <w:t xml:space="preserve">ermite al cliente explorar los productos disponibles en la plataforma de ventas en línea. El cliente puede buscar categorías, palabras clave o filtros para productos para refinar los </w:t>
            </w:r>
            <w:r w:rsidRPr="00F0312C">
              <w:rPr>
                <w:rFonts w:ascii="Calibri" w:hAnsi="Calibri"/>
                <w:i/>
              </w:rPr>
              <w:lastRenderedPageBreak/>
              <w:t>resultados. El sistema muestra una lista de productos que coinciden con los criterios de búsqueda y contienen detalles como el nombre, el precio y la disponibilidad de cada producto. El cliente puede seleccionar un producto para mostrar información más detallada y realizar acciones, p. B. Agregando al carrito de compras.</w:t>
            </w:r>
          </w:p>
        </w:tc>
      </w:tr>
      <w:tr w:rsidR="00DC2BD7" w:rsidRPr="00A74C04" w14:paraId="204AFB40" w14:textId="77777777" w:rsidTr="009029FF">
        <w:tc>
          <w:tcPr>
            <w:tcW w:w="9658" w:type="dxa"/>
            <w:gridSpan w:val="4"/>
            <w:tcBorders>
              <w:bottom w:val="single" w:sz="4" w:space="0" w:color="auto"/>
            </w:tcBorders>
          </w:tcPr>
          <w:p w14:paraId="7237BAAD" w14:textId="77777777" w:rsidR="00DC2BD7" w:rsidRPr="00A74C04" w:rsidRDefault="00DC2BD7" w:rsidP="009029FF">
            <w:pPr>
              <w:rPr>
                <w:rFonts w:ascii="Calibri" w:hAnsi="Calibri" w:cs="Calibri"/>
                <w:b/>
              </w:rPr>
            </w:pPr>
            <w:r w:rsidRPr="00A74C04">
              <w:rPr>
                <w:rFonts w:ascii="Calibri" w:hAnsi="Calibri" w:cs="Calibri"/>
                <w:b/>
              </w:rPr>
              <w:lastRenderedPageBreak/>
              <w:t>NOTAS:</w:t>
            </w:r>
          </w:p>
          <w:p w14:paraId="5F01620D" w14:textId="77777777" w:rsidR="00DC2BD7" w:rsidRDefault="00DC2BD7" w:rsidP="00DC2BD7">
            <w:pPr>
              <w:numPr>
                <w:ilvl w:val="0"/>
                <w:numId w:val="162"/>
              </w:numPr>
              <w:rPr>
                <w:rFonts w:ascii="Calibri" w:hAnsi="Calibri" w:cs="Calibri"/>
                <w:i/>
                <w:lang w:eastAsia="es-ES"/>
              </w:rPr>
            </w:pPr>
            <w:r w:rsidRPr="00F0312C">
              <w:rPr>
                <w:rFonts w:ascii="Calibri" w:hAnsi="Calibri" w:cs="Calibri"/>
                <w:i/>
                <w:lang w:eastAsia="es-ES"/>
              </w:rPr>
              <w:t>El catálogo del producto debe actualizarse y reflejar la información más reciente.</w:t>
            </w:r>
            <w:r w:rsidRPr="00F0312C">
              <w:rPr>
                <w:rFonts w:ascii="Calibri" w:hAnsi="Calibri" w:cs="Calibri"/>
                <w:i/>
                <w:lang w:eastAsia="es-ES"/>
              </w:rPr>
              <w:cr/>
            </w:r>
          </w:p>
          <w:p w14:paraId="531B7971" w14:textId="77777777" w:rsidR="00DC2BD7" w:rsidRDefault="00DC2BD7" w:rsidP="00DC2BD7">
            <w:pPr>
              <w:numPr>
                <w:ilvl w:val="0"/>
                <w:numId w:val="162"/>
              </w:numPr>
              <w:rPr>
                <w:rFonts w:ascii="Calibri" w:hAnsi="Calibri" w:cs="Calibri"/>
                <w:i/>
                <w:lang w:eastAsia="es-ES"/>
              </w:rPr>
            </w:pPr>
            <w:r w:rsidRPr="00F0312C">
              <w:rPr>
                <w:rFonts w:ascii="Calibri" w:hAnsi="Calibri" w:cs="Calibri"/>
                <w:i/>
                <w:lang w:eastAsia="es-ES"/>
              </w:rPr>
              <w:t>Se pueden utilizar diferentes métodos de búsqueda, como cuchillas de búsqueda, navegación con ciertas categorías o filtros.</w:t>
            </w:r>
            <w:r w:rsidRPr="00F0312C">
              <w:rPr>
                <w:rFonts w:ascii="Calibri" w:hAnsi="Calibri" w:cs="Calibri"/>
                <w:i/>
                <w:lang w:eastAsia="es-ES"/>
              </w:rPr>
              <w:cr/>
            </w:r>
          </w:p>
          <w:p w14:paraId="600ED365" w14:textId="77777777" w:rsidR="00DC2BD7" w:rsidRDefault="00DC2BD7" w:rsidP="00DC2BD7">
            <w:pPr>
              <w:numPr>
                <w:ilvl w:val="0"/>
                <w:numId w:val="162"/>
              </w:numPr>
              <w:rPr>
                <w:rFonts w:ascii="Calibri" w:hAnsi="Calibri" w:cs="Calibri"/>
                <w:i/>
                <w:lang w:eastAsia="es-ES"/>
              </w:rPr>
            </w:pPr>
            <w:r w:rsidRPr="00F0312C">
              <w:rPr>
                <w:rFonts w:ascii="Calibri" w:hAnsi="Calibri" w:cs="Calibri"/>
                <w:i/>
                <w:lang w:eastAsia="es-ES"/>
              </w:rPr>
              <w:t>Los detalles del producto pueden incluir imágenes, descripciones, especificaciones técnicas, opiniones de los clientes, etc.</w:t>
            </w:r>
            <w:r w:rsidRPr="00F0312C">
              <w:rPr>
                <w:rFonts w:ascii="Calibri" w:hAnsi="Calibri" w:cs="Calibri"/>
                <w:i/>
                <w:lang w:eastAsia="es-ES"/>
              </w:rPr>
              <w:cr/>
            </w:r>
          </w:p>
          <w:p w14:paraId="33D0A062" w14:textId="77777777" w:rsidR="00DC2BD7" w:rsidRDefault="00DC2BD7" w:rsidP="00DC2BD7">
            <w:pPr>
              <w:numPr>
                <w:ilvl w:val="0"/>
                <w:numId w:val="162"/>
              </w:numPr>
              <w:rPr>
                <w:rFonts w:ascii="Calibri" w:hAnsi="Calibri" w:cs="Calibri"/>
                <w:i/>
                <w:lang w:eastAsia="es-ES"/>
              </w:rPr>
            </w:pPr>
            <w:r w:rsidRPr="00F0312C">
              <w:rPr>
                <w:rFonts w:ascii="Calibri" w:hAnsi="Calibri" w:cs="Calibri"/>
                <w:i/>
                <w:lang w:eastAsia="es-ES"/>
              </w:rPr>
              <w:t>El sistema debe poder manejar grandes volúmenes de productos y mostrar los resultados de manera eficiente.</w:t>
            </w:r>
            <w:r w:rsidRPr="00F0312C">
              <w:rPr>
                <w:rFonts w:ascii="Calibri" w:hAnsi="Calibri" w:cs="Calibri"/>
                <w:i/>
                <w:lang w:eastAsia="es-ES"/>
              </w:rPr>
              <w:cr/>
            </w:r>
          </w:p>
          <w:p w14:paraId="65A5AF82" w14:textId="77777777" w:rsidR="00DC2BD7" w:rsidRPr="00A74C04" w:rsidRDefault="00DC2BD7" w:rsidP="00DC2BD7">
            <w:pPr>
              <w:numPr>
                <w:ilvl w:val="0"/>
                <w:numId w:val="162"/>
              </w:numPr>
              <w:rPr>
                <w:rFonts w:ascii="Calibri" w:hAnsi="Calibri" w:cs="Calibri"/>
                <w:i/>
                <w:lang w:eastAsia="es-ES"/>
              </w:rPr>
            </w:pPr>
            <w:r w:rsidRPr="00F0312C">
              <w:rPr>
                <w:rFonts w:ascii="Calibri" w:hAnsi="Calibri" w:cs="Calibri"/>
                <w:i/>
                <w:lang w:eastAsia="es-ES"/>
              </w:rPr>
              <w:t>Se pueden implementar funciones adicionales, como opciones para ordenar productos para precios, popularidad o fecha de lanzamiento.</w:t>
            </w:r>
          </w:p>
        </w:tc>
      </w:tr>
      <w:tr w:rsidR="00DC2BD7" w:rsidRPr="00A74C04" w14:paraId="1F0E482D" w14:textId="77777777" w:rsidTr="009029FF">
        <w:tc>
          <w:tcPr>
            <w:tcW w:w="9658" w:type="dxa"/>
            <w:gridSpan w:val="4"/>
            <w:tcBorders>
              <w:bottom w:val="single" w:sz="4" w:space="0" w:color="auto"/>
            </w:tcBorders>
          </w:tcPr>
          <w:p w14:paraId="779584BD" w14:textId="77777777" w:rsidR="00DC2BD7" w:rsidRDefault="00DC2BD7" w:rsidP="009029FF">
            <w:pPr>
              <w:rPr>
                <w:rFonts w:ascii="Calibri" w:hAnsi="Calibri" w:cs="Calibri"/>
                <w:b/>
              </w:rPr>
            </w:pPr>
            <w:r w:rsidRPr="00A74C04">
              <w:rPr>
                <w:rFonts w:ascii="Calibri" w:hAnsi="Calibri" w:cs="Calibri"/>
                <w:b/>
              </w:rPr>
              <w:t xml:space="preserve">CRITERIOS DE ACEPTACIÓN: </w:t>
            </w:r>
          </w:p>
          <w:p w14:paraId="3E12333B" w14:textId="77777777" w:rsidR="00DC2BD7" w:rsidRDefault="00DC2BD7" w:rsidP="00DC2BD7">
            <w:pPr>
              <w:numPr>
                <w:ilvl w:val="0"/>
                <w:numId w:val="163"/>
              </w:numPr>
              <w:rPr>
                <w:rFonts w:ascii="Calibri" w:hAnsi="Calibri" w:cs="Calibri"/>
                <w:bCs/>
              </w:rPr>
            </w:pPr>
            <w:r w:rsidRPr="00F0312C">
              <w:rPr>
                <w:rFonts w:ascii="Calibri" w:hAnsi="Calibri" w:cs="Calibri"/>
                <w:bCs/>
              </w:rPr>
              <w:t>Este sistema permite a los clientes buscar productos basados ​​en categorías, palabras clave o filtros de uso.</w:t>
            </w:r>
          </w:p>
          <w:p w14:paraId="5B443FEA" w14:textId="77777777" w:rsidR="00DC2BD7" w:rsidRPr="00F0312C" w:rsidRDefault="00DC2BD7" w:rsidP="009029FF">
            <w:pPr>
              <w:ind w:left="720"/>
              <w:rPr>
                <w:rFonts w:ascii="Calibri" w:hAnsi="Calibri" w:cs="Calibri"/>
                <w:bCs/>
              </w:rPr>
            </w:pPr>
          </w:p>
          <w:p w14:paraId="6454D9E9" w14:textId="77777777" w:rsidR="00DC2BD7" w:rsidRDefault="00DC2BD7" w:rsidP="00DC2BD7">
            <w:pPr>
              <w:numPr>
                <w:ilvl w:val="0"/>
                <w:numId w:val="163"/>
              </w:numPr>
              <w:rPr>
                <w:rFonts w:ascii="Calibri" w:hAnsi="Calibri" w:cs="Calibri"/>
                <w:bCs/>
              </w:rPr>
            </w:pPr>
            <w:r w:rsidRPr="00F0312C">
              <w:rPr>
                <w:rFonts w:ascii="Calibri" w:hAnsi="Calibri" w:cs="Calibri"/>
                <w:bCs/>
              </w:rPr>
              <w:t>Los resultados de la búsqueda son relevantes, claros y organizados.</w:t>
            </w:r>
          </w:p>
          <w:p w14:paraId="26389AAF" w14:textId="77777777" w:rsidR="00DC2BD7" w:rsidRPr="00F0312C" w:rsidRDefault="00DC2BD7" w:rsidP="009029FF">
            <w:pPr>
              <w:rPr>
                <w:rFonts w:ascii="Calibri" w:hAnsi="Calibri" w:cs="Calibri"/>
                <w:bCs/>
              </w:rPr>
            </w:pPr>
          </w:p>
          <w:p w14:paraId="6492F9A6" w14:textId="77777777" w:rsidR="00DC2BD7" w:rsidRDefault="00DC2BD7" w:rsidP="00DC2BD7">
            <w:pPr>
              <w:numPr>
                <w:ilvl w:val="0"/>
                <w:numId w:val="163"/>
              </w:numPr>
              <w:rPr>
                <w:rFonts w:ascii="Calibri" w:hAnsi="Calibri" w:cs="Calibri"/>
                <w:bCs/>
              </w:rPr>
            </w:pPr>
            <w:r w:rsidRPr="00F0312C">
              <w:rPr>
                <w:rFonts w:ascii="Calibri" w:hAnsi="Calibri" w:cs="Calibri"/>
                <w:bCs/>
              </w:rPr>
              <w:t>Este sistema muestra los detalles del producto, como nombres, precios y disponibilidad.</w:t>
            </w:r>
          </w:p>
          <w:p w14:paraId="7580397B" w14:textId="77777777" w:rsidR="00DC2BD7" w:rsidRDefault="00DC2BD7" w:rsidP="009029FF">
            <w:pPr>
              <w:rPr>
                <w:rFonts w:ascii="Calibri" w:hAnsi="Calibri" w:cs="Calibri"/>
                <w:bCs/>
              </w:rPr>
            </w:pPr>
          </w:p>
          <w:p w14:paraId="532A1E44" w14:textId="77777777" w:rsidR="00DC2BD7" w:rsidRDefault="00DC2BD7" w:rsidP="00DC2BD7">
            <w:pPr>
              <w:numPr>
                <w:ilvl w:val="0"/>
                <w:numId w:val="163"/>
              </w:numPr>
              <w:rPr>
                <w:rFonts w:ascii="Calibri" w:hAnsi="Calibri" w:cs="Calibri"/>
                <w:bCs/>
              </w:rPr>
            </w:pPr>
            <w:r w:rsidRPr="00F0312C">
              <w:rPr>
                <w:rFonts w:ascii="Calibri" w:hAnsi="Calibri" w:cs="Calibri"/>
                <w:bCs/>
              </w:rPr>
              <w:t>Los clientes pueden elegir productos para ver información detallada adicional.</w:t>
            </w:r>
          </w:p>
          <w:p w14:paraId="11D7F6D7" w14:textId="77777777" w:rsidR="00DC2BD7" w:rsidRPr="00F0312C" w:rsidRDefault="00DC2BD7" w:rsidP="009029FF">
            <w:pPr>
              <w:rPr>
                <w:rFonts w:ascii="Calibri" w:hAnsi="Calibri" w:cs="Calibri"/>
                <w:bCs/>
              </w:rPr>
            </w:pPr>
          </w:p>
          <w:p w14:paraId="25254B4E" w14:textId="77777777" w:rsidR="00DC2BD7" w:rsidRDefault="00DC2BD7" w:rsidP="00DC2BD7">
            <w:pPr>
              <w:numPr>
                <w:ilvl w:val="0"/>
                <w:numId w:val="163"/>
              </w:numPr>
              <w:rPr>
                <w:rFonts w:ascii="Calibri" w:hAnsi="Calibri" w:cs="Calibri"/>
                <w:bCs/>
              </w:rPr>
            </w:pPr>
            <w:r w:rsidRPr="00F0312C">
              <w:rPr>
                <w:rFonts w:ascii="Calibri" w:hAnsi="Calibri" w:cs="Calibri"/>
                <w:bCs/>
              </w:rPr>
              <w:t>Este sistema permite a los clientes agregar productos a las canastas de compras.</w:t>
            </w:r>
          </w:p>
          <w:p w14:paraId="22C6C7D4" w14:textId="77777777" w:rsidR="00DC2BD7" w:rsidRPr="00F0312C" w:rsidRDefault="00DC2BD7" w:rsidP="009029FF">
            <w:pPr>
              <w:rPr>
                <w:rFonts w:ascii="Calibri" w:hAnsi="Calibri" w:cs="Calibri"/>
                <w:bCs/>
              </w:rPr>
            </w:pPr>
          </w:p>
          <w:p w14:paraId="3EECD759" w14:textId="77777777" w:rsidR="00DC2BD7" w:rsidRPr="00A74C04" w:rsidRDefault="00DC2BD7" w:rsidP="00DC2BD7">
            <w:pPr>
              <w:numPr>
                <w:ilvl w:val="0"/>
                <w:numId w:val="163"/>
              </w:numPr>
              <w:rPr>
                <w:rFonts w:ascii="Calibri" w:hAnsi="Calibri" w:cs="Calibri"/>
                <w:b/>
              </w:rPr>
            </w:pPr>
            <w:r w:rsidRPr="00F0312C">
              <w:rPr>
                <w:rFonts w:ascii="Calibri" w:hAnsi="Calibri" w:cs="Calibri"/>
                <w:bCs/>
              </w:rPr>
              <w:t>El catálogo de productos se actualiza regularmente para reflejar cambios en la disponibilidad y los nuevos productos.</w:t>
            </w:r>
          </w:p>
        </w:tc>
      </w:tr>
      <w:tr w:rsidR="00DC2BD7" w:rsidRPr="00A74C04" w14:paraId="7C6082CA" w14:textId="77777777" w:rsidTr="009029FF">
        <w:trPr>
          <w:trHeight w:val="345"/>
        </w:trPr>
        <w:tc>
          <w:tcPr>
            <w:tcW w:w="9658" w:type="dxa"/>
            <w:gridSpan w:val="4"/>
            <w:tcBorders>
              <w:bottom w:val="single" w:sz="4" w:space="0" w:color="auto"/>
            </w:tcBorders>
            <w:shd w:val="clear" w:color="auto" w:fill="D9D9D9"/>
          </w:tcPr>
          <w:p w14:paraId="01F3ADD5" w14:textId="77777777" w:rsidR="00DC2BD7" w:rsidRPr="00A74C04" w:rsidRDefault="00DC2BD7" w:rsidP="009029FF">
            <w:pPr>
              <w:autoSpaceDE w:val="0"/>
              <w:autoSpaceDN w:val="0"/>
              <w:adjustRightInd w:val="0"/>
              <w:rPr>
                <w:rFonts w:ascii="Calibri" w:hAnsi="Calibri" w:cs="Calibri"/>
                <w:b/>
              </w:rPr>
            </w:pPr>
            <w:r w:rsidRPr="00A74C04">
              <w:rPr>
                <w:rFonts w:ascii="Calibri" w:hAnsi="Calibri" w:cs="Calibri"/>
                <w:b/>
              </w:rPr>
              <w:t xml:space="preserve">ESCENARIOS: </w:t>
            </w:r>
          </w:p>
        </w:tc>
      </w:tr>
      <w:tr w:rsidR="00DC2BD7" w:rsidRPr="00A74C04" w14:paraId="3D4FB554" w14:textId="77777777" w:rsidTr="009029FF">
        <w:trPr>
          <w:trHeight w:val="1674"/>
        </w:trPr>
        <w:tc>
          <w:tcPr>
            <w:tcW w:w="1134" w:type="dxa"/>
            <w:tcBorders>
              <w:bottom w:val="single" w:sz="4" w:space="0" w:color="auto"/>
            </w:tcBorders>
          </w:tcPr>
          <w:p w14:paraId="1D868B5B"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t>ES-</w:t>
            </w:r>
            <w:r>
              <w:rPr>
                <w:rFonts w:ascii="Calibri" w:eastAsia="Arial Unicode MS" w:hAnsi="Calibri" w:cs="Calibri"/>
              </w:rPr>
              <w:t>4</w:t>
            </w:r>
            <w:r w:rsidRPr="00A74C04">
              <w:rPr>
                <w:rFonts w:ascii="Calibri" w:eastAsia="Arial Unicode MS" w:hAnsi="Calibri" w:cs="Calibri"/>
              </w:rPr>
              <w:t xml:space="preserve">.1     </w:t>
            </w:r>
          </w:p>
          <w:p w14:paraId="4D9CD1F0" w14:textId="77777777" w:rsidR="00DC2BD7" w:rsidRPr="00A74C04"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142EC0A7" w14:textId="77777777" w:rsidR="00DC2BD7" w:rsidRDefault="00DC2BD7" w:rsidP="009029FF">
            <w:pPr>
              <w:rPr>
                <w:rFonts w:ascii="Calibri" w:hAnsi="Calibri" w:cs="Calibri"/>
                <w:b/>
                <w:bCs/>
              </w:rPr>
            </w:pPr>
            <w:r>
              <w:rPr>
                <w:rFonts w:ascii="Calibri" w:hAnsi="Calibri" w:cs="Calibri"/>
                <w:b/>
                <w:bCs/>
              </w:rPr>
              <w:t xml:space="preserve">NOMBRE: </w:t>
            </w:r>
            <w:r w:rsidRPr="00C204E3">
              <w:rPr>
                <w:rFonts w:ascii="Calibri" w:hAnsi="Calibri" w:cs="Calibri"/>
                <w:b/>
                <w:bCs/>
              </w:rPr>
              <w:t>Búsqueda exitosa</w:t>
            </w:r>
          </w:p>
          <w:p w14:paraId="60A17FB0"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C204E3">
              <w:rPr>
                <w:rFonts w:ascii="Calibri" w:hAnsi="Calibri" w:cs="Calibri"/>
                <w:i/>
                <w:iCs/>
              </w:rPr>
              <w:t>El cliente realiza una búsqueda de productos utilizando categorías o palabras clave.</w:t>
            </w:r>
          </w:p>
          <w:p w14:paraId="2EAC658B"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C204E3">
              <w:rPr>
                <w:rFonts w:ascii="Calibri" w:eastAsia="Arial Unicode MS" w:hAnsi="Calibri" w:cs="Calibri"/>
                <w:i/>
              </w:rPr>
              <w:t>El cliente ingresa criterios de búsqueda válidos y relevantes.</w:t>
            </w:r>
          </w:p>
          <w:p w14:paraId="26C060D6" w14:textId="77777777" w:rsidR="00DC2BD7" w:rsidRPr="00A74C04" w:rsidRDefault="00DC2BD7" w:rsidP="009029FF">
            <w:pPr>
              <w:autoSpaceDE w:val="0"/>
              <w:autoSpaceDN w:val="0"/>
              <w:adjustRightInd w:val="0"/>
              <w:rPr>
                <w:rFonts w:ascii="Calibri" w:hAnsi="Calibri" w:cs="Calibri"/>
                <w:b/>
              </w:rPr>
            </w:pPr>
            <w:r w:rsidRPr="00FB6830">
              <w:rPr>
                <w:rFonts w:ascii="Calibri" w:hAnsi="Calibri" w:cs="Calibri"/>
                <w:b/>
              </w:rPr>
              <w:t>RESULTADOS:</w:t>
            </w:r>
            <w:r w:rsidRPr="00FB6830">
              <w:rPr>
                <w:rFonts w:ascii="Calibri" w:eastAsia="Arial Unicode MS" w:hAnsi="Calibri" w:cs="Calibri"/>
                <w:i/>
              </w:rPr>
              <w:t xml:space="preserve"> </w:t>
            </w:r>
            <w:r w:rsidRPr="00C204E3">
              <w:rPr>
                <w:rFonts w:ascii="Calibri" w:eastAsia="Arial Unicode MS" w:hAnsi="Calibri" w:cs="Calibri"/>
                <w:i/>
              </w:rPr>
              <w:t>El sistema muestra una lista de productos que coinciden con los criterios de búsqueda del cliente.</w:t>
            </w:r>
          </w:p>
        </w:tc>
      </w:tr>
      <w:tr w:rsidR="00DC2BD7" w:rsidRPr="00A74C04" w14:paraId="139F3D78" w14:textId="77777777" w:rsidTr="00DC2BD7">
        <w:trPr>
          <w:trHeight w:val="330"/>
        </w:trPr>
        <w:tc>
          <w:tcPr>
            <w:tcW w:w="1134" w:type="dxa"/>
            <w:tcBorders>
              <w:bottom w:val="single" w:sz="4" w:space="0" w:color="auto"/>
            </w:tcBorders>
          </w:tcPr>
          <w:p w14:paraId="35EC2B36"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t>ES-</w:t>
            </w:r>
            <w:r>
              <w:rPr>
                <w:rFonts w:ascii="Calibri" w:eastAsia="Arial Unicode MS" w:hAnsi="Calibri" w:cs="Calibri"/>
              </w:rPr>
              <w:t>4</w:t>
            </w:r>
            <w:r w:rsidRPr="00A74C04">
              <w:rPr>
                <w:rFonts w:ascii="Calibri" w:eastAsia="Arial Unicode MS" w:hAnsi="Calibri" w:cs="Calibri"/>
              </w:rPr>
              <w:t xml:space="preserve">.2     </w:t>
            </w:r>
          </w:p>
          <w:p w14:paraId="40428C56" w14:textId="77777777" w:rsidR="00DC2BD7" w:rsidRPr="00A74C04" w:rsidRDefault="00DC2BD7" w:rsidP="009029F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540E914A" w14:textId="77777777" w:rsidR="00DC2BD7" w:rsidRDefault="00DC2BD7" w:rsidP="009029FF">
            <w:pPr>
              <w:autoSpaceDE w:val="0"/>
              <w:autoSpaceDN w:val="0"/>
              <w:adjustRightInd w:val="0"/>
              <w:rPr>
                <w:rFonts w:ascii="Calibri" w:hAnsi="Calibri" w:cs="Calibri"/>
                <w:b/>
                <w:bCs/>
              </w:rPr>
            </w:pPr>
            <w:r>
              <w:rPr>
                <w:rFonts w:ascii="Calibri" w:hAnsi="Calibri" w:cs="Calibri"/>
                <w:b/>
                <w:bCs/>
              </w:rPr>
              <w:t xml:space="preserve">NOMBRE: </w:t>
            </w:r>
            <w:r w:rsidRPr="00C204E3">
              <w:rPr>
                <w:rFonts w:ascii="Calibri" w:hAnsi="Calibri" w:cs="Calibri"/>
                <w:b/>
                <w:bCs/>
              </w:rPr>
              <w:t>Visualización de detalles del producto</w:t>
            </w:r>
          </w:p>
          <w:p w14:paraId="4DE899C0"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C204E3">
              <w:rPr>
                <w:rFonts w:ascii="Calibri" w:hAnsi="Calibri" w:cs="Calibri"/>
                <w:i/>
                <w:iCs/>
              </w:rPr>
              <w:t>El cliente selecciona un producto para ver información detallada.</w:t>
            </w:r>
          </w:p>
          <w:p w14:paraId="6F5F3ABB" w14:textId="77777777" w:rsidR="00DC2BD7" w:rsidRPr="00C204E3"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lastRenderedPageBreak/>
              <w:t>SUPOSICIONES/ASUNCIONES</w:t>
            </w:r>
            <w:r w:rsidRPr="00FB6830">
              <w:rPr>
                <w:rFonts w:ascii="Calibri" w:eastAsia="Arial Unicode MS" w:hAnsi="Calibri" w:cs="Calibri"/>
                <w:b/>
                <w:bCs/>
                <w:iCs/>
              </w:rPr>
              <w:t xml:space="preserve">: </w:t>
            </w:r>
            <w:r w:rsidRPr="00C204E3">
              <w:rPr>
                <w:rFonts w:ascii="Calibri" w:eastAsia="Arial Unicode MS" w:hAnsi="Calibri" w:cs="Calibri"/>
                <w:i/>
              </w:rPr>
              <w:t>El cliente elige un producto válido de la lista de resultados.</w:t>
            </w:r>
          </w:p>
          <w:p w14:paraId="335D0BEC" w14:textId="77777777" w:rsidR="00DC2BD7" w:rsidRPr="00C204E3" w:rsidRDefault="00DC2BD7" w:rsidP="009029FF">
            <w:pPr>
              <w:autoSpaceDE w:val="0"/>
              <w:autoSpaceDN w:val="0"/>
              <w:adjustRightInd w:val="0"/>
              <w:rPr>
                <w:rFonts w:ascii="Calibri" w:eastAsia="Arial Unicode MS" w:hAnsi="Calibri" w:cs="Calibri"/>
                <w:i/>
              </w:rPr>
            </w:pPr>
            <w:r>
              <w:rPr>
                <w:rFonts w:ascii="Calibri" w:eastAsia="Arial Unicode MS" w:hAnsi="Calibri" w:cs="Calibri"/>
                <w:b/>
                <w:bCs/>
                <w:i/>
              </w:rPr>
              <w:t>RESULTADO</w:t>
            </w:r>
            <w:r w:rsidRPr="00C204E3">
              <w:rPr>
                <w:rFonts w:ascii="Calibri" w:eastAsia="Arial Unicode MS" w:hAnsi="Calibri" w:cs="Calibri"/>
                <w:i/>
              </w:rPr>
              <w:t>: El sistema muestra los detalles del producto, como imágenes, descripción, especificaciones técnicas y opiniones de clientes.</w:t>
            </w:r>
          </w:p>
        </w:tc>
      </w:tr>
      <w:tr w:rsidR="00DC2BD7" w:rsidRPr="00A74C04" w14:paraId="0533178C" w14:textId="77777777" w:rsidTr="009029FF">
        <w:trPr>
          <w:trHeight w:val="1674"/>
        </w:trPr>
        <w:tc>
          <w:tcPr>
            <w:tcW w:w="1134" w:type="dxa"/>
            <w:tcBorders>
              <w:bottom w:val="single" w:sz="4" w:space="0" w:color="auto"/>
            </w:tcBorders>
          </w:tcPr>
          <w:p w14:paraId="5F05EB2D"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lastRenderedPageBreak/>
              <w:t>ES-</w:t>
            </w:r>
            <w:r>
              <w:rPr>
                <w:rFonts w:ascii="Calibri" w:eastAsia="Arial Unicode MS" w:hAnsi="Calibri" w:cs="Calibri"/>
              </w:rPr>
              <w:t>4</w:t>
            </w:r>
            <w:r w:rsidRPr="00A74C04">
              <w:rPr>
                <w:rFonts w:ascii="Calibri" w:eastAsia="Arial Unicode MS" w:hAnsi="Calibri" w:cs="Calibri"/>
              </w:rPr>
              <w:t xml:space="preserve">.3     </w:t>
            </w:r>
          </w:p>
          <w:p w14:paraId="011BFB3D" w14:textId="77777777" w:rsidR="00DC2BD7" w:rsidRPr="00A74C04"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2981F721" w14:textId="77777777" w:rsidR="00DC2BD7" w:rsidRDefault="00DC2BD7" w:rsidP="009029FF">
            <w:pPr>
              <w:autoSpaceDE w:val="0"/>
              <w:autoSpaceDN w:val="0"/>
              <w:adjustRightInd w:val="0"/>
              <w:rPr>
                <w:rFonts w:ascii="Calibri" w:hAnsi="Calibri" w:cs="Calibri"/>
                <w:b/>
                <w:bCs/>
              </w:rPr>
            </w:pPr>
            <w:r>
              <w:rPr>
                <w:rFonts w:ascii="Calibri" w:hAnsi="Calibri" w:cs="Calibri"/>
                <w:b/>
                <w:bCs/>
              </w:rPr>
              <w:t xml:space="preserve">NOMBRE: </w:t>
            </w:r>
            <w:r w:rsidRPr="00C204E3">
              <w:rPr>
                <w:rFonts w:ascii="Calibri" w:hAnsi="Calibri" w:cs="Calibri"/>
                <w:b/>
                <w:bCs/>
              </w:rPr>
              <w:t>Agregar producto al carrito de compras</w:t>
            </w:r>
          </w:p>
          <w:p w14:paraId="79F267A8"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C204E3">
              <w:rPr>
                <w:rFonts w:ascii="Calibri" w:hAnsi="Calibri" w:cs="Calibri"/>
                <w:i/>
                <w:iCs/>
              </w:rPr>
              <w:t>El cliente selecciona un producto y lo agrega al carrito de compras.</w:t>
            </w:r>
          </w:p>
          <w:p w14:paraId="637F85FD"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C204E3">
              <w:rPr>
                <w:rFonts w:ascii="Calibri" w:eastAsia="Arial Unicode MS" w:hAnsi="Calibri" w:cs="Calibri"/>
                <w:i/>
              </w:rPr>
              <w:t>El cliente elige un producto disponible y desea comprarlo.</w:t>
            </w:r>
          </w:p>
          <w:p w14:paraId="2E441700" w14:textId="77777777" w:rsidR="00DC2BD7" w:rsidRPr="00A74C04" w:rsidRDefault="00DC2BD7" w:rsidP="009029FF">
            <w:pPr>
              <w:autoSpaceDE w:val="0"/>
              <w:autoSpaceDN w:val="0"/>
              <w:adjustRightInd w:val="0"/>
              <w:rPr>
                <w:rFonts w:ascii="Calibri" w:hAnsi="Calibri" w:cs="Calibri"/>
                <w:b/>
              </w:rPr>
            </w:pPr>
            <w:r>
              <w:rPr>
                <w:rFonts w:ascii="Calibri" w:eastAsia="Arial Unicode MS" w:hAnsi="Calibri" w:cs="Calibri"/>
                <w:b/>
                <w:bCs/>
                <w:i/>
              </w:rPr>
              <w:t>RESULTADO</w:t>
            </w:r>
            <w:r w:rsidRPr="00C204E3">
              <w:rPr>
                <w:rFonts w:ascii="Calibri" w:eastAsia="Arial Unicode MS" w:hAnsi="Calibri" w:cs="Calibri"/>
                <w:i/>
              </w:rPr>
              <w:t>: El sistema agrega el producto seleccionado al carrito de compras del cliente.</w:t>
            </w:r>
          </w:p>
        </w:tc>
      </w:tr>
      <w:tr w:rsidR="00DC2BD7" w:rsidRPr="00A74C04" w14:paraId="6AE9096E" w14:textId="77777777" w:rsidTr="009029FF">
        <w:tc>
          <w:tcPr>
            <w:tcW w:w="9658" w:type="dxa"/>
            <w:gridSpan w:val="4"/>
          </w:tcPr>
          <w:p w14:paraId="141B0059" w14:textId="77777777" w:rsidR="00DC2BD7" w:rsidRPr="00EA2AA9" w:rsidRDefault="00DC2BD7" w:rsidP="009029FF">
            <w:pPr>
              <w:rPr>
                <w:rFonts w:ascii="Calibri" w:hAnsi="Calibri" w:cs="Calibri"/>
                <w:b/>
              </w:rPr>
            </w:pPr>
            <w:r w:rsidRPr="00A74C04">
              <w:rPr>
                <w:rFonts w:ascii="Calibri" w:hAnsi="Calibri" w:cs="Calibri"/>
                <w:b/>
              </w:rPr>
              <w:t>REQUERIMIENTOS ESPECIALES - REGLAS DEL NEGOCIO Y DEL SISTEMA:</w:t>
            </w:r>
          </w:p>
        </w:tc>
      </w:tr>
      <w:tr w:rsidR="00DC2BD7" w:rsidRPr="00A74C04" w14:paraId="081C0207" w14:textId="77777777" w:rsidTr="009029FF">
        <w:trPr>
          <w:trHeight w:val="161"/>
        </w:trPr>
        <w:tc>
          <w:tcPr>
            <w:tcW w:w="9658" w:type="dxa"/>
            <w:gridSpan w:val="4"/>
          </w:tcPr>
          <w:p w14:paraId="091BBC85" w14:textId="77777777" w:rsidR="00DC2BD7" w:rsidRPr="00EA2AA9" w:rsidRDefault="00DC2BD7" w:rsidP="009029FF">
            <w:pPr>
              <w:rPr>
                <w:rFonts w:ascii="Calibri" w:hAnsi="Calibri" w:cs="Calibri"/>
                <w:b/>
              </w:rPr>
            </w:pPr>
            <w:r w:rsidRPr="00A74C04">
              <w:rPr>
                <w:rFonts w:ascii="Calibri" w:hAnsi="Calibri" w:cs="Calibri"/>
                <w:b/>
              </w:rPr>
              <w:t>RIESGOS:</w:t>
            </w:r>
          </w:p>
        </w:tc>
      </w:tr>
      <w:tr w:rsidR="00DC2BD7" w:rsidRPr="00A74C04" w14:paraId="4D4D0F50" w14:textId="77777777" w:rsidTr="009029FF">
        <w:trPr>
          <w:trHeight w:val="609"/>
        </w:trPr>
        <w:tc>
          <w:tcPr>
            <w:tcW w:w="9658" w:type="dxa"/>
            <w:gridSpan w:val="4"/>
          </w:tcPr>
          <w:p w14:paraId="35867380" w14:textId="77777777" w:rsidR="00DC2BD7" w:rsidRPr="00A74C04" w:rsidRDefault="00DC2BD7" w:rsidP="009029FF">
            <w:pPr>
              <w:rPr>
                <w:rFonts w:ascii="Calibri" w:hAnsi="Calibri" w:cs="Calibri"/>
                <w:b/>
              </w:rPr>
            </w:pPr>
            <w:r w:rsidRPr="00A74C04">
              <w:rPr>
                <w:rFonts w:ascii="Calibri" w:hAnsi="Calibri" w:cs="Calibri"/>
                <w:b/>
              </w:rPr>
              <w:t>PROTOTIPO EXPLORATORIO</w:t>
            </w:r>
          </w:p>
          <w:p w14:paraId="0209CEBE" w14:textId="77777777" w:rsidR="00DC2BD7" w:rsidRPr="00A74C04" w:rsidRDefault="00DC2BD7" w:rsidP="009029FF">
            <w:pPr>
              <w:jc w:val="both"/>
              <w:rPr>
                <w:rFonts w:ascii="Calibri" w:hAnsi="Calibri" w:cs="Calibri"/>
                <w:b/>
              </w:rPr>
            </w:pPr>
          </w:p>
        </w:tc>
      </w:tr>
    </w:tbl>
    <w:p w14:paraId="20514410" w14:textId="77777777" w:rsidR="00DC2BD7" w:rsidRDefault="00DC2BD7" w:rsidP="00DC2BD7">
      <w:pPr>
        <w:ind w:left="2124"/>
        <w:rPr>
          <w:rFonts w:ascii="Calibri" w:hAnsi="Calibri"/>
          <w:i/>
          <w:color w:val="0000FF"/>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C2BD7" w:rsidRPr="00A74C04" w14:paraId="2B21A01C" w14:textId="77777777" w:rsidTr="009029FF">
        <w:trPr>
          <w:tblHeader/>
        </w:trPr>
        <w:tc>
          <w:tcPr>
            <w:tcW w:w="4903" w:type="dxa"/>
            <w:gridSpan w:val="2"/>
            <w:shd w:val="clear" w:color="auto" w:fill="D9D9D9"/>
          </w:tcPr>
          <w:p w14:paraId="68ACD5AE" w14:textId="77777777" w:rsidR="00DC2BD7" w:rsidRPr="00A74C04" w:rsidRDefault="00DC2BD7" w:rsidP="009029FF">
            <w:pPr>
              <w:rPr>
                <w:rFonts w:ascii="Calibri" w:hAnsi="Calibri" w:cs="Calibri"/>
                <w:b/>
              </w:rPr>
            </w:pPr>
            <w:r w:rsidRPr="00A74C04">
              <w:rPr>
                <w:rFonts w:ascii="Calibri" w:hAnsi="Calibri" w:cs="Calibri"/>
                <w:b/>
              </w:rPr>
              <w:t>IDENTIFICADOR CASO DE USO:</w:t>
            </w:r>
          </w:p>
          <w:p w14:paraId="498E5312" w14:textId="77777777" w:rsidR="00DC2BD7" w:rsidRPr="00A74C04" w:rsidRDefault="00DC2BD7" w:rsidP="009029FF">
            <w:pPr>
              <w:rPr>
                <w:rFonts w:ascii="Calibri" w:hAnsi="Calibri" w:cs="Calibri"/>
                <w:b/>
              </w:rPr>
            </w:pPr>
            <w:r w:rsidRPr="00A74C04">
              <w:rPr>
                <w:rFonts w:ascii="Calibri" w:hAnsi="Calibri" w:cs="Calibri"/>
                <w:b/>
              </w:rPr>
              <w:t>CU-</w:t>
            </w:r>
            <w:r>
              <w:rPr>
                <w:rFonts w:ascii="Calibri" w:hAnsi="Calibri" w:cs="Calibri"/>
                <w:b/>
              </w:rPr>
              <w:t>5</w:t>
            </w:r>
          </w:p>
        </w:tc>
        <w:tc>
          <w:tcPr>
            <w:tcW w:w="4755" w:type="dxa"/>
            <w:gridSpan w:val="2"/>
            <w:shd w:val="clear" w:color="auto" w:fill="D9D9D9"/>
          </w:tcPr>
          <w:p w14:paraId="7415B1BA" w14:textId="77777777" w:rsidR="00DC2BD7" w:rsidRPr="00A74C04" w:rsidRDefault="00DC2BD7" w:rsidP="009029FF">
            <w:pPr>
              <w:rPr>
                <w:rFonts w:ascii="Calibri" w:hAnsi="Calibri" w:cs="Calibri"/>
                <w:b/>
              </w:rPr>
            </w:pPr>
            <w:r w:rsidRPr="00A74C04">
              <w:rPr>
                <w:rFonts w:ascii="Calibri" w:hAnsi="Calibri" w:cs="Calibri"/>
                <w:b/>
              </w:rPr>
              <w:t>NOMBRE:</w:t>
            </w:r>
          </w:p>
          <w:p w14:paraId="7F5024C0" w14:textId="77777777" w:rsidR="00DC2BD7" w:rsidRPr="00A74C04" w:rsidRDefault="00DC2BD7" w:rsidP="009029FF">
            <w:pPr>
              <w:rPr>
                <w:rFonts w:ascii="Calibri" w:hAnsi="Calibri" w:cs="Calibri"/>
              </w:rPr>
            </w:pPr>
            <w:r>
              <w:rPr>
                <w:rFonts w:ascii="Calibri" w:eastAsia="Arial Unicode MS" w:hAnsi="Calibri" w:cs="Calibri"/>
                <w:iCs/>
              </w:rPr>
              <w:t>Eliminar productos</w:t>
            </w:r>
            <w:r w:rsidRPr="00A74C04">
              <w:rPr>
                <w:rFonts w:ascii="Calibri" w:eastAsia="Arial Unicode MS" w:hAnsi="Calibri" w:cs="Calibri"/>
                <w:iCs/>
              </w:rPr>
              <w:t xml:space="preserve"> en el catálogo </w:t>
            </w:r>
          </w:p>
          <w:p w14:paraId="409EE771" w14:textId="77777777" w:rsidR="00DC2BD7" w:rsidRPr="00A74C04" w:rsidRDefault="00DC2BD7" w:rsidP="009029FF">
            <w:pPr>
              <w:rPr>
                <w:rFonts w:ascii="Calibri" w:hAnsi="Calibri" w:cs="Calibri"/>
                <w:b/>
              </w:rPr>
            </w:pPr>
          </w:p>
        </w:tc>
      </w:tr>
      <w:tr w:rsidR="00DC2BD7" w:rsidRPr="00A74C04" w14:paraId="0B2DEFC9" w14:textId="77777777" w:rsidTr="009029FF">
        <w:tc>
          <w:tcPr>
            <w:tcW w:w="6485" w:type="dxa"/>
            <w:gridSpan w:val="3"/>
          </w:tcPr>
          <w:p w14:paraId="440825A4" w14:textId="77777777" w:rsidR="00DC2BD7" w:rsidRPr="00A74C04" w:rsidRDefault="00DC2BD7" w:rsidP="009029FF">
            <w:pPr>
              <w:rPr>
                <w:rFonts w:ascii="Calibri" w:hAnsi="Calibri" w:cs="Calibri"/>
                <w:b/>
              </w:rPr>
            </w:pPr>
            <w:r w:rsidRPr="00A74C04">
              <w:rPr>
                <w:rFonts w:ascii="Calibri" w:hAnsi="Calibri" w:cs="Calibri"/>
                <w:b/>
              </w:rPr>
              <w:t>COMPLEJIDAD:</w:t>
            </w:r>
          </w:p>
          <w:p w14:paraId="0798EBC2" w14:textId="77777777" w:rsidR="00DC2BD7" w:rsidRPr="00A74C04" w:rsidRDefault="00DC2BD7" w:rsidP="009029FF">
            <w:pPr>
              <w:jc w:val="both"/>
              <w:rPr>
                <w:rFonts w:ascii="Calibri" w:hAnsi="Calibri" w:cs="Calibri"/>
                <w:b/>
              </w:rPr>
            </w:pPr>
            <w:r w:rsidRPr="00A74C04">
              <w:rPr>
                <w:rFonts w:ascii="Calibri" w:eastAsia="Arial Unicode MS" w:hAnsi="Calibri" w:cs="Calibri"/>
                <w:iCs/>
              </w:rPr>
              <w:t xml:space="preserve">Media </w:t>
            </w:r>
          </w:p>
        </w:tc>
        <w:tc>
          <w:tcPr>
            <w:tcW w:w="3173" w:type="dxa"/>
          </w:tcPr>
          <w:p w14:paraId="10992987" w14:textId="77777777" w:rsidR="00DC2BD7" w:rsidRPr="00A74C04" w:rsidRDefault="00DC2BD7" w:rsidP="009029FF">
            <w:pPr>
              <w:rPr>
                <w:rFonts w:ascii="Calibri" w:hAnsi="Calibri" w:cs="Calibri"/>
                <w:b/>
              </w:rPr>
            </w:pPr>
            <w:r w:rsidRPr="00A74C04">
              <w:rPr>
                <w:rFonts w:ascii="Calibri" w:hAnsi="Calibri" w:cs="Calibri"/>
                <w:b/>
              </w:rPr>
              <w:t>PRIORIDAD:</w:t>
            </w:r>
          </w:p>
          <w:p w14:paraId="5EDACE6C" w14:textId="77777777" w:rsidR="00DC2BD7" w:rsidRPr="00A74C04" w:rsidRDefault="00DC2BD7" w:rsidP="009029FF">
            <w:pPr>
              <w:rPr>
                <w:rFonts w:ascii="Calibri" w:hAnsi="Calibri" w:cs="Calibri"/>
                <w:b/>
              </w:rPr>
            </w:pPr>
            <w:r w:rsidRPr="00A74C04">
              <w:rPr>
                <w:rFonts w:ascii="Calibri" w:eastAsia="Arial Unicode MS" w:hAnsi="Calibri" w:cs="Calibri"/>
                <w:iCs/>
              </w:rPr>
              <w:t xml:space="preserve">Alta </w:t>
            </w:r>
          </w:p>
        </w:tc>
      </w:tr>
      <w:tr w:rsidR="00DC2BD7" w:rsidRPr="00A74C04" w14:paraId="047C4C31" w14:textId="77777777" w:rsidTr="009029FF">
        <w:tc>
          <w:tcPr>
            <w:tcW w:w="9658" w:type="dxa"/>
            <w:gridSpan w:val="4"/>
          </w:tcPr>
          <w:p w14:paraId="7C54B0BB" w14:textId="77777777" w:rsidR="00DC2BD7" w:rsidRPr="00A74C04" w:rsidRDefault="00DC2BD7" w:rsidP="009029FF">
            <w:pPr>
              <w:rPr>
                <w:rFonts w:ascii="Calibri" w:hAnsi="Calibri" w:cs="Calibri"/>
                <w:b/>
              </w:rPr>
            </w:pPr>
            <w:r w:rsidRPr="00A74C04">
              <w:rPr>
                <w:rFonts w:ascii="Calibri" w:hAnsi="Calibri" w:cs="Calibri"/>
                <w:b/>
              </w:rPr>
              <w:t>REQUERIMIENTO FUNCIONAL ASOCIADO:</w:t>
            </w:r>
          </w:p>
          <w:p w14:paraId="580CF769" w14:textId="77777777" w:rsidR="00DC2BD7" w:rsidRPr="00A74C04" w:rsidRDefault="00DC2BD7" w:rsidP="009029FF">
            <w:pPr>
              <w:jc w:val="both"/>
              <w:rPr>
                <w:rFonts w:ascii="Calibri" w:hAnsi="Calibri" w:cs="Calibri"/>
                <w:i/>
                <w:lang w:eastAsia="es-ES"/>
              </w:rPr>
            </w:pPr>
            <w:r>
              <w:rPr>
                <w:rFonts w:ascii="Calibri" w:hAnsi="Calibri" w:cs="Calibri"/>
                <w:i/>
                <w:lang w:eastAsia="es-ES"/>
              </w:rPr>
              <w:t>RF-7, RF-10, RF-13</w:t>
            </w:r>
          </w:p>
        </w:tc>
      </w:tr>
      <w:tr w:rsidR="00DC2BD7" w:rsidRPr="00F66207" w14:paraId="487FA38B" w14:textId="77777777" w:rsidTr="009029FF">
        <w:tc>
          <w:tcPr>
            <w:tcW w:w="9658" w:type="dxa"/>
            <w:gridSpan w:val="4"/>
          </w:tcPr>
          <w:p w14:paraId="2F83AD7F" w14:textId="77777777" w:rsidR="00DC2BD7" w:rsidRPr="00A74C04" w:rsidRDefault="00DC2BD7" w:rsidP="009029FF">
            <w:pPr>
              <w:rPr>
                <w:rFonts w:ascii="Calibri" w:hAnsi="Calibri" w:cs="Calibri"/>
                <w:b/>
              </w:rPr>
            </w:pPr>
            <w:r w:rsidRPr="00A74C04">
              <w:rPr>
                <w:rFonts w:ascii="Calibri" w:hAnsi="Calibri" w:cs="Calibri"/>
                <w:b/>
              </w:rPr>
              <w:t>ACTORES:</w:t>
            </w:r>
          </w:p>
          <w:p w14:paraId="69A3B5BB" w14:textId="77777777" w:rsidR="00DC2BD7" w:rsidRPr="00F817F9" w:rsidRDefault="00DC2BD7" w:rsidP="009029FF">
            <w:pPr>
              <w:rPr>
                <w:rFonts w:ascii="Calibri" w:eastAsia="Arial Unicode MS" w:hAnsi="Calibri" w:cs="Calibri"/>
                <w:i/>
                <w:iCs/>
              </w:rPr>
            </w:pPr>
            <w:r>
              <w:rPr>
                <w:rFonts w:ascii="Calibri" w:eastAsia="Arial Unicode MS" w:hAnsi="Calibri" w:cs="Calibri"/>
                <w:i/>
                <w:iCs/>
              </w:rPr>
              <w:t>Administrador, Sistema Web, Gerente de relaciones</w:t>
            </w:r>
          </w:p>
        </w:tc>
      </w:tr>
      <w:tr w:rsidR="00DC2BD7" w:rsidRPr="00A74C04" w14:paraId="38F0DFD9" w14:textId="77777777" w:rsidTr="009029FF">
        <w:tc>
          <w:tcPr>
            <w:tcW w:w="9658" w:type="dxa"/>
            <w:gridSpan w:val="4"/>
          </w:tcPr>
          <w:p w14:paraId="63B1F8D1" w14:textId="77777777" w:rsidR="00DC2BD7" w:rsidRPr="00A74C04" w:rsidRDefault="00DC2BD7" w:rsidP="009029FF">
            <w:pPr>
              <w:rPr>
                <w:rFonts w:ascii="Calibri" w:hAnsi="Calibri" w:cs="Calibri"/>
                <w:b/>
              </w:rPr>
            </w:pPr>
            <w:r w:rsidRPr="00A74C04">
              <w:rPr>
                <w:rFonts w:ascii="Calibri" w:hAnsi="Calibri" w:cs="Calibri"/>
                <w:b/>
              </w:rPr>
              <w:t>CASOS DE USO ASOCIADOS:</w:t>
            </w:r>
          </w:p>
          <w:p w14:paraId="3DA3444A" w14:textId="77777777" w:rsidR="00DC2BD7" w:rsidRPr="00F817F9" w:rsidRDefault="00DC2BD7" w:rsidP="009029FF">
            <w:pPr>
              <w:rPr>
                <w:rFonts w:ascii="Calibri" w:hAnsi="Calibri" w:cs="Calibri"/>
                <w:bCs/>
              </w:rPr>
            </w:pPr>
            <w:r w:rsidRPr="00F817F9">
              <w:rPr>
                <w:rFonts w:ascii="Calibri" w:hAnsi="Calibri" w:cs="Calibri"/>
                <w:bCs/>
              </w:rPr>
              <w:t>CU5: Eliminar productos en el catálogo</w:t>
            </w:r>
          </w:p>
          <w:p w14:paraId="3B7FA6F8" w14:textId="77777777" w:rsidR="00DC2BD7" w:rsidRPr="00F817F9" w:rsidRDefault="00DC2BD7" w:rsidP="009029FF">
            <w:pPr>
              <w:rPr>
                <w:rFonts w:ascii="Calibri" w:hAnsi="Calibri" w:cs="Calibri"/>
                <w:bCs/>
              </w:rPr>
            </w:pPr>
            <w:r w:rsidRPr="00F817F9">
              <w:rPr>
                <w:rFonts w:ascii="Calibri" w:hAnsi="Calibri" w:cs="Calibri"/>
                <w:bCs/>
              </w:rPr>
              <w:t>CU10: Eliminar orden de compra del cliente</w:t>
            </w:r>
          </w:p>
          <w:p w14:paraId="2B355B00" w14:textId="77777777" w:rsidR="00DC2BD7" w:rsidRPr="00A74C04" w:rsidRDefault="00DC2BD7" w:rsidP="009029FF">
            <w:pPr>
              <w:rPr>
                <w:rFonts w:ascii="Calibri" w:hAnsi="Calibri" w:cs="Calibri"/>
                <w:b/>
              </w:rPr>
            </w:pPr>
            <w:r w:rsidRPr="00F817F9">
              <w:rPr>
                <w:rFonts w:ascii="Calibri" w:hAnsi="Calibri" w:cs="Calibri"/>
                <w:bCs/>
              </w:rPr>
              <w:t>CU19: Eliminar empresa de transporte en el sistema</w:t>
            </w:r>
          </w:p>
        </w:tc>
      </w:tr>
      <w:tr w:rsidR="00DC2BD7" w:rsidRPr="00A74C04" w14:paraId="1A392778" w14:textId="77777777" w:rsidTr="009029FF">
        <w:tc>
          <w:tcPr>
            <w:tcW w:w="9658" w:type="dxa"/>
            <w:gridSpan w:val="4"/>
          </w:tcPr>
          <w:p w14:paraId="0BC8614D" w14:textId="77777777" w:rsidR="00DC2BD7" w:rsidRPr="00A74C04" w:rsidRDefault="00DC2BD7" w:rsidP="009029FF">
            <w:pPr>
              <w:rPr>
                <w:rFonts w:ascii="Calibri" w:hAnsi="Calibri" w:cs="Calibri"/>
                <w:lang w:eastAsia="es-ES"/>
              </w:rPr>
            </w:pPr>
            <w:r w:rsidRPr="00A74C04">
              <w:rPr>
                <w:rFonts w:ascii="Calibri" w:hAnsi="Calibri" w:cs="Calibri"/>
                <w:b/>
              </w:rPr>
              <w:t>DESCRIPCIÓN:</w:t>
            </w:r>
          </w:p>
          <w:p w14:paraId="214975CE" w14:textId="77777777" w:rsidR="00DC2BD7" w:rsidRPr="00A74C04" w:rsidRDefault="00DC2BD7" w:rsidP="009029FF">
            <w:pPr>
              <w:rPr>
                <w:rFonts w:ascii="Calibri" w:hAnsi="Calibri" w:cs="Calibri"/>
                <w:b/>
              </w:rPr>
            </w:pPr>
            <w:r>
              <w:rPr>
                <w:rFonts w:ascii="Calibri" w:hAnsi="Calibri"/>
                <w:i/>
              </w:rPr>
              <w:t>P</w:t>
            </w:r>
            <w:r w:rsidRPr="00570AE1">
              <w:rPr>
                <w:rFonts w:ascii="Calibri" w:hAnsi="Calibri"/>
                <w:i/>
              </w:rPr>
              <w:t>ermite al administrador eliminar productos existentes del catálogo de la empresa. El administrador selecciona el producto que desea eliminar y confirma la acción. Una vez eliminado, el producto ya no estará visible para los clientes en el catálogo.</w:t>
            </w:r>
          </w:p>
        </w:tc>
      </w:tr>
      <w:tr w:rsidR="00DC2BD7" w:rsidRPr="00A74C04" w14:paraId="08B49146" w14:textId="77777777" w:rsidTr="009029FF">
        <w:tc>
          <w:tcPr>
            <w:tcW w:w="9658" w:type="dxa"/>
            <w:gridSpan w:val="4"/>
            <w:tcBorders>
              <w:bottom w:val="single" w:sz="4" w:space="0" w:color="auto"/>
            </w:tcBorders>
          </w:tcPr>
          <w:p w14:paraId="1DABF2F3" w14:textId="77777777" w:rsidR="00DC2BD7" w:rsidRPr="00A74C04" w:rsidRDefault="00DC2BD7" w:rsidP="009029FF">
            <w:pPr>
              <w:rPr>
                <w:rFonts w:ascii="Calibri" w:hAnsi="Calibri" w:cs="Calibri"/>
                <w:b/>
              </w:rPr>
            </w:pPr>
            <w:r w:rsidRPr="00A74C04">
              <w:rPr>
                <w:rFonts w:ascii="Calibri" w:hAnsi="Calibri" w:cs="Calibri"/>
                <w:b/>
              </w:rPr>
              <w:t>NOTAS:</w:t>
            </w:r>
          </w:p>
          <w:p w14:paraId="68940B46" w14:textId="77777777" w:rsidR="00DC2BD7" w:rsidRPr="00570AE1" w:rsidRDefault="00DC2BD7" w:rsidP="00DC2BD7">
            <w:pPr>
              <w:numPr>
                <w:ilvl w:val="0"/>
                <w:numId w:val="162"/>
              </w:numPr>
              <w:rPr>
                <w:rFonts w:ascii="Calibri" w:hAnsi="Calibri" w:cs="Calibri"/>
                <w:i/>
                <w:lang w:eastAsia="es-ES"/>
              </w:rPr>
            </w:pPr>
            <w:r w:rsidRPr="00570AE1">
              <w:rPr>
                <w:rFonts w:ascii="Calibri" w:hAnsi="Calibri" w:cs="Calibri"/>
                <w:i/>
                <w:lang w:eastAsia="es-ES"/>
              </w:rPr>
              <w:t>Solo el administrador tiene permisos para eliminar productos del catálogo.</w:t>
            </w:r>
          </w:p>
          <w:p w14:paraId="128162B6" w14:textId="77777777" w:rsidR="00DC2BD7" w:rsidRPr="00A74C04" w:rsidRDefault="00DC2BD7" w:rsidP="00DC2BD7">
            <w:pPr>
              <w:numPr>
                <w:ilvl w:val="0"/>
                <w:numId w:val="162"/>
              </w:numPr>
              <w:rPr>
                <w:rFonts w:ascii="Calibri" w:hAnsi="Calibri" w:cs="Calibri"/>
                <w:i/>
                <w:lang w:eastAsia="es-ES"/>
              </w:rPr>
            </w:pPr>
            <w:r w:rsidRPr="00570AE1">
              <w:rPr>
                <w:rFonts w:ascii="Calibri" w:hAnsi="Calibri" w:cs="Calibri"/>
                <w:i/>
                <w:lang w:eastAsia="es-ES"/>
              </w:rPr>
              <w:t>Se debe confirmar la eliminación del producto para evitar eliminaciones accidentales.</w:t>
            </w:r>
          </w:p>
        </w:tc>
      </w:tr>
      <w:tr w:rsidR="00DC2BD7" w:rsidRPr="00A74C04" w14:paraId="14A8E15B" w14:textId="77777777" w:rsidTr="009029FF">
        <w:tc>
          <w:tcPr>
            <w:tcW w:w="9658" w:type="dxa"/>
            <w:gridSpan w:val="4"/>
            <w:tcBorders>
              <w:bottom w:val="single" w:sz="4" w:space="0" w:color="auto"/>
            </w:tcBorders>
          </w:tcPr>
          <w:p w14:paraId="1235E3E7" w14:textId="77777777" w:rsidR="00DC2BD7" w:rsidRDefault="00DC2BD7" w:rsidP="009029FF">
            <w:pPr>
              <w:rPr>
                <w:rFonts w:ascii="Calibri" w:hAnsi="Calibri" w:cs="Calibri"/>
                <w:b/>
              </w:rPr>
            </w:pPr>
            <w:r w:rsidRPr="00A74C04">
              <w:rPr>
                <w:rFonts w:ascii="Calibri" w:hAnsi="Calibri" w:cs="Calibri"/>
                <w:b/>
              </w:rPr>
              <w:t xml:space="preserve">CRITERIOS DE ACEPTACIÓN: </w:t>
            </w:r>
          </w:p>
          <w:p w14:paraId="3874D49C" w14:textId="77777777" w:rsidR="00DC2BD7" w:rsidRPr="00DC2BD7" w:rsidRDefault="00DC2BD7" w:rsidP="00DC2BD7">
            <w:pPr>
              <w:numPr>
                <w:ilvl w:val="0"/>
                <w:numId w:val="172"/>
              </w:numPr>
              <w:rPr>
                <w:rFonts w:ascii="Calibri" w:hAnsi="Calibri" w:cs="Calibri"/>
                <w:bCs/>
              </w:rPr>
            </w:pPr>
            <w:r w:rsidRPr="00DC2BD7">
              <w:rPr>
                <w:rFonts w:ascii="Calibri" w:hAnsi="Calibri" w:cs="Calibri"/>
                <w:bCs/>
              </w:rPr>
              <w:t>Los productos seleccionados se eliminan correctamente del catálogo.</w:t>
            </w:r>
          </w:p>
          <w:p w14:paraId="750D2748" w14:textId="77777777" w:rsidR="00DC2BD7" w:rsidRPr="00A74C04" w:rsidRDefault="00DC2BD7" w:rsidP="00DC2BD7">
            <w:pPr>
              <w:numPr>
                <w:ilvl w:val="0"/>
                <w:numId w:val="172"/>
              </w:numPr>
              <w:rPr>
                <w:rFonts w:ascii="Calibri" w:hAnsi="Calibri" w:cs="Calibri"/>
                <w:b/>
              </w:rPr>
            </w:pPr>
            <w:r w:rsidRPr="00DC2BD7">
              <w:rPr>
                <w:rFonts w:ascii="Calibri" w:hAnsi="Calibri" w:cs="Calibri"/>
                <w:bCs/>
              </w:rPr>
              <w:t>Los productos eliminados ya no son visibles para los clientes en el catálogo.</w:t>
            </w:r>
          </w:p>
        </w:tc>
      </w:tr>
      <w:tr w:rsidR="00DC2BD7" w:rsidRPr="00A74C04" w14:paraId="23D5AD4E" w14:textId="77777777" w:rsidTr="009029FF">
        <w:trPr>
          <w:trHeight w:val="345"/>
        </w:trPr>
        <w:tc>
          <w:tcPr>
            <w:tcW w:w="9658" w:type="dxa"/>
            <w:gridSpan w:val="4"/>
            <w:tcBorders>
              <w:bottom w:val="single" w:sz="4" w:space="0" w:color="auto"/>
            </w:tcBorders>
            <w:shd w:val="clear" w:color="auto" w:fill="D9D9D9"/>
          </w:tcPr>
          <w:p w14:paraId="2DDA1EA0" w14:textId="77777777" w:rsidR="00DC2BD7" w:rsidRPr="00A74C04" w:rsidRDefault="00DC2BD7" w:rsidP="009029FF">
            <w:pPr>
              <w:autoSpaceDE w:val="0"/>
              <w:autoSpaceDN w:val="0"/>
              <w:adjustRightInd w:val="0"/>
              <w:rPr>
                <w:rFonts w:ascii="Calibri" w:hAnsi="Calibri" w:cs="Calibri"/>
                <w:b/>
              </w:rPr>
            </w:pPr>
            <w:r w:rsidRPr="00A74C04">
              <w:rPr>
                <w:rFonts w:ascii="Calibri" w:hAnsi="Calibri" w:cs="Calibri"/>
                <w:b/>
              </w:rPr>
              <w:t xml:space="preserve">ESCENARIOS: </w:t>
            </w:r>
          </w:p>
        </w:tc>
      </w:tr>
      <w:tr w:rsidR="00DC2BD7" w:rsidRPr="00A74C04" w14:paraId="036B0744" w14:textId="77777777" w:rsidTr="009029FF">
        <w:trPr>
          <w:trHeight w:val="1674"/>
        </w:trPr>
        <w:tc>
          <w:tcPr>
            <w:tcW w:w="1134" w:type="dxa"/>
            <w:tcBorders>
              <w:bottom w:val="single" w:sz="4" w:space="0" w:color="auto"/>
            </w:tcBorders>
          </w:tcPr>
          <w:p w14:paraId="57664042"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lastRenderedPageBreak/>
              <w:t>ES-</w:t>
            </w:r>
            <w:r>
              <w:rPr>
                <w:rFonts w:ascii="Calibri" w:eastAsia="Arial Unicode MS" w:hAnsi="Calibri" w:cs="Calibri"/>
              </w:rPr>
              <w:t>5</w:t>
            </w:r>
            <w:r w:rsidRPr="00A74C04">
              <w:rPr>
                <w:rFonts w:ascii="Calibri" w:eastAsia="Arial Unicode MS" w:hAnsi="Calibri" w:cs="Calibri"/>
              </w:rPr>
              <w:t xml:space="preserve">.1     </w:t>
            </w:r>
          </w:p>
          <w:p w14:paraId="08BC034A" w14:textId="77777777" w:rsidR="00DC2BD7" w:rsidRPr="00A74C04"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2FD6E328"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570AE1">
              <w:rPr>
                <w:rFonts w:ascii="Calibri" w:hAnsi="Calibri" w:cs="Calibri"/>
                <w:b/>
                <w:bCs/>
              </w:rPr>
              <w:t>Eliminación exitosa de un producto del catálogo.</w:t>
            </w:r>
          </w:p>
          <w:p w14:paraId="61D554FD"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570AE1">
              <w:rPr>
                <w:rFonts w:ascii="Calibri" w:eastAsia="Arial Unicode MS" w:hAnsi="Calibri" w:cs="Calibri"/>
                <w:i/>
              </w:rPr>
              <w:t>El administrador accede al sistema, selecciona el producto que desea eliminar y confirma la eliminación.</w:t>
            </w:r>
          </w:p>
          <w:p w14:paraId="502A577C" w14:textId="77777777" w:rsidR="00DC2BD7" w:rsidRPr="00A74C04" w:rsidRDefault="00DC2BD7" w:rsidP="009029FF">
            <w:pPr>
              <w:autoSpaceDE w:val="0"/>
              <w:autoSpaceDN w:val="0"/>
              <w:adjustRightInd w:val="0"/>
              <w:rPr>
                <w:rFonts w:ascii="Calibri" w:hAnsi="Calibri" w:cs="Calibri"/>
                <w:b/>
              </w:rPr>
            </w:pPr>
            <w:r w:rsidRPr="00FB6830">
              <w:rPr>
                <w:rFonts w:ascii="Calibri" w:hAnsi="Calibri" w:cs="Calibri"/>
                <w:b/>
              </w:rPr>
              <w:t>RESULTADOS:</w:t>
            </w:r>
            <w:r w:rsidRPr="00FB6830">
              <w:rPr>
                <w:rFonts w:ascii="Calibri" w:eastAsia="Arial Unicode MS" w:hAnsi="Calibri" w:cs="Calibri"/>
                <w:i/>
              </w:rPr>
              <w:t xml:space="preserve"> </w:t>
            </w:r>
            <w:r w:rsidRPr="00570AE1">
              <w:rPr>
                <w:rFonts w:ascii="Calibri" w:eastAsia="Arial Unicode MS" w:hAnsi="Calibri" w:cs="Calibri"/>
                <w:i/>
              </w:rPr>
              <w:t>El producto se elimina correctamente del catálogo y ya no es visible para los clientes.</w:t>
            </w:r>
          </w:p>
        </w:tc>
      </w:tr>
      <w:tr w:rsidR="00DC2BD7" w:rsidRPr="00C204E3" w14:paraId="2C682A02" w14:textId="77777777" w:rsidTr="009029FF">
        <w:trPr>
          <w:trHeight w:val="1674"/>
        </w:trPr>
        <w:tc>
          <w:tcPr>
            <w:tcW w:w="1134" w:type="dxa"/>
            <w:tcBorders>
              <w:bottom w:val="single" w:sz="4" w:space="0" w:color="auto"/>
            </w:tcBorders>
          </w:tcPr>
          <w:p w14:paraId="3C027FAA"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t>ES-</w:t>
            </w:r>
            <w:r>
              <w:rPr>
                <w:rFonts w:ascii="Calibri" w:eastAsia="Arial Unicode MS" w:hAnsi="Calibri" w:cs="Calibri"/>
              </w:rPr>
              <w:t>5</w:t>
            </w:r>
            <w:r w:rsidRPr="00A74C04">
              <w:rPr>
                <w:rFonts w:ascii="Calibri" w:eastAsia="Arial Unicode MS" w:hAnsi="Calibri" w:cs="Calibri"/>
              </w:rPr>
              <w:t xml:space="preserve">.2     </w:t>
            </w:r>
          </w:p>
          <w:p w14:paraId="46E86CEE" w14:textId="77777777" w:rsidR="00DC2BD7" w:rsidRPr="00A74C04" w:rsidRDefault="00DC2BD7" w:rsidP="009029F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5DA7CDEF"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570AE1">
              <w:rPr>
                <w:rFonts w:ascii="Calibri" w:hAnsi="Calibri" w:cs="Calibri"/>
                <w:i/>
                <w:iCs/>
              </w:rPr>
              <w:t>Eliminación fallida debido a problemas de conexión.</w:t>
            </w:r>
          </w:p>
          <w:p w14:paraId="0994441C"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570AE1">
              <w:rPr>
                <w:rFonts w:ascii="Calibri" w:eastAsia="Arial Unicode MS" w:hAnsi="Calibri" w:cs="Calibri"/>
                <w:i/>
              </w:rPr>
              <w:t>Durante el proceso de eliminación, se experimentan problemas de conexión a Internet o caída del sistema.</w:t>
            </w:r>
          </w:p>
          <w:p w14:paraId="1805AA6F" w14:textId="77777777" w:rsidR="00DC2BD7" w:rsidRPr="00C204E3" w:rsidRDefault="00DC2BD7" w:rsidP="009029FF">
            <w:pPr>
              <w:autoSpaceDE w:val="0"/>
              <w:autoSpaceDN w:val="0"/>
              <w:adjustRightInd w:val="0"/>
              <w:rPr>
                <w:rFonts w:ascii="Calibri" w:eastAsia="Arial Unicode MS" w:hAnsi="Calibri" w:cs="Calibri"/>
                <w:i/>
              </w:rPr>
            </w:pPr>
            <w:r>
              <w:rPr>
                <w:rFonts w:ascii="Calibri" w:eastAsia="Arial Unicode MS" w:hAnsi="Calibri" w:cs="Calibri"/>
                <w:b/>
                <w:bCs/>
                <w:i/>
              </w:rPr>
              <w:t>RESULTADO</w:t>
            </w:r>
            <w:r w:rsidRPr="00C204E3">
              <w:rPr>
                <w:rFonts w:ascii="Calibri" w:eastAsia="Arial Unicode MS" w:hAnsi="Calibri" w:cs="Calibri"/>
                <w:i/>
              </w:rPr>
              <w:t xml:space="preserve">: </w:t>
            </w:r>
            <w:r w:rsidRPr="00570AE1">
              <w:rPr>
                <w:rFonts w:ascii="Calibri" w:eastAsia="Arial Unicode MS" w:hAnsi="Calibri" w:cs="Calibri"/>
                <w:i/>
              </w:rPr>
              <w:t>Se muestra un mensaje de error indicando que no se pudo realizar la eliminación debido a problemas de conexión. Se solicita al administrador que vuelva a intentar la eliminación más tarde.</w:t>
            </w:r>
          </w:p>
        </w:tc>
      </w:tr>
      <w:tr w:rsidR="00DC2BD7" w:rsidRPr="00A74C04" w14:paraId="11CDBAB1" w14:textId="77777777" w:rsidTr="009029FF">
        <w:trPr>
          <w:trHeight w:val="1674"/>
        </w:trPr>
        <w:tc>
          <w:tcPr>
            <w:tcW w:w="1134" w:type="dxa"/>
            <w:tcBorders>
              <w:bottom w:val="single" w:sz="4" w:space="0" w:color="auto"/>
            </w:tcBorders>
          </w:tcPr>
          <w:p w14:paraId="332065B8"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t>ES-</w:t>
            </w:r>
            <w:r>
              <w:rPr>
                <w:rFonts w:ascii="Calibri" w:eastAsia="Arial Unicode MS" w:hAnsi="Calibri" w:cs="Calibri"/>
              </w:rPr>
              <w:t>5</w:t>
            </w:r>
            <w:r w:rsidRPr="00A74C04">
              <w:rPr>
                <w:rFonts w:ascii="Calibri" w:eastAsia="Arial Unicode MS" w:hAnsi="Calibri" w:cs="Calibri"/>
              </w:rPr>
              <w:t xml:space="preserve">.3     </w:t>
            </w:r>
          </w:p>
          <w:p w14:paraId="7CEB1942" w14:textId="77777777" w:rsidR="00DC2BD7" w:rsidRPr="00A74C04"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6234FBE0"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570AE1">
              <w:rPr>
                <w:rFonts w:ascii="Calibri" w:hAnsi="Calibri" w:cs="Calibri"/>
                <w:i/>
                <w:iCs/>
              </w:rPr>
              <w:t>Eliminación cancelada por el administrador.</w:t>
            </w:r>
          </w:p>
          <w:p w14:paraId="25AFA6CE"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570AE1">
              <w:rPr>
                <w:rFonts w:ascii="Calibri" w:eastAsia="Arial Unicode MS" w:hAnsi="Calibri" w:cs="Calibri"/>
                <w:i/>
              </w:rPr>
              <w:t>El administrador selecciona un producto para eliminar, pero decide cancelar la operación antes de confirmar.</w:t>
            </w:r>
          </w:p>
          <w:p w14:paraId="5E9EEBED" w14:textId="77777777" w:rsidR="00DC2BD7" w:rsidRPr="00A74C04" w:rsidRDefault="00DC2BD7" w:rsidP="009029FF">
            <w:pPr>
              <w:autoSpaceDE w:val="0"/>
              <w:autoSpaceDN w:val="0"/>
              <w:adjustRightInd w:val="0"/>
              <w:rPr>
                <w:rFonts w:ascii="Calibri" w:hAnsi="Calibri" w:cs="Calibri"/>
                <w:b/>
              </w:rPr>
            </w:pPr>
            <w:r>
              <w:rPr>
                <w:rFonts w:ascii="Calibri" w:eastAsia="Arial Unicode MS" w:hAnsi="Calibri" w:cs="Calibri"/>
                <w:b/>
                <w:bCs/>
                <w:i/>
              </w:rPr>
              <w:t>RESULTADO</w:t>
            </w:r>
            <w:r w:rsidRPr="00C204E3">
              <w:rPr>
                <w:rFonts w:ascii="Calibri" w:eastAsia="Arial Unicode MS" w:hAnsi="Calibri" w:cs="Calibri"/>
                <w:i/>
              </w:rPr>
              <w:t xml:space="preserve">: </w:t>
            </w:r>
            <w:r w:rsidRPr="00570AE1">
              <w:rPr>
                <w:rFonts w:ascii="Calibri" w:eastAsia="Arial Unicode MS" w:hAnsi="Calibri" w:cs="Calibri"/>
                <w:i/>
              </w:rPr>
              <w:t>El producto no se elimina y permanece visible en el catálogo.</w:t>
            </w:r>
          </w:p>
        </w:tc>
      </w:tr>
      <w:tr w:rsidR="00DC2BD7" w:rsidRPr="00EA2AA9" w14:paraId="6FAAAC97" w14:textId="77777777" w:rsidTr="009029FF">
        <w:tc>
          <w:tcPr>
            <w:tcW w:w="9658" w:type="dxa"/>
            <w:gridSpan w:val="4"/>
          </w:tcPr>
          <w:p w14:paraId="1C7FD8BE" w14:textId="77777777" w:rsidR="00DC2BD7" w:rsidRPr="00EA2AA9" w:rsidRDefault="00DC2BD7" w:rsidP="009029FF">
            <w:pPr>
              <w:rPr>
                <w:rFonts w:ascii="Calibri" w:hAnsi="Calibri" w:cs="Calibri"/>
                <w:b/>
              </w:rPr>
            </w:pPr>
            <w:r w:rsidRPr="00A74C04">
              <w:rPr>
                <w:rFonts w:ascii="Calibri" w:hAnsi="Calibri" w:cs="Calibri"/>
                <w:b/>
              </w:rPr>
              <w:t>REQUERIMIENTOS ESPECIALES - REGLAS DEL NEGOCIO Y DEL SISTEMA:</w:t>
            </w:r>
          </w:p>
        </w:tc>
      </w:tr>
      <w:tr w:rsidR="00DC2BD7" w:rsidRPr="00EA2AA9" w14:paraId="3F76E1B7" w14:textId="77777777" w:rsidTr="009029FF">
        <w:trPr>
          <w:trHeight w:val="161"/>
        </w:trPr>
        <w:tc>
          <w:tcPr>
            <w:tcW w:w="9658" w:type="dxa"/>
            <w:gridSpan w:val="4"/>
          </w:tcPr>
          <w:p w14:paraId="01AC0635" w14:textId="77777777" w:rsidR="00DC2BD7" w:rsidRPr="00EA2AA9" w:rsidRDefault="00DC2BD7" w:rsidP="009029FF">
            <w:pPr>
              <w:rPr>
                <w:rFonts w:ascii="Calibri" w:hAnsi="Calibri" w:cs="Calibri"/>
                <w:b/>
              </w:rPr>
            </w:pPr>
            <w:r w:rsidRPr="00A74C04">
              <w:rPr>
                <w:rFonts w:ascii="Calibri" w:hAnsi="Calibri" w:cs="Calibri"/>
                <w:b/>
              </w:rPr>
              <w:t>RIESGOS:</w:t>
            </w:r>
          </w:p>
        </w:tc>
      </w:tr>
      <w:tr w:rsidR="00DC2BD7" w:rsidRPr="00A74C04" w14:paraId="6B3BE1D5" w14:textId="77777777" w:rsidTr="00DC2BD7">
        <w:trPr>
          <w:trHeight w:val="245"/>
        </w:trPr>
        <w:tc>
          <w:tcPr>
            <w:tcW w:w="9658" w:type="dxa"/>
            <w:gridSpan w:val="4"/>
          </w:tcPr>
          <w:p w14:paraId="4EBE07BE" w14:textId="77777777" w:rsidR="00DC2BD7" w:rsidRPr="00A74C04" w:rsidRDefault="00DC2BD7" w:rsidP="00DC2BD7">
            <w:pPr>
              <w:rPr>
                <w:rFonts w:ascii="Calibri" w:hAnsi="Calibri" w:cs="Calibri"/>
                <w:b/>
              </w:rPr>
            </w:pPr>
            <w:r w:rsidRPr="00A74C04">
              <w:rPr>
                <w:rFonts w:ascii="Calibri" w:hAnsi="Calibri" w:cs="Calibri"/>
                <w:b/>
              </w:rPr>
              <w:t>PROTOTIPO EXPLORATORIO</w:t>
            </w:r>
          </w:p>
        </w:tc>
      </w:tr>
    </w:tbl>
    <w:p w14:paraId="7353921A" w14:textId="77777777" w:rsidR="00DC2BD7" w:rsidRDefault="00DC2BD7" w:rsidP="00DC2BD7">
      <w:pPr>
        <w:rPr>
          <w:rFonts w:ascii="Calibri" w:hAnsi="Calibri"/>
          <w:i/>
          <w:color w:val="0000FF"/>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C2BD7" w:rsidRPr="00A74C04" w14:paraId="4C195AAE" w14:textId="77777777" w:rsidTr="009029FF">
        <w:trPr>
          <w:tblHeader/>
        </w:trPr>
        <w:tc>
          <w:tcPr>
            <w:tcW w:w="4903" w:type="dxa"/>
            <w:gridSpan w:val="2"/>
            <w:shd w:val="clear" w:color="auto" w:fill="D9D9D9"/>
          </w:tcPr>
          <w:p w14:paraId="6818D4AC" w14:textId="77777777" w:rsidR="00DC2BD7" w:rsidRPr="00A74C04" w:rsidRDefault="00DC2BD7" w:rsidP="009029FF">
            <w:pPr>
              <w:rPr>
                <w:rFonts w:ascii="Calibri" w:hAnsi="Calibri" w:cs="Calibri"/>
                <w:b/>
              </w:rPr>
            </w:pPr>
            <w:r w:rsidRPr="00A74C04">
              <w:rPr>
                <w:rFonts w:ascii="Calibri" w:hAnsi="Calibri" w:cs="Calibri"/>
                <w:b/>
              </w:rPr>
              <w:t>IDENTIFICADOR CASO DE USO:</w:t>
            </w:r>
          </w:p>
          <w:p w14:paraId="1BA3B39C" w14:textId="77777777" w:rsidR="00DC2BD7" w:rsidRPr="00A74C04" w:rsidRDefault="00DC2BD7" w:rsidP="009029FF">
            <w:pPr>
              <w:rPr>
                <w:rFonts w:ascii="Calibri" w:hAnsi="Calibri" w:cs="Calibri"/>
                <w:b/>
              </w:rPr>
            </w:pPr>
            <w:r w:rsidRPr="00A74C04">
              <w:rPr>
                <w:rFonts w:ascii="Calibri" w:hAnsi="Calibri" w:cs="Calibri"/>
                <w:b/>
              </w:rPr>
              <w:t>CU-</w:t>
            </w:r>
            <w:r>
              <w:rPr>
                <w:rFonts w:ascii="Calibri" w:hAnsi="Calibri" w:cs="Calibri"/>
                <w:b/>
              </w:rPr>
              <w:t>6</w:t>
            </w:r>
          </w:p>
        </w:tc>
        <w:tc>
          <w:tcPr>
            <w:tcW w:w="4755" w:type="dxa"/>
            <w:gridSpan w:val="2"/>
            <w:shd w:val="clear" w:color="auto" w:fill="D9D9D9"/>
          </w:tcPr>
          <w:p w14:paraId="722E3B70" w14:textId="77777777" w:rsidR="00DC2BD7" w:rsidRPr="00A74C04" w:rsidRDefault="00DC2BD7" w:rsidP="009029FF">
            <w:pPr>
              <w:rPr>
                <w:rFonts w:ascii="Calibri" w:hAnsi="Calibri" w:cs="Calibri"/>
                <w:b/>
              </w:rPr>
            </w:pPr>
            <w:r w:rsidRPr="00A74C04">
              <w:rPr>
                <w:rFonts w:ascii="Calibri" w:hAnsi="Calibri" w:cs="Calibri"/>
                <w:b/>
              </w:rPr>
              <w:t>NOMBRE:</w:t>
            </w:r>
          </w:p>
          <w:p w14:paraId="72AB3ABC" w14:textId="77777777" w:rsidR="00DC2BD7" w:rsidRPr="00A74C04" w:rsidRDefault="00DC2BD7" w:rsidP="009029FF">
            <w:pPr>
              <w:rPr>
                <w:rFonts w:ascii="Calibri" w:hAnsi="Calibri" w:cs="Calibri"/>
              </w:rPr>
            </w:pPr>
            <w:r>
              <w:rPr>
                <w:rFonts w:ascii="Calibri" w:eastAsia="Arial Unicode MS" w:hAnsi="Calibri" w:cs="Calibri"/>
                <w:iCs/>
              </w:rPr>
              <w:t>Actualizar productos</w:t>
            </w:r>
            <w:r w:rsidRPr="00A74C04">
              <w:rPr>
                <w:rFonts w:ascii="Calibri" w:eastAsia="Arial Unicode MS" w:hAnsi="Calibri" w:cs="Calibri"/>
                <w:iCs/>
              </w:rPr>
              <w:t xml:space="preserve"> en el catálogo </w:t>
            </w:r>
          </w:p>
          <w:p w14:paraId="2DF932A9" w14:textId="77777777" w:rsidR="00DC2BD7" w:rsidRPr="00A74C04" w:rsidRDefault="00DC2BD7" w:rsidP="009029FF">
            <w:pPr>
              <w:rPr>
                <w:rFonts w:ascii="Calibri" w:hAnsi="Calibri" w:cs="Calibri"/>
                <w:b/>
              </w:rPr>
            </w:pPr>
          </w:p>
        </w:tc>
      </w:tr>
      <w:tr w:rsidR="00DC2BD7" w:rsidRPr="00A74C04" w14:paraId="7609CD52" w14:textId="77777777" w:rsidTr="009029FF">
        <w:tc>
          <w:tcPr>
            <w:tcW w:w="6485" w:type="dxa"/>
            <w:gridSpan w:val="3"/>
          </w:tcPr>
          <w:p w14:paraId="03B8A486" w14:textId="77777777" w:rsidR="00DC2BD7" w:rsidRPr="00A74C04" w:rsidRDefault="00DC2BD7" w:rsidP="009029FF">
            <w:pPr>
              <w:rPr>
                <w:rFonts w:ascii="Calibri" w:hAnsi="Calibri" w:cs="Calibri"/>
                <w:b/>
              </w:rPr>
            </w:pPr>
            <w:r w:rsidRPr="00A74C04">
              <w:rPr>
                <w:rFonts w:ascii="Calibri" w:hAnsi="Calibri" w:cs="Calibri"/>
                <w:b/>
              </w:rPr>
              <w:t>COMPLEJIDAD:</w:t>
            </w:r>
          </w:p>
          <w:p w14:paraId="5D8C5DF4" w14:textId="77777777" w:rsidR="00DC2BD7" w:rsidRPr="00A74C04" w:rsidRDefault="00DC2BD7" w:rsidP="009029FF">
            <w:pPr>
              <w:jc w:val="both"/>
              <w:rPr>
                <w:rFonts w:ascii="Calibri" w:hAnsi="Calibri" w:cs="Calibri"/>
                <w:b/>
              </w:rPr>
            </w:pPr>
            <w:r w:rsidRPr="00A74C04">
              <w:rPr>
                <w:rFonts w:ascii="Calibri" w:eastAsia="Arial Unicode MS" w:hAnsi="Calibri" w:cs="Calibri"/>
                <w:iCs/>
              </w:rPr>
              <w:t xml:space="preserve">Media </w:t>
            </w:r>
          </w:p>
        </w:tc>
        <w:tc>
          <w:tcPr>
            <w:tcW w:w="3173" w:type="dxa"/>
          </w:tcPr>
          <w:p w14:paraId="6CFD3919" w14:textId="77777777" w:rsidR="00DC2BD7" w:rsidRPr="00A74C04" w:rsidRDefault="00DC2BD7" w:rsidP="009029FF">
            <w:pPr>
              <w:rPr>
                <w:rFonts w:ascii="Calibri" w:hAnsi="Calibri" w:cs="Calibri"/>
                <w:b/>
              </w:rPr>
            </w:pPr>
            <w:r w:rsidRPr="00A74C04">
              <w:rPr>
                <w:rFonts w:ascii="Calibri" w:hAnsi="Calibri" w:cs="Calibri"/>
                <w:b/>
              </w:rPr>
              <w:t>PRIORIDAD:</w:t>
            </w:r>
          </w:p>
          <w:p w14:paraId="49845DA8" w14:textId="77777777" w:rsidR="00DC2BD7" w:rsidRPr="00A74C04" w:rsidRDefault="00DC2BD7" w:rsidP="009029FF">
            <w:pPr>
              <w:rPr>
                <w:rFonts w:ascii="Calibri" w:hAnsi="Calibri" w:cs="Calibri"/>
                <w:b/>
              </w:rPr>
            </w:pPr>
            <w:r w:rsidRPr="00A74C04">
              <w:rPr>
                <w:rFonts w:ascii="Calibri" w:eastAsia="Arial Unicode MS" w:hAnsi="Calibri" w:cs="Calibri"/>
                <w:iCs/>
              </w:rPr>
              <w:t xml:space="preserve">Alta </w:t>
            </w:r>
          </w:p>
        </w:tc>
      </w:tr>
      <w:tr w:rsidR="00DC2BD7" w:rsidRPr="00A74C04" w14:paraId="63000214" w14:textId="77777777" w:rsidTr="009029FF">
        <w:tc>
          <w:tcPr>
            <w:tcW w:w="9658" w:type="dxa"/>
            <w:gridSpan w:val="4"/>
          </w:tcPr>
          <w:p w14:paraId="7116B414" w14:textId="77777777" w:rsidR="00DC2BD7" w:rsidRPr="00A74C04" w:rsidRDefault="00DC2BD7" w:rsidP="009029FF">
            <w:pPr>
              <w:rPr>
                <w:rFonts w:ascii="Calibri" w:hAnsi="Calibri" w:cs="Calibri"/>
                <w:b/>
              </w:rPr>
            </w:pPr>
            <w:r w:rsidRPr="00A74C04">
              <w:rPr>
                <w:rFonts w:ascii="Calibri" w:hAnsi="Calibri" w:cs="Calibri"/>
                <w:b/>
              </w:rPr>
              <w:t>REQUERIMIENTO FUNCIONAL ASOCIADO:</w:t>
            </w:r>
          </w:p>
          <w:p w14:paraId="0F0755AF" w14:textId="77777777" w:rsidR="00DC2BD7" w:rsidRDefault="00DC2BD7" w:rsidP="009029FF">
            <w:pPr>
              <w:jc w:val="both"/>
              <w:rPr>
                <w:rFonts w:ascii="Calibri" w:hAnsi="Calibri" w:cs="Calibri"/>
                <w:i/>
                <w:lang w:eastAsia="es-ES"/>
              </w:rPr>
            </w:pPr>
            <w:r>
              <w:rPr>
                <w:rFonts w:ascii="Calibri" w:hAnsi="Calibri" w:cs="Calibri"/>
                <w:i/>
                <w:lang w:eastAsia="es-ES"/>
              </w:rPr>
              <w:t>RF-11</w:t>
            </w:r>
          </w:p>
          <w:p w14:paraId="276EDC23" w14:textId="77777777" w:rsidR="00DC2BD7" w:rsidRPr="00A74C04" w:rsidRDefault="00DC2BD7" w:rsidP="009029FF">
            <w:pPr>
              <w:jc w:val="both"/>
              <w:rPr>
                <w:rFonts w:ascii="Calibri" w:hAnsi="Calibri" w:cs="Calibri"/>
                <w:i/>
                <w:lang w:eastAsia="es-ES"/>
              </w:rPr>
            </w:pPr>
            <w:r>
              <w:rPr>
                <w:rFonts w:ascii="Calibri" w:hAnsi="Calibri" w:cs="Calibri"/>
                <w:i/>
                <w:lang w:eastAsia="es-ES"/>
              </w:rPr>
              <w:t>RF-14</w:t>
            </w:r>
          </w:p>
        </w:tc>
      </w:tr>
      <w:tr w:rsidR="00DC2BD7" w:rsidRPr="00F66207" w14:paraId="44EFEBAF" w14:textId="77777777" w:rsidTr="009029FF">
        <w:tc>
          <w:tcPr>
            <w:tcW w:w="9658" w:type="dxa"/>
            <w:gridSpan w:val="4"/>
          </w:tcPr>
          <w:p w14:paraId="125CB187" w14:textId="77777777" w:rsidR="00DC2BD7" w:rsidRPr="00A74C04" w:rsidRDefault="00DC2BD7" w:rsidP="009029FF">
            <w:pPr>
              <w:rPr>
                <w:rFonts w:ascii="Calibri" w:hAnsi="Calibri" w:cs="Calibri"/>
                <w:b/>
              </w:rPr>
            </w:pPr>
            <w:r w:rsidRPr="00A74C04">
              <w:rPr>
                <w:rFonts w:ascii="Calibri" w:hAnsi="Calibri" w:cs="Calibri"/>
                <w:b/>
              </w:rPr>
              <w:t>ACTORES:</w:t>
            </w:r>
          </w:p>
          <w:p w14:paraId="09134FFA" w14:textId="77777777" w:rsidR="00DC2BD7" w:rsidRPr="00F66207" w:rsidRDefault="00DC2BD7" w:rsidP="009029FF">
            <w:pPr>
              <w:rPr>
                <w:rFonts w:ascii="Calibri" w:hAnsi="Calibri" w:cs="Calibri"/>
                <w:bCs/>
                <w:i/>
                <w:iCs/>
              </w:rPr>
            </w:pPr>
            <w:r>
              <w:rPr>
                <w:rFonts w:ascii="Calibri" w:eastAsia="Arial Unicode MS" w:hAnsi="Calibri" w:cs="Calibri"/>
                <w:i/>
                <w:iCs/>
              </w:rPr>
              <w:t>Administrador, Sistema Web, Gerente de relaciones</w:t>
            </w:r>
          </w:p>
        </w:tc>
      </w:tr>
      <w:tr w:rsidR="00DC2BD7" w:rsidRPr="00A74C04" w14:paraId="02A01505" w14:textId="77777777" w:rsidTr="009029FF">
        <w:tc>
          <w:tcPr>
            <w:tcW w:w="9658" w:type="dxa"/>
            <w:gridSpan w:val="4"/>
          </w:tcPr>
          <w:p w14:paraId="43316573" w14:textId="77777777" w:rsidR="00DC2BD7" w:rsidRPr="00A74C04" w:rsidRDefault="00DC2BD7" w:rsidP="009029FF">
            <w:pPr>
              <w:rPr>
                <w:rFonts w:ascii="Calibri" w:hAnsi="Calibri" w:cs="Calibri"/>
                <w:b/>
              </w:rPr>
            </w:pPr>
            <w:r w:rsidRPr="00A74C04">
              <w:rPr>
                <w:rFonts w:ascii="Calibri" w:hAnsi="Calibri" w:cs="Calibri"/>
                <w:b/>
              </w:rPr>
              <w:t>CASOS DE USO ASOCIADOS:</w:t>
            </w:r>
          </w:p>
          <w:p w14:paraId="590DD48D" w14:textId="77777777" w:rsidR="00DC2BD7" w:rsidRPr="00A74C04" w:rsidRDefault="00DC2BD7" w:rsidP="009029FF">
            <w:pPr>
              <w:rPr>
                <w:rFonts w:ascii="Calibri" w:hAnsi="Calibri" w:cs="Calibri"/>
                <w:b/>
              </w:rPr>
            </w:pPr>
            <w:r>
              <w:rPr>
                <w:rFonts w:ascii="Calibri" w:hAnsi="Calibri" w:cs="Calibri"/>
                <w:b/>
              </w:rPr>
              <w:t>No aplica</w:t>
            </w:r>
          </w:p>
        </w:tc>
      </w:tr>
      <w:tr w:rsidR="00DC2BD7" w:rsidRPr="00A74C04" w14:paraId="23199954" w14:textId="77777777" w:rsidTr="009029FF">
        <w:tc>
          <w:tcPr>
            <w:tcW w:w="9658" w:type="dxa"/>
            <w:gridSpan w:val="4"/>
          </w:tcPr>
          <w:p w14:paraId="52531497" w14:textId="77777777" w:rsidR="00DC2BD7" w:rsidRPr="00A74C04" w:rsidRDefault="00DC2BD7" w:rsidP="009029FF">
            <w:pPr>
              <w:rPr>
                <w:rFonts w:ascii="Calibri" w:hAnsi="Calibri" w:cs="Calibri"/>
                <w:lang w:eastAsia="es-ES"/>
              </w:rPr>
            </w:pPr>
            <w:r w:rsidRPr="00A74C04">
              <w:rPr>
                <w:rFonts w:ascii="Calibri" w:hAnsi="Calibri" w:cs="Calibri"/>
                <w:b/>
              </w:rPr>
              <w:t>DESCRIPCIÓN:</w:t>
            </w:r>
          </w:p>
          <w:p w14:paraId="5849D267" w14:textId="77777777" w:rsidR="00DC2BD7" w:rsidRPr="00DC2BD7" w:rsidRDefault="00DC2BD7" w:rsidP="009029FF">
            <w:pPr>
              <w:rPr>
                <w:rFonts w:ascii="Calibri" w:hAnsi="Calibri" w:cs="Calibri"/>
                <w:bCs/>
                <w:i/>
                <w:iCs/>
              </w:rPr>
            </w:pPr>
            <w:r w:rsidRPr="00DC2BD7">
              <w:rPr>
                <w:rFonts w:ascii="Calibri" w:hAnsi="Calibri" w:cs="Calibri"/>
                <w:bCs/>
                <w:i/>
                <w:iCs/>
              </w:rPr>
              <w:t>Permite al administrador realizar modificaciones en los productos existentes del catálogo de la empresa. El administrador puede actualizar información como el nombre, descripción, precio, disponibilidad y otras características de los productos. Una vez realizada la actualización, los cambios se reflejarán en el catálogo y estarán visibles para los clientes.</w:t>
            </w:r>
          </w:p>
        </w:tc>
      </w:tr>
      <w:tr w:rsidR="00DC2BD7" w:rsidRPr="00A74C04" w14:paraId="64993A78" w14:textId="77777777" w:rsidTr="009029FF">
        <w:tc>
          <w:tcPr>
            <w:tcW w:w="9658" w:type="dxa"/>
            <w:gridSpan w:val="4"/>
            <w:tcBorders>
              <w:bottom w:val="single" w:sz="4" w:space="0" w:color="auto"/>
            </w:tcBorders>
          </w:tcPr>
          <w:p w14:paraId="281BF22D" w14:textId="77777777" w:rsidR="00DC2BD7" w:rsidRPr="00A74C04" w:rsidRDefault="00DC2BD7" w:rsidP="009029FF">
            <w:pPr>
              <w:rPr>
                <w:rFonts w:ascii="Calibri" w:hAnsi="Calibri" w:cs="Calibri"/>
                <w:b/>
              </w:rPr>
            </w:pPr>
            <w:r w:rsidRPr="00A74C04">
              <w:rPr>
                <w:rFonts w:ascii="Calibri" w:hAnsi="Calibri" w:cs="Calibri"/>
                <w:b/>
              </w:rPr>
              <w:t>NOTAS:</w:t>
            </w:r>
          </w:p>
          <w:p w14:paraId="532666D6" w14:textId="77777777" w:rsidR="00DC2BD7" w:rsidRPr="00570AE1" w:rsidRDefault="00DC2BD7" w:rsidP="00DC2BD7">
            <w:pPr>
              <w:numPr>
                <w:ilvl w:val="0"/>
                <w:numId w:val="162"/>
              </w:numPr>
              <w:rPr>
                <w:rFonts w:ascii="Calibri" w:hAnsi="Calibri" w:cs="Calibri"/>
                <w:i/>
                <w:lang w:eastAsia="es-ES"/>
              </w:rPr>
            </w:pPr>
            <w:r w:rsidRPr="00570AE1">
              <w:rPr>
                <w:rFonts w:ascii="Calibri" w:hAnsi="Calibri" w:cs="Calibri"/>
                <w:i/>
                <w:lang w:eastAsia="es-ES"/>
              </w:rPr>
              <w:t>Solo el administrador tiene permisos para actualizar productos en el catálogo.</w:t>
            </w:r>
          </w:p>
          <w:p w14:paraId="03440C51" w14:textId="77777777" w:rsidR="00DC2BD7" w:rsidRPr="00A74C04" w:rsidRDefault="00DC2BD7" w:rsidP="00DC2BD7">
            <w:pPr>
              <w:numPr>
                <w:ilvl w:val="0"/>
                <w:numId w:val="162"/>
              </w:numPr>
              <w:rPr>
                <w:rFonts w:ascii="Calibri" w:hAnsi="Calibri" w:cs="Calibri"/>
                <w:i/>
                <w:lang w:eastAsia="es-ES"/>
              </w:rPr>
            </w:pPr>
            <w:r w:rsidRPr="00570AE1">
              <w:rPr>
                <w:rFonts w:ascii="Calibri" w:hAnsi="Calibri" w:cs="Calibri"/>
                <w:i/>
                <w:lang w:eastAsia="es-ES"/>
              </w:rPr>
              <w:t>Se deben proporcionar opciones claras y sencillas para que el administrador realice las modificaciones necesarias en los productos.</w:t>
            </w:r>
          </w:p>
        </w:tc>
      </w:tr>
      <w:tr w:rsidR="00DC2BD7" w:rsidRPr="00A74C04" w14:paraId="3927C2FE" w14:textId="77777777" w:rsidTr="009029FF">
        <w:tc>
          <w:tcPr>
            <w:tcW w:w="9658" w:type="dxa"/>
            <w:gridSpan w:val="4"/>
            <w:tcBorders>
              <w:bottom w:val="single" w:sz="4" w:space="0" w:color="auto"/>
            </w:tcBorders>
          </w:tcPr>
          <w:p w14:paraId="6564EC87" w14:textId="77777777" w:rsidR="00DC2BD7" w:rsidRDefault="00DC2BD7" w:rsidP="009029FF">
            <w:pPr>
              <w:rPr>
                <w:rFonts w:ascii="Calibri" w:hAnsi="Calibri" w:cs="Calibri"/>
                <w:b/>
              </w:rPr>
            </w:pPr>
            <w:r w:rsidRPr="00A74C04">
              <w:rPr>
                <w:rFonts w:ascii="Calibri" w:hAnsi="Calibri" w:cs="Calibri"/>
                <w:b/>
              </w:rPr>
              <w:t xml:space="preserve">CRITERIOS DE ACEPTACIÓN: </w:t>
            </w:r>
          </w:p>
          <w:p w14:paraId="6BD2ED34" w14:textId="77777777" w:rsidR="00DC2BD7" w:rsidRPr="00DC2BD7" w:rsidRDefault="00DC2BD7" w:rsidP="00DC2BD7">
            <w:pPr>
              <w:numPr>
                <w:ilvl w:val="0"/>
                <w:numId w:val="173"/>
              </w:numPr>
              <w:rPr>
                <w:rFonts w:ascii="Calibri" w:hAnsi="Calibri" w:cs="Calibri"/>
                <w:bCs/>
              </w:rPr>
            </w:pPr>
            <w:r w:rsidRPr="00DC2BD7">
              <w:rPr>
                <w:rFonts w:ascii="Calibri" w:hAnsi="Calibri" w:cs="Calibri"/>
                <w:bCs/>
              </w:rPr>
              <w:lastRenderedPageBreak/>
              <w:t>Los productos seleccionados se actualizan correctamente en el catálogo.</w:t>
            </w:r>
          </w:p>
          <w:p w14:paraId="15E2CEE4" w14:textId="77777777" w:rsidR="00DC2BD7" w:rsidRPr="00A74C04" w:rsidRDefault="00DC2BD7" w:rsidP="00DC2BD7">
            <w:pPr>
              <w:numPr>
                <w:ilvl w:val="0"/>
                <w:numId w:val="173"/>
              </w:numPr>
              <w:rPr>
                <w:rFonts w:ascii="Calibri" w:hAnsi="Calibri" w:cs="Calibri"/>
                <w:b/>
              </w:rPr>
            </w:pPr>
            <w:r w:rsidRPr="00DC2BD7">
              <w:rPr>
                <w:rFonts w:ascii="Calibri" w:hAnsi="Calibri" w:cs="Calibri"/>
                <w:bCs/>
              </w:rPr>
              <w:t>Los cambios realizados en los productos son visibles para los clientes en el catálogo.</w:t>
            </w:r>
          </w:p>
        </w:tc>
      </w:tr>
      <w:tr w:rsidR="00DC2BD7" w:rsidRPr="00A74C04" w14:paraId="0039C6B1" w14:textId="77777777" w:rsidTr="009029FF">
        <w:trPr>
          <w:trHeight w:val="345"/>
        </w:trPr>
        <w:tc>
          <w:tcPr>
            <w:tcW w:w="9658" w:type="dxa"/>
            <w:gridSpan w:val="4"/>
            <w:tcBorders>
              <w:bottom w:val="single" w:sz="4" w:space="0" w:color="auto"/>
            </w:tcBorders>
            <w:shd w:val="clear" w:color="auto" w:fill="D9D9D9"/>
          </w:tcPr>
          <w:p w14:paraId="45704CA9" w14:textId="77777777" w:rsidR="00DC2BD7" w:rsidRPr="00A74C04" w:rsidRDefault="00DC2BD7" w:rsidP="009029FF">
            <w:pPr>
              <w:autoSpaceDE w:val="0"/>
              <w:autoSpaceDN w:val="0"/>
              <w:adjustRightInd w:val="0"/>
              <w:rPr>
                <w:rFonts w:ascii="Calibri" w:hAnsi="Calibri" w:cs="Calibri"/>
                <w:b/>
              </w:rPr>
            </w:pPr>
            <w:r w:rsidRPr="00A74C04">
              <w:rPr>
                <w:rFonts w:ascii="Calibri" w:hAnsi="Calibri" w:cs="Calibri"/>
                <w:b/>
              </w:rPr>
              <w:lastRenderedPageBreak/>
              <w:t xml:space="preserve">ESCENARIOS: </w:t>
            </w:r>
          </w:p>
        </w:tc>
      </w:tr>
      <w:tr w:rsidR="00DC2BD7" w:rsidRPr="00A74C04" w14:paraId="219F10C9" w14:textId="77777777" w:rsidTr="009029FF">
        <w:trPr>
          <w:trHeight w:val="1674"/>
        </w:trPr>
        <w:tc>
          <w:tcPr>
            <w:tcW w:w="1134" w:type="dxa"/>
            <w:tcBorders>
              <w:bottom w:val="single" w:sz="4" w:space="0" w:color="auto"/>
            </w:tcBorders>
          </w:tcPr>
          <w:p w14:paraId="438818DE"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t>ES-</w:t>
            </w:r>
            <w:r>
              <w:rPr>
                <w:rFonts w:ascii="Calibri" w:eastAsia="Arial Unicode MS" w:hAnsi="Calibri" w:cs="Calibri"/>
              </w:rPr>
              <w:t>6</w:t>
            </w:r>
            <w:r w:rsidRPr="00A74C04">
              <w:rPr>
                <w:rFonts w:ascii="Calibri" w:eastAsia="Arial Unicode MS" w:hAnsi="Calibri" w:cs="Calibri"/>
              </w:rPr>
              <w:t xml:space="preserve">.1     </w:t>
            </w:r>
          </w:p>
          <w:p w14:paraId="572EC8B3" w14:textId="77777777" w:rsidR="00DC2BD7" w:rsidRPr="00A74C04"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38D67144"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570AE1">
              <w:rPr>
                <w:rFonts w:ascii="Calibri" w:hAnsi="Calibri" w:cs="Calibri"/>
                <w:b/>
                <w:bCs/>
              </w:rPr>
              <w:t>Actualización exitosa de un producto en el catálogo</w:t>
            </w:r>
          </w:p>
          <w:p w14:paraId="15C4094F"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570AE1">
              <w:rPr>
                <w:rFonts w:ascii="Calibri" w:eastAsia="Arial Unicode MS" w:hAnsi="Calibri" w:cs="Calibri"/>
                <w:i/>
              </w:rPr>
              <w:t>El administrador accede al sistema, selecciona el producto que desea actualizar, realiza las modificaciones necesarias y confirma la actualización.</w:t>
            </w:r>
          </w:p>
          <w:p w14:paraId="1CA5D9BE" w14:textId="77777777" w:rsidR="00DC2BD7" w:rsidRPr="00A74C04" w:rsidRDefault="00DC2BD7" w:rsidP="009029FF">
            <w:pPr>
              <w:autoSpaceDE w:val="0"/>
              <w:autoSpaceDN w:val="0"/>
              <w:adjustRightInd w:val="0"/>
              <w:rPr>
                <w:rFonts w:ascii="Calibri" w:hAnsi="Calibri" w:cs="Calibri"/>
                <w:b/>
              </w:rPr>
            </w:pPr>
            <w:r w:rsidRPr="00FB6830">
              <w:rPr>
                <w:rFonts w:ascii="Calibri" w:hAnsi="Calibri" w:cs="Calibri"/>
                <w:b/>
              </w:rPr>
              <w:t>RESULTADOS:</w:t>
            </w:r>
            <w:r w:rsidRPr="00FB6830">
              <w:rPr>
                <w:rFonts w:ascii="Calibri" w:eastAsia="Arial Unicode MS" w:hAnsi="Calibri" w:cs="Calibri"/>
                <w:i/>
              </w:rPr>
              <w:t xml:space="preserve"> </w:t>
            </w:r>
            <w:r w:rsidRPr="00570AE1">
              <w:rPr>
                <w:rFonts w:ascii="Calibri" w:eastAsia="Arial Unicode MS" w:hAnsi="Calibri" w:cs="Calibri"/>
                <w:i/>
              </w:rPr>
              <w:t>El producto se actualiza correctamente en el catálogo y los cambios son visibles para los clientes.</w:t>
            </w:r>
          </w:p>
        </w:tc>
      </w:tr>
      <w:tr w:rsidR="00DC2BD7" w:rsidRPr="00C204E3" w14:paraId="04E79D76" w14:textId="77777777" w:rsidTr="009029FF">
        <w:trPr>
          <w:trHeight w:val="1674"/>
        </w:trPr>
        <w:tc>
          <w:tcPr>
            <w:tcW w:w="1134" w:type="dxa"/>
            <w:tcBorders>
              <w:bottom w:val="single" w:sz="4" w:space="0" w:color="auto"/>
            </w:tcBorders>
          </w:tcPr>
          <w:p w14:paraId="6E53C2C9"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t>ES-</w:t>
            </w:r>
            <w:r>
              <w:rPr>
                <w:rFonts w:ascii="Calibri" w:eastAsia="Arial Unicode MS" w:hAnsi="Calibri" w:cs="Calibri"/>
              </w:rPr>
              <w:t>6</w:t>
            </w:r>
            <w:r w:rsidRPr="00A74C04">
              <w:rPr>
                <w:rFonts w:ascii="Calibri" w:eastAsia="Arial Unicode MS" w:hAnsi="Calibri" w:cs="Calibri"/>
              </w:rPr>
              <w:t xml:space="preserve">.2     </w:t>
            </w:r>
          </w:p>
          <w:p w14:paraId="1E649C12" w14:textId="77777777" w:rsidR="00DC2BD7" w:rsidRPr="00A74C04" w:rsidRDefault="00DC2BD7" w:rsidP="009029F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14C42C8B"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570AE1">
              <w:rPr>
                <w:rFonts w:ascii="Calibri" w:hAnsi="Calibri" w:cs="Calibri"/>
                <w:i/>
                <w:iCs/>
              </w:rPr>
              <w:t>Actualización cancelada por el administrador.</w:t>
            </w:r>
          </w:p>
          <w:p w14:paraId="44ED8758"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570AE1">
              <w:rPr>
                <w:rFonts w:ascii="Calibri" w:eastAsia="Arial Unicode MS" w:hAnsi="Calibri" w:cs="Calibri"/>
                <w:i/>
              </w:rPr>
              <w:t>El administrador selecciona un producto para actualizar, pero decide cancelar la operación antes de confirmar.</w:t>
            </w:r>
          </w:p>
          <w:p w14:paraId="676E134F" w14:textId="77777777" w:rsidR="00DC2BD7" w:rsidRPr="00C204E3" w:rsidRDefault="00DC2BD7" w:rsidP="009029FF">
            <w:pPr>
              <w:autoSpaceDE w:val="0"/>
              <w:autoSpaceDN w:val="0"/>
              <w:adjustRightInd w:val="0"/>
              <w:rPr>
                <w:rFonts w:ascii="Calibri" w:eastAsia="Arial Unicode MS" w:hAnsi="Calibri" w:cs="Calibri"/>
                <w:i/>
              </w:rPr>
            </w:pPr>
            <w:r>
              <w:rPr>
                <w:rFonts w:ascii="Calibri" w:eastAsia="Arial Unicode MS" w:hAnsi="Calibri" w:cs="Calibri"/>
                <w:b/>
                <w:bCs/>
                <w:i/>
              </w:rPr>
              <w:t>RESULTADO</w:t>
            </w:r>
            <w:r w:rsidRPr="00C204E3">
              <w:rPr>
                <w:rFonts w:ascii="Calibri" w:eastAsia="Arial Unicode MS" w:hAnsi="Calibri" w:cs="Calibri"/>
                <w:i/>
              </w:rPr>
              <w:t xml:space="preserve">: </w:t>
            </w:r>
            <w:r w:rsidRPr="00570AE1">
              <w:rPr>
                <w:rFonts w:ascii="Calibri" w:eastAsia="Arial Unicode MS" w:hAnsi="Calibri" w:cs="Calibri"/>
                <w:i/>
              </w:rPr>
              <w:t>El producto no se actualiza y los cambios no son aplicados en el catálogo.</w:t>
            </w:r>
          </w:p>
        </w:tc>
      </w:tr>
      <w:tr w:rsidR="00DC2BD7" w:rsidRPr="00A74C04" w14:paraId="6DF0AAD0" w14:textId="77777777" w:rsidTr="009029FF">
        <w:trPr>
          <w:trHeight w:val="1674"/>
        </w:trPr>
        <w:tc>
          <w:tcPr>
            <w:tcW w:w="1134" w:type="dxa"/>
            <w:tcBorders>
              <w:bottom w:val="single" w:sz="4" w:space="0" w:color="auto"/>
            </w:tcBorders>
          </w:tcPr>
          <w:p w14:paraId="44907097"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t>ES-</w:t>
            </w:r>
            <w:r>
              <w:rPr>
                <w:rFonts w:ascii="Calibri" w:eastAsia="Arial Unicode MS" w:hAnsi="Calibri" w:cs="Calibri"/>
              </w:rPr>
              <w:t>6</w:t>
            </w:r>
            <w:r w:rsidRPr="00A74C04">
              <w:rPr>
                <w:rFonts w:ascii="Calibri" w:eastAsia="Arial Unicode MS" w:hAnsi="Calibri" w:cs="Calibri"/>
              </w:rPr>
              <w:t xml:space="preserve">.3     </w:t>
            </w:r>
          </w:p>
          <w:p w14:paraId="743C1796" w14:textId="77777777" w:rsidR="00DC2BD7" w:rsidRPr="00A74C04"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4061C150"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570AE1">
              <w:rPr>
                <w:rFonts w:ascii="Calibri" w:hAnsi="Calibri" w:cs="Calibri"/>
                <w:i/>
                <w:iCs/>
              </w:rPr>
              <w:t>Actualización fallida debido a problemas de conexión.</w:t>
            </w:r>
          </w:p>
          <w:p w14:paraId="01420297"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570AE1">
              <w:rPr>
                <w:rFonts w:ascii="Calibri" w:eastAsia="Arial Unicode MS" w:hAnsi="Calibri" w:cs="Calibri"/>
                <w:i/>
              </w:rPr>
              <w:t>Durante el proceso de actualización, se experimentan problemas de conexión a Internet o caída del sistema.</w:t>
            </w:r>
          </w:p>
          <w:p w14:paraId="5C6A1D3E" w14:textId="77777777" w:rsidR="00DC2BD7" w:rsidRPr="00A74C04" w:rsidRDefault="00DC2BD7" w:rsidP="009029FF">
            <w:pPr>
              <w:autoSpaceDE w:val="0"/>
              <w:autoSpaceDN w:val="0"/>
              <w:adjustRightInd w:val="0"/>
              <w:rPr>
                <w:rFonts w:ascii="Calibri" w:hAnsi="Calibri" w:cs="Calibri"/>
                <w:b/>
              </w:rPr>
            </w:pPr>
            <w:r>
              <w:rPr>
                <w:rFonts w:ascii="Calibri" w:eastAsia="Arial Unicode MS" w:hAnsi="Calibri" w:cs="Calibri"/>
                <w:b/>
                <w:bCs/>
                <w:i/>
              </w:rPr>
              <w:t>RESULTADO</w:t>
            </w:r>
            <w:r w:rsidRPr="00C204E3">
              <w:rPr>
                <w:rFonts w:ascii="Calibri" w:eastAsia="Arial Unicode MS" w:hAnsi="Calibri" w:cs="Calibri"/>
                <w:i/>
              </w:rPr>
              <w:t xml:space="preserve">: </w:t>
            </w:r>
            <w:r w:rsidRPr="00570AE1">
              <w:rPr>
                <w:rFonts w:ascii="Calibri" w:eastAsia="Arial Unicode MS" w:hAnsi="Calibri" w:cs="Calibri"/>
                <w:i/>
              </w:rPr>
              <w:t>Se muestra un mensaje de error indicando que no se pudo realizar la actualización debido a problemas de conexión. Se solicita al administrador que vuelva a intentar la actualización más tarde.</w:t>
            </w:r>
          </w:p>
        </w:tc>
      </w:tr>
      <w:tr w:rsidR="00DC2BD7" w:rsidRPr="00EA2AA9" w14:paraId="5D8B0FE6" w14:textId="77777777" w:rsidTr="009029FF">
        <w:tc>
          <w:tcPr>
            <w:tcW w:w="9658" w:type="dxa"/>
            <w:gridSpan w:val="4"/>
          </w:tcPr>
          <w:p w14:paraId="44D5EA51" w14:textId="77777777" w:rsidR="00DC2BD7" w:rsidRPr="00EA2AA9" w:rsidRDefault="00DC2BD7" w:rsidP="009029FF">
            <w:pPr>
              <w:rPr>
                <w:rFonts w:ascii="Calibri" w:hAnsi="Calibri" w:cs="Calibri"/>
                <w:b/>
              </w:rPr>
            </w:pPr>
            <w:r w:rsidRPr="00A74C04">
              <w:rPr>
                <w:rFonts w:ascii="Calibri" w:hAnsi="Calibri" w:cs="Calibri"/>
                <w:b/>
              </w:rPr>
              <w:t>REQUERIMIENTOS ESPECIALES - REGLAS DEL NEGOCIO Y DEL SISTEMA:</w:t>
            </w:r>
          </w:p>
        </w:tc>
      </w:tr>
      <w:tr w:rsidR="00DC2BD7" w:rsidRPr="00EA2AA9" w14:paraId="4F3800FE" w14:textId="77777777" w:rsidTr="009029FF">
        <w:trPr>
          <w:trHeight w:val="161"/>
        </w:trPr>
        <w:tc>
          <w:tcPr>
            <w:tcW w:w="9658" w:type="dxa"/>
            <w:gridSpan w:val="4"/>
          </w:tcPr>
          <w:p w14:paraId="3AEDC8AA" w14:textId="77777777" w:rsidR="00DC2BD7" w:rsidRPr="00EA2AA9" w:rsidRDefault="00DC2BD7" w:rsidP="009029FF">
            <w:pPr>
              <w:rPr>
                <w:rFonts w:ascii="Calibri" w:hAnsi="Calibri" w:cs="Calibri"/>
                <w:b/>
              </w:rPr>
            </w:pPr>
            <w:r w:rsidRPr="00A74C04">
              <w:rPr>
                <w:rFonts w:ascii="Calibri" w:hAnsi="Calibri" w:cs="Calibri"/>
                <w:b/>
              </w:rPr>
              <w:t>RIESGOS:</w:t>
            </w:r>
          </w:p>
        </w:tc>
      </w:tr>
      <w:tr w:rsidR="00DC2BD7" w:rsidRPr="00A74C04" w14:paraId="157DD522" w14:textId="77777777" w:rsidTr="00DC2BD7">
        <w:trPr>
          <w:trHeight w:val="313"/>
        </w:trPr>
        <w:tc>
          <w:tcPr>
            <w:tcW w:w="9658" w:type="dxa"/>
            <w:gridSpan w:val="4"/>
          </w:tcPr>
          <w:p w14:paraId="328AE4F2" w14:textId="77777777" w:rsidR="00DC2BD7" w:rsidRPr="00A74C04" w:rsidRDefault="00DC2BD7" w:rsidP="00DC2BD7">
            <w:pPr>
              <w:rPr>
                <w:rFonts w:ascii="Calibri" w:hAnsi="Calibri" w:cs="Calibri"/>
                <w:b/>
              </w:rPr>
            </w:pPr>
            <w:r w:rsidRPr="00A74C04">
              <w:rPr>
                <w:rFonts w:ascii="Calibri" w:hAnsi="Calibri" w:cs="Calibri"/>
                <w:b/>
              </w:rPr>
              <w:t>PROTOTIPO EXPLORATORIO</w:t>
            </w:r>
          </w:p>
        </w:tc>
      </w:tr>
    </w:tbl>
    <w:p w14:paraId="17663C31" w14:textId="77777777" w:rsidR="00DC2BD7" w:rsidRDefault="00DC2BD7" w:rsidP="00DC2BD7">
      <w:pPr>
        <w:rPr>
          <w:rFonts w:ascii="Calibri" w:hAnsi="Calibri"/>
          <w:i/>
          <w:color w:val="0000FF"/>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C2BD7" w:rsidRPr="00A74C04" w14:paraId="42FB889D" w14:textId="77777777" w:rsidTr="009029FF">
        <w:trPr>
          <w:tblHeader/>
        </w:trPr>
        <w:tc>
          <w:tcPr>
            <w:tcW w:w="4903" w:type="dxa"/>
            <w:gridSpan w:val="2"/>
            <w:shd w:val="clear" w:color="auto" w:fill="D9D9D9"/>
          </w:tcPr>
          <w:p w14:paraId="481FD82D" w14:textId="77777777" w:rsidR="00DC2BD7" w:rsidRPr="00A74C04" w:rsidRDefault="00DC2BD7" w:rsidP="009029FF">
            <w:pPr>
              <w:rPr>
                <w:rFonts w:ascii="Calibri" w:hAnsi="Calibri" w:cs="Calibri"/>
                <w:b/>
              </w:rPr>
            </w:pPr>
            <w:r w:rsidRPr="00A74C04">
              <w:rPr>
                <w:rFonts w:ascii="Calibri" w:hAnsi="Calibri" w:cs="Calibri"/>
                <w:b/>
              </w:rPr>
              <w:t>IDENTIFICADOR CASO DE USO:</w:t>
            </w:r>
          </w:p>
          <w:p w14:paraId="08B50EEB" w14:textId="77777777" w:rsidR="00DC2BD7" w:rsidRPr="00A74C04" w:rsidRDefault="00DC2BD7" w:rsidP="009029FF">
            <w:pPr>
              <w:rPr>
                <w:rFonts w:ascii="Calibri" w:hAnsi="Calibri" w:cs="Calibri"/>
                <w:b/>
              </w:rPr>
            </w:pPr>
            <w:r w:rsidRPr="00A74C04">
              <w:rPr>
                <w:rFonts w:ascii="Calibri" w:hAnsi="Calibri" w:cs="Calibri"/>
                <w:b/>
              </w:rPr>
              <w:t>CU-</w:t>
            </w:r>
            <w:r>
              <w:rPr>
                <w:rFonts w:ascii="Calibri" w:hAnsi="Calibri" w:cs="Calibri"/>
                <w:b/>
              </w:rPr>
              <w:t>7</w:t>
            </w:r>
          </w:p>
        </w:tc>
        <w:tc>
          <w:tcPr>
            <w:tcW w:w="4755" w:type="dxa"/>
            <w:gridSpan w:val="2"/>
            <w:shd w:val="clear" w:color="auto" w:fill="D9D9D9"/>
          </w:tcPr>
          <w:p w14:paraId="2509F54F" w14:textId="77777777" w:rsidR="00DC2BD7" w:rsidRPr="00A74C04" w:rsidRDefault="00DC2BD7" w:rsidP="009029FF">
            <w:pPr>
              <w:rPr>
                <w:rFonts w:ascii="Calibri" w:hAnsi="Calibri" w:cs="Calibri"/>
                <w:b/>
              </w:rPr>
            </w:pPr>
            <w:r w:rsidRPr="00A74C04">
              <w:rPr>
                <w:rFonts w:ascii="Calibri" w:hAnsi="Calibri" w:cs="Calibri"/>
                <w:b/>
              </w:rPr>
              <w:t>NOMBRE:</w:t>
            </w:r>
          </w:p>
          <w:p w14:paraId="0A14AA6C" w14:textId="77777777" w:rsidR="00DC2BD7" w:rsidRPr="00A74C04" w:rsidRDefault="00DC2BD7" w:rsidP="009029FF">
            <w:pPr>
              <w:rPr>
                <w:rFonts w:ascii="Calibri" w:hAnsi="Calibri" w:cs="Calibri"/>
              </w:rPr>
            </w:pPr>
            <w:r w:rsidRPr="00A74C04">
              <w:rPr>
                <w:rFonts w:ascii="Calibri" w:eastAsia="Arial Unicode MS" w:hAnsi="Calibri" w:cs="Calibri"/>
                <w:iCs/>
              </w:rPr>
              <w:t>Enviar actualización del catálogo al correo</w:t>
            </w:r>
          </w:p>
          <w:p w14:paraId="55DAB917" w14:textId="77777777" w:rsidR="00DC2BD7" w:rsidRPr="00A74C04" w:rsidRDefault="00DC2BD7" w:rsidP="009029FF">
            <w:pPr>
              <w:rPr>
                <w:rFonts w:ascii="Calibri" w:hAnsi="Calibri" w:cs="Calibri"/>
                <w:b/>
              </w:rPr>
            </w:pPr>
          </w:p>
        </w:tc>
      </w:tr>
      <w:tr w:rsidR="00DC2BD7" w:rsidRPr="00A74C04" w14:paraId="149B2809" w14:textId="77777777" w:rsidTr="009029FF">
        <w:tc>
          <w:tcPr>
            <w:tcW w:w="6485" w:type="dxa"/>
            <w:gridSpan w:val="3"/>
          </w:tcPr>
          <w:p w14:paraId="46B4C008" w14:textId="77777777" w:rsidR="00DC2BD7" w:rsidRPr="00A74C04" w:rsidRDefault="00DC2BD7" w:rsidP="009029FF">
            <w:pPr>
              <w:rPr>
                <w:rFonts w:ascii="Calibri" w:hAnsi="Calibri" w:cs="Calibri"/>
                <w:b/>
              </w:rPr>
            </w:pPr>
            <w:r w:rsidRPr="00A74C04">
              <w:rPr>
                <w:rFonts w:ascii="Calibri" w:hAnsi="Calibri" w:cs="Calibri"/>
                <w:b/>
              </w:rPr>
              <w:t>COMPLEJIDAD:</w:t>
            </w:r>
          </w:p>
          <w:p w14:paraId="1F37DA4F" w14:textId="77777777" w:rsidR="00DC2BD7" w:rsidRPr="00A74C04" w:rsidRDefault="00DC2BD7" w:rsidP="009029FF">
            <w:pPr>
              <w:jc w:val="both"/>
              <w:rPr>
                <w:rFonts w:ascii="Calibri" w:hAnsi="Calibri" w:cs="Calibri"/>
                <w:b/>
              </w:rPr>
            </w:pPr>
            <w:r w:rsidRPr="00A74C04">
              <w:rPr>
                <w:rFonts w:ascii="Calibri" w:eastAsia="Arial Unicode MS" w:hAnsi="Calibri" w:cs="Calibri"/>
                <w:iCs/>
              </w:rPr>
              <w:t xml:space="preserve">Media </w:t>
            </w:r>
          </w:p>
        </w:tc>
        <w:tc>
          <w:tcPr>
            <w:tcW w:w="3173" w:type="dxa"/>
          </w:tcPr>
          <w:p w14:paraId="3CBED5A7" w14:textId="77777777" w:rsidR="00DC2BD7" w:rsidRPr="00A74C04" w:rsidRDefault="00DC2BD7" w:rsidP="009029FF">
            <w:pPr>
              <w:rPr>
                <w:rFonts w:ascii="Calibri" w:hAnsi="Calibri" w:cs="Calibri"/>
                <w:b/>
              </w:rPr>
            </w:pPr>
            <w:r w:rsidRPr="00A74C04">
              <w:rPr>
                <w:rFonts w:ascii="Calibri" w:hAnsi="Calibri" w:cs="Calibri"/>
                <w:b/>
              </w:rPr>
              <w:t>PRIORIDAD:</w:t>
            </w:r>
          </w:p>
          <w:p w14:paraId="0017300E" w14:textId="77777777" w:rsidR="00DC2BD7" w:rsidRPr="00A74C04" w:rsidRDefault="00DC2BD7" w:rsidP="009029FF">
            <w:pPr>
              <w:rPr>
                <w:rFonts w:ascii="Calibri" w:hAnsi="Calibri" w:cs="Calibri"/>
                <w:b/>
              </w:rPr>
            </w:pPr>
            <w:r w:rsidRPr="00A74C04">
              <w:rPr>
                <w:rFonts w:ascii="Calibri" w:eastAsia="Arial Unicode MS" w:hAnsi="Calibri" w:cs="Calibri"/>
                <w:iCs/>
              </w:rPr>
              <w:t xml:space="preserve">Media </w:t>
            </w:r>
          </w:p>
        </w:tc>
      </w:tr>
      <w:tr w:rsidR="00DC2BD7" w:rsidRPr="00A74C04" w14:paraId="2993F345" w14:textId="77777777" w:rsidTr="009029FF">
        <w:tc>
          <w:tcPr>
            <w:tcW w:w="9658" w:type="dxa"/>
            <w:gridSpan w:val="4"/>
          </w:tcPr>
          <w:p w14:paraId="1F5B956C" w14:textId="77777777" w:rsidR="00DC2BD7" w:rsidRPr="00A74C04" w:rsidRDefault="00DC2BD7" w:rsidP="009029FF">
            <w:pPr>
              <w:rPr>
                <w:rFonts w:ascii="Calibri" w:hAnsi="Calibri" w:cs="Calibri"/>
                <w:b/>
              </w:rPr>
            </w:pPr>
            <w:r w:rsidRPr="00A74C04">
              <w:rPr>
                <w:rFonts w:ascii="Calibri" w:hAnsi="Calibri" w:cs="Calibri"/>
                <w:b/>
              </w:rPr>
              <w:t>REQUERIMIENTO FUNCIONAL ASOCIADO:</w:t>
            </w:r>
          </w:p>
          <w:p w14:paraId="1780218E" w14:textId="77777777" w:rsidR="00DC2BD7" w:rsidRPr="00A74C04" w:rsidRDefault="00DC2BD7" w:rsidP="009029FF">
            <w:pPr>
              <w:jc w:val="both"/>
              <w:rPr>
                <w:rFonts w:ascii="Calibri" w:hAnsi="Calibri" w:cs="Calibri"/>
                <w:i/>
                <w:lang w:eastAsia="es-ES"/>
              </w:rPr>
            </w:pPr>
            <w:r>
              <w:rPr>
                <w:rFonts w:ascii="Calibri" w:hAnsi="Calibri" w:cs="Calibri"/>
                <w:i/>
                <w:lang w:eastAsia="es-ES"/>
              </w:rPr>
              <w:t>RF-10, RF-13</w:t>
            </w:r>
          </w:p>
        </w:tc>
      </w:tr>
      <w:tr w:rsidR="00DC2BD7" w:rsidRPr="00A74C04" w14:paraId="21F986F0" w14:textId="77777777" w:rsidTr="009029FF">
        <w:tc>
          <w:tcPr>
            <w:tcW w:w="9658" w:type="dxa"/>
            <w:gridSpan w:val="4"/>
          </w:tcPr>
          <w:p w14:paraId="2BE857C3" w14:textId="77777777" w:rsidR="00DC2BD7" w:rsidRPr="00A74C04" w:rsidRDefault="00DC2BD7" w:rsidP="009029FF">
            <w:pPr>
              <w:rPr>
                <w:rFonts w:ascii="Calibri" w:hAnsi="Calibri" w:cs="Calibri"/>
                <w:b/>
              </w:rPr>
            </w:pPr>
            <w:r w:rsidRPr="00A74C04">
              <w:rPr>
                <w:rFonts w:ascii="Calibri" w:hAnsi="Calibri" w:cs="Calibri"/>
                <w:b/>
              </w:rPr>
              <w:t>ACTORES:</w:t>
            </w:r>
          </w:p>
          <w:p w14:paraId="0B7BA870" w14:textId="77777777" w:rsidR="00DC2BD7" w:rsidRPr="00A74C04" w:rsidRDefault="00DC2BD7" w:rsidP="009029FF">
            <w:pPr>
              <w:rPr>
                <w:rFonts w:ascii="Calibri" w:hAnsi="Calibri" w:cs="Calibri"/>
                <w:i/>
              </w:rPr>
            </w:pPr>
            <w:r w:rsidRPr="00A74C04">
              <w:rPr>
                <w:rFonts w:ascii="Calibri" w:eastAsia="Arial Unicode MS" w:hAnsi="Calibri" w:cs="Calibri"/>
                <w:i/>
                <w:iCs/>
              </w:rPr>
              <w:t>Clientes, Sistema web, Administrador/vendedor</w:t>
            </w:r>
          </w:p>
        </w:tc>
      </w:tr>
      <w:tr w:rsidR="00DC2BD7" w:rsidRPr="00A74C04" w14:paraId="4FF33812" w14:textId="77777777" w:rsidTr="009029FF">
        <w:tc>
          <w:tcPr>
            <w:tcW w:w="9658" w:type="dxa"/>
            <w:gridSpan w:val="4"/>
          </w:tcPr>
          <w:p w14:paraId="7CBA6C24" w14:textId="77777777" w:rsidR="00DC2BD7" w:rsidRPr="00A74C04" w:rsidRDefault="00DC2BD7" w:rsidP="009029FF">
            <w:pPr>
              <w:rPr>
                <w:rFonts w:ascii="Calibri" w:hAnsi="Calibri" w:cs="Calibri"/>
                <w:b/>
              </w:rPr>
            </w:pPr>
            <w:r w:rsidRPr="00A74C04">
              <w:rPr>
                <w:rFonts w:ascii="Calibri" w:hAnsi="Calibri" w:cs="Calibri"/>
                <w:b/>
              </w:rPr>
              <w:t>CASOS DE USO ASOCIADOS:</w:t>
            </w:r>
          </w:p>
          <w:p w14:paraId="16D3A1CF" w14:textId="77777777" w:rsidR="00DC2BD7" w:rsidRPr="00A74C04" w:rsidRDefault="00DC2BD7" w:rsidP="009029FF">
            <w:pPr>
              <w:rPr>
                <w:rFonts w:ascii="Calibri" w:hAnsi="Calibri" w:cs="Calibri"/>
                <w:b/>
              </w:rPr>
            </w:pPr>
            <w:r>
              <w:rPr>
                <w:rFonts w:ascii="Calibri" w:eastAsia="Arial Unicode MS" w:hAnsi="Calibri" w:cs="Calibri"/>
                <w:i/>
                <w:iCs/>
              </w:rPr>
              <w:t>No aplica</w:t>
            </w:r>
          </w:p>
        </w:tc>
      </w:tr>
      <w:tr w:rsidR="00DC2BD7" w:rsidRPr="00A74C04" w14:paraId="2AFD7678" w14:textId="77777777" w:rsidTr="009029FF">
        <w:tc>
          <w:tcPr>
            <w:tcW w:w="9658" w:type="dxa"/>
            <w:gridSpan w:val="4"/>
          </w:tcPr>
          <w:p w14:paraId="40BAFB62" w14:textId="77777777" w:rsidR="00DC2BD7" w:rsidRPr="00A74C04" w:rsidRDefault="00DC2BD7" w:rsidP="009029FF">
            <w:pPr>
              <w:rPr>
                <w:rFonts w:ascii="Calibri" w:hAnsi="Calibri" w:cs="Calibri"/>
                <w:lang w:eastAsia="es-ES"/>
              </w:rPr>
            </w:pPr>
            <w:r w:rsidRPr="00A74C04">
              <w:rPr>
                <w:rFonts w:ascii="Calibri" w:hAnsi="Calibri" w:cs="Calibri"/>
                <w:b/>
              </w:rPr>
              <w:t>DESCRIPCIÓN:</w:t>
            </w:r>
          </w:p>
          <w:p w14:paraId="604AA735" w14:textId="77777777" w:rsidR="00DC2BD7" w:rsidRPr="00A74C04" w:rsidRDefault="00DC2BD7" w:rsidP="009029FF">
            <w:pPr>
              <w:rPr>
                <w:rFonts w:ascii="Calibri" w:hAnsi="Calibri" w:cs="Calibri"/>
                <w:b/>
              </w:rPr>
            </w:pPr>
            <w:r>
              <w:rPr>
                <w:rFonts w:ascii="Calibri" w:hAnsi="Calibri"/>
                <w:i/>
              </w:rPr>
              <w:t>P</w:t>
            </w:r>
            <w:r w:rsidRPr="00C204E3">
              <w:rPr>
                <w:rFonts w:ascii="Calibri" w:hAnsi="Calibri"/>
                <w:i/>
              </w:rPr>
              <w:t>ermite al administrador enviar a las actualizaciones regulares del cliente registradas desde el catálogo del producto por correo electrónico. El administrador selecciona el contenido de frecuencia y actualización y el sistema es responsable de enviar automáticamente un correo electrónico al cliente. Los correos electrónicos pueden incluir información sobre nuevos productos, promociones, ofertas especiales, etc.</w:t>
            </w:r>
          </w:p>
        </w:tc>
      </w:tr>
      <w:tr w:rsidR="00DC2BD7" w:rsidRPr="00A74C04" w14:paraId="49DF9DE0" w14:textId="77777777" w:rsidTr="009029FF">
        <w:tc>
          <w:tcPr>
            <w:tcW w:w="9658" w:type="dxa"/>
            <w:gridSpan w:val="4"/>
            <w:tcBorders>
              <w:bottom w:val="single" w:sz="4" w:space="0" w:color="auto"/>
            </w:tcBorders>
          </w:tcPr>
          <w:p w14:paraId="58B6A7BE" w14:textId="77777777" w:rsidR="00DC2BD7" w:rsidRDefault="00DC2BD7" w:rsidP="009029FF">
            <w:pPr>
              <w:rPr>
                <w:rFonts w:ascii="Calibri" w:hAnsi="Calibri" w:cs="Calibri"/>
                <w:b/>
              </w:rPr>
            </w:pPr>
            <w:r w:rsidRPr="00A74C04">
              <w:rPr>
                <w:rFonts w:ascii="Calibri" w:hAnsi="Calibri" w:cs="Calibri"/>
                <w:b/>
              </w:rPr>
              <w:t>NOTAS:</w:t>
            </w:r>
            <w:r>
              <w:rPr>
                <w:rFonts w:ascii="Calibri" w:hAnsi="Calibri" w:cs="Calibri"/>
                <w:b/>
              </w:rPr>
              <w:t xml:space="preserve"> </w:t>
            </w:r>
          </w:p>
          <w:p w14:paraId="724E0F2B" w14:textId="77777777" w:rsidR="00DC2BD7" w:rsidRDefault="00DC2BD7" w:rsidP="00DC2BD7">
            <w:pPr>
              <w:numPr>
                <w:ilvl w:val="0"/>
                <w:numId w:val="164"/>
              </w:numPr>
              <w:rPr>
                <w:rFonts w:ascii="Calibri" w:hAnsi="Calibri" w:cs="Calibri"/>
                <w:bCs/>
              </w:rPr>
            </w:pPr>
            <w:r w:rsidRPr="00C204E3">
              <w:rPr>
                <w:rFonts w:ascii="Calibri" w:hAnsi="Calibri" w:cs="Calibri"/>
                <w:bCs/>
              </w:rPr>
              <w:lastRenderedPageBreak/>
              <w:t>Los clientes deben dar aprobación previa para recibir actualizaciones por correo electrónico.</w:t>
            </w:r>
          </w:p>
          <w:p w14:paraId="37A8DB15" w14:textId="77777777" w:rsidR="00DC2BD7" w:rsidRDefault="00DC2BD7" w:rsidP="00DC2BD7">
            <w:pPr>
              <w:numPr>
                <w:ilvl w:val="0"/>
                <w:numId w:val="164"/>
              </w:numPr>
              <w:rPr>
                <w:rFonts w:ascii="Calibri" w:hAnsi="Calibri" w:cs="Calibri"/>
                <w:bCs/>
              </w:rPr>
            </w:pPr>
            <w:r w:rsidRPr="00C204E3">
              <w:rPr>
                <w:rFonts w:ascii="Calibri" w:hAnsi="Calibri" w:cs="Calibri"/>
                <w:bCs/>
              </w:rPr>
              <w:t>El sistema debe tener una lista de correos electrónicos actualizados de clientes registrados.</w:t>
            </w:r>
            <w:r w:rsidRPr="00C204E3">
              <w:rPr>
                <w:rFonts w:ascii="Calibri" w:hAnsi="Calibri" w:cs="Calibri"/>
                <w:bCs/>
              </w:rPr>
              <w:cr/>
            </w:r>
          </w:p>
          <w:p w14:paraId="63E99536" w14:textId="77777777" w:rsidR="00DC2BD7" w:rsidRDefault="00DC2BD7" w:rsidP="00DC2BD7">
            <w:pPr>
              <w:numPr>
                <w:ilvl w:val="0"/>
                <w:numId w:val="164"/>
              </w:numPr>
              <w:rPr>
                <w:rFonts w:ascii="Calibri" w:hAnsi="Calibri" w:cs="Calibri"/>
                <w:bCs/>
              </w:rPr>
            </w:pPr>
            <w:r w:rsidRPr="00C204E3">
              <w:rPr>
                <w:rFonts w:ascii="Calibri" w:hAnsi="Calibri" w:cs="Calibri"/>
                <w:bCs/>
              </w:rPr>
              <w:t>Se puede ofrecer la opción de suscripción o la cancelación de las actualizaciones de ingresos por correo electrónico.</w:t>
            </w:r>
            <w:r w:rsidRPr="00C204E3">
              <w:rPr>
                <w:rFonts w:ascii="Calibri" w:hAnsi="Calibri" w:cs="Calibri"/>
                <w:bCs/>
              </w:rPr>
              <w:cr/>
            </w:r>
          </w:p>
          <w:p w14:paraId="130E17A1" w14:textId="77777777" w:rsidR="00DC2BD7" w:rsidRDefault="00DC2BD7" w:rsidP="00DC2BD7">
            <w:pPr>
              <w:numPr>
                <w:ilvl w:val="0"/>
                <w:numId w:val="164"/>
              </w:numPr>
              <w:rPr>
                <w:rFonts w:ascii="Calibri" w:hAnsi="Calibri" w:cs="Calibri"/>
                <w:bCs/>
              </w:rPr>
            </w:pPr>
            <w:r w:rsidRPr="00C204E3">
              <w:rPr>
                <w:rFonts w:ascii="Calibri" w:hAnsi="Calibri" w:cs="Calibri"/>
                <w:bCs/>
              </w:rPr>
              <w:t>El administrador debe configurar el contenido de frecuencia y actualización.</w:t>
            </w:r>
          </w:p>
          <w:p w14:paraId="1EAD3B41" w14:textId="77777777" w:rsidR="00DC2BD7" w:rsidRDefault="00DC2BD7" w:rsidP="009029FF">
            <w:pPr>
              <w:ind w:left="720"/>
              <w:rPr>
                <w:rFonts w:ascii="Calibri" w:hAnsi="Calibri" w:cs="Calibri"/>
                <w:bCs/>
              </w:rPr>
            </w:pPr>
          </w:p>
          <w:p w14:paraId="76C6F631" w14:textId="77777777" w:rsidR="00DC2BD7" w:rsidRPr="00A74C04" w:rsidRDefault="00DC2BD7" w:rsidP="00DC2BD7">
            <w:pPr>
              <w:numPr>
                <w:ilvl w:val="0"/>
                <w:numId w:val="164"/>
              </w:numPr>
              <w:rPr>
                <w:rFonts w:ascii="Calibri" w:hAnsi="Calibri" w:cs="Calibri"/>
                <w:i/>
              </w:rPr>
            </w:pPr>
            <w:r w:rsidRPr="00C204E3">
              <w:rPr>
                <w:rFonts w:ascii="Calibri" w:hAnsi="Calibri" w:cs="Calibri"/>
                <w:bCs/>
              </w:rPr>
              <w:t>Las buenas prácticas de marketing deben seguirse por correo electrónico, como personalización, diseños atractivos y enlaces a los productos del catálogo.</w:t>
            </w:r>
            <w:r w:rsidRPr="00C204E3">
              <w:rPr>
                <w:rFonts w:ascii="Calibri" w:hAnsi="Calibri" w:cs="Calibri"/>
                <w:bCs/>
              </w:rPr>
              <w:cr/>
            </w:r>
            <w:r w:rsidRPr="00C204E3">
              <w:rPr>
                <w:rFonts w:ascii="Calibri" w:hAnsi="Calibri" w:cs="Calibri"/>
                <w:bCs/>
              </w:rPr>
              <w:cr/>
            </w:r>
            <w:r w:rsidRPr="00A74C04">
              <w:rPr>
                <w:rFonts w:ascii="Calibri" w:hAnsi="Calibri" w:cs="Calibri"/>
                <w:i/>
                <w:lang w:eastAsia="es-ES"/>
              </w:rPr>
              <w:t>.</w:t>
            </w:r>
          </w:p>
        </w:tc>
      </w:tr>
      <w:tr w:rsidR="00DC2BD7" w:rsidRPr="00A74C04" w14:paraId="2D54895A" w14:textId="77777777" w:rsidTr="009029FF">
        <w:trPr>
          <w:trHeight w:val="345"/>
        </w:trPr>
        <w:tc>
          <w:tcPr>
            <w:tcW w:w="9658" w:type="dxa"/>
            <w:gridSpan w:val="4"/>
            <w:tcBorders>
              <w:bottom w:val="single" w:sz="4" w:space="0" w:color="auto"/>
            </w:tcBorders>
            <w:shd w:val="clear" w:color="auto" w:fill="D9D9D9"/>
          </w:tcPr>
          <w:p w14:paraId="22B87FC1" w14:textId="77777777" w:rsidR="00DC2BD7" w:rsidRDefault="00DC2BD7" w:rsidP="009029FF">
            <w:pPr>
              <w:autoSpaceDE w:val="0"/>
              <w:autoSpaceDN w:val="0"/>
              <w:adjustRightInd w:val="0"/>
              <w:rPr>
                <w:rFonts w:ascii="Calibri" w:hAnsi="Calibri" w:cs="Calibri"/>
                <w:b/>
              </w:rPr>
            </w:pPr>
            <w:r w:rsidRPr="00A74C04">
              <w:rPr>
                <w:rFonts w:ascii="Calibri" w:hAnsi="Calibri" w:cs="Calibri"/>
                <w:b/>
              </w:rPr>
              <w:lastRenderedPageBreak/>
              <w:t xml:space="preserve">ESCENARIOS: </w:t>
            </w:r>
          </w:p>
          <w:p w14:paraId="1B09DFBD" w14:textId="77777777" w:rsidR="00DC2BD7" w:rsidRDefault="00DC2BD7" w:rsidP="00DC2BD7">
            <w:pPr>
              <w:numPr>
                <w:ilvl w:val="0"/>
                <w:numId w:val="165"/>
              </w:numPr>
              <w:autoSpaceDE w:val="0"/>
              <w:autoSpaceDN w:val="0"/>
              <w:adjustRightInd w:val="0"/>
              <w:rPr>
                <w:rFonts w:ascii="Calibri" w:hAnsi="Calibri" w:cs="Calibri"/>
                <w:bCs/>
              </w:rPr>
            </w:pPr>
            <w:r w:rsidRPr="00C204E3">
              <w:rPr>
                <w:rFonts w:ascii="Calibri" w:hAnsi="Calibri" w:cs="Calibri"/>
                <w:bCs/>
              </w:rPr>
              <w:t>El administrador puede configurar la frecuencia y el contenido de la actividad del catálogo.</w:t>
            </w:r>
          </w:p>
          <w:p w14:paraId="64D91A38" w14:textId="77777777" w:rsidR="00DC2BD7" w:rsidRDefault="00DC2BD7" w:rsidP="00DC2BD7">
            <w:pPr>
              <w:numPr>
                <w:ilvl w:val="0"/>
                <w:numId w:val="165"/>
              </w:numPr>
              <w:autoSpaceDE w:val="0"/>
              <w:autoSpaceDN w:val="0"/>
              <w:adjustRightInd w:val="0"/>
              <w:rPr>
                <w:rFonts w:ascii="Calibri" w:hAnsi="Calibri" w:cs="Calibri"/>
                <w:bCs/>
              </w:rPr>
            </w:pPr>
            <w:r w:rsidRPr="00C204E3">
              <w:rPr>
                <w:rFonts w:ascii="Calibri" w:hAnsi="Calibri" w:cs="Calibri"/>
                <w:bCs/>
              </w:rPr>
              <w:t>El sistema envía automáticamente e -correo a los clientes registrados de acuerdo con la configuración especificada.</w:t>
            </w:r>
          </w:p>
          <w:p w14:paraId="77CFB7E6" w14:textId="77777777" w:rsidR="00DC2BD7" w:rsidRPr="00C204E3" w:rsidRDefault="00DC2BD7" w:rsidP="00DC2BD7">
            <w:pPr>
              <w:numPr>
                <w:ilvl w:val="0"/>
                <w:numId w:val="165"/>
              </w:numPr>
              <w:autoSpaceDE w:val="0"/>
              <w:autoSpaceDN w:val="0"/>
              <w:adjustRightInd w:val="0"/>
              <w:rPr>
                <w:rFonts w:ascii="Calibri" w:hAnsi="Calibri" w:cs="Calibri"/>
                <w:bCs/>
              </w:rPr>
            </w:pPr>
            <w:r w:rsidRPr="00C204E3">
              <w:rPr>
                <w:rFonts w:ascii="Calibri" w:hAnsi="Calibri" w:cs="Calibri"/>
                <w:bCs/>
              </w:rPr>
              <w:t xml:space="preserve">Los </w:t>
            </w:r>
            <w:r>
              <w:rPr>
                <w:rFonts w:ascii="Calibri" w:hAnsi="Calibri" w:cs="Calibri"/>
                <w:bCs/>
              </w:rPr>
              <w:t xml:space="preserve">correos </w:t>
            </w:r>
            <w:r w:rsidRPr="00C204E3">
              <w:rPr>
                <w:rFonts w:ascii="Calibri" w:hAnsi="Calibri" w:cs="Calibri"/>
                <w:bCs/>
              </w:rPr>
              <w:t>electrónicos contienen información relevante sobre nuevos productos, campañas publicitarias u ofertas especiales.</w:t>
            </w:r>
          </w:p>
          <w:p w14:paraId="76CEDF6C" w14:textId="77777777" w:rsidR="00DC2BD7" w:rsidRDefault="00DC2BD7" w:rsidP="00DC2BD7">
            <w:pPr>
              <w:numPr>
                <w:ilvl w:val="0"/>
                <w:numId w:val="165"/>
              </w:numPr>
              <w:autoSpaceDE w:val="0"/>
              <w:autoSpaceDN w:val="0"/>
              <w:adjustRightInd w:val="0"/>
              <w:rPr>
                <w:rFonts w:ascii="Calibri" w:hAnsi="Calibri" w:cs="Calibri"/>
                <w:bCs/>
              </w:rPr>
            </w:pPr>
            <w:r w:rsidRPr="00C204E3">
              <w:rPr>
                <w:rFonts w:ascii="Calibri" w:hAnsi="Calibri" w:cs="Calibri"/>
                <w:bCs/>
              </w:rPr>
              <w:t xml:space="preserve">Los </w:t>
            </w:r>
            <w:r>
              <w:rPr>
                <w:rFonts w:ascii="Calibri" w:hAnsi="Calibri" w:cs="Calibri"/>
                <w:bCs/>
              </w:rPr>
              <w:t>correos</w:t>
            </w:r>
            <w:r w:rsidRPr="00C204E3">
              <w:rPr>
                <w:rFonts w:ascii="Calibri" w:hAnsi="Calibri" w:cs="Calibri"/>
                <w:bCs/>
              </w:rPr>
              <w:t xml:space="preserve"> electrónicos solo se envían a los clientes que han recibido su consentimiento para recibir actualizaciones a través de E -Mail.</w:t>
            </w:r>
          </w:p>
          <w:p w14:paraId="795E2F96" w14:textId="77777777" w:rsidR="00DC2BD7" w:rsidRPr="00C204E3" w:rsidRDefault="00DC2BD7" w:rsidP="00DC2BD7">
            <w:pPr>
              <w:numPr>
                <w:ilvl w:val="0"/>
                <w:numId w:val="165"/>
              </w:numPr>
              <w:autoSpaceDE w:val="0"/>
              <w:autoSpaceDN w:val="0"/>
              <w:adjustRightInd w:val="0"/>
              <w:rPr>
                <w:rFonts w:ascii="Calibri" w:hAnsi="Calibri" w:cs="Calibri"/>
                <w:bCs/>
              </w:rPr>
            </w:pPr>
            <w:r w:rsidRPr="00DC2BD7">
              <w:rPr>
                <w:rFonts w:ascii="Calibri" w:hAnsi="Calibri" w:cs="Calibri"/>
                <w:bCs/>
              </w:rPr>
              <w:t>los clientes pueden suscribirse o cancelar la recepción de</w:t>
            </w:r>
            <w:r>
              <w:rPr>
                <w:rFonts w:ascii="Calibri" w:hAnsi="Calibri" w:cs="Calibri"/>
                <w:bCs/>
              </w:rPr>
              <w:t xml:space="preserve"> las actualizaciones por correo electrónico.</w:t>
            </w:r>
            <w:r>
              <w:rPr>
                <w:rFonts w:ascii="Calibri" w:hAnsi="Calibri" w:cs="Calibri"/>
                <w:bCs/>
                <w:color w:val="000000"/>
                <w:shd w:val="clear" w:color="auto" w:fill="FFFFFF"/>
              </w:rPr>
              <w:t xml:space="preserve"> </w:t>
            </w:r>
          </w:p>
        </w:tc>
      </w:tr>
      <w:tr w:rsidR="00DC2BD7" w:rsidRPr="00A74C04" w14:paraId="7E214D9E" w14:textId="77777777" w:rsidTr="009029FF">
        <w:trPr>
          <w:trHeight w:val="1674"/>
        </w:trPr>
        <w:tc>
          <w:tcPr>
            <w:tcW w:w="1134" w:type="dxa"/>
            <w:tcBorders>
              <w:bottom w:val="single" w:sz="4" w:space="0" w:color="auto"/>
            </w:tcBorders>
          </w:tcPr>
          <w:p w14:paraId="1F25FEEA"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t>ES-</w:t>
            </w:r>
            <w:r>
              <w:rPr>
                <w:rFonts w:ascii="Calibri" w:eastAsia="Arial Unicode MS" w:hAnsi="Calibri" w:cs="Calibri"/>
              </w:rPr>
              <w:t>7</w:t>
            </w:r>
            <w:r w:rsidRPr="00A74C04">
              <w:rPr>
                <w:rFonts w:ascii="Calibri" w:eastAsia="Arial Unicode MS" w:hAnsi="Calibri" w:cs="Calibri"/>
              </w:rPr>
              <w:t xml:space="preserve">.1     </w:t>
            </w:r>
          </w:p>
          <w:p w14:paraId="0FB119D9" w14:textId="77777777" w:rsidR="00DC2BD7" w:rsidRPr="00A74C04"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18394E36" w14:textId="77777777" w:rsidR="00DC2BD7" w:rsidRDefault="00DC2BD7" w:rsidP="009029FF">
            <w:pPr>
              <w:rPr>
                <w:rFonts w:ascii="Calibri" w:hAnsi="Calibri" w:cs="Calibri"/>
                <w:b/>
                <w:bCs/>
              </w:rPr>
            </w:pPr>
            <w:r>
              <w:rPr>
                <w:rFonts w:ascii="Calibri" w:hAnsi="Calibri" w:cs="Calibri"/>
                <w:b/>
                <w:bCs/>
              </w:rPr>
              <w:t xml:space="preserve">NOMBRE: </w:t>
            </w:r>
            <w:r w:rsidRPr="00C204E3">
              <w:rPr>
                <w:rFonts w:ascii="Calibri" w:hAnsi="Calibri" w:cs="Calibri"/>
                <w:b/>
                <w:bCs/>
              </w:rPr>
              <w:t>Envío de actualización del catálogo</w:t>
            </w:r>
          </w:p>
          <w:p w14:paraId="697A1FD1"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C204E3">
              <w:rPr>
                <w:rFonts w:ascii="Calibri" w:hAnsi="Calibri" w:cs="Calibri"/>
                <w:i/>
                <w:iCs/>
              </w:rPr>
              <w:t>El administrador configura la frecuencia y contenido de la actualización del catálogo y solicita al sistema que envíe los correos electrónicos.</w:t>
            </w:r>
          </w:p>
          <w:p w14:paraId="0D238998"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C204E3">
              <w:rPr>
                <w:rFonts w:ascii="Calibri" w:eastAsia="Arial Unicode MS" w:hAnsi="Calibri" w:cs="Calibri"/>
                <w:i/>
              </w:rPr>
              <w:t>La lista de correos electrónicos de los clientes está actualizada y los clientes han dado su consentimiento para recibir actualizaciones por correo electrónico.</w:t>
            </w:r>
          </w:p>
          <w:p w14:paraId="27623894" w14:textId="77777777" w:rsidR="00DC2BD7" w:rsidRPr="00A74C04" w:rsidRDefault="00DC2BD7" w:rsidP="009029FF">
            <w:pPr>
              <w:autoSpaceDE w:val="0"/>
              <w:autoSpaceDN w:val="0"/>
              <w:adjustRightInd w:val="0"/>
              <w:rPr>
                <w:rFonts w:ascii="Calibri" w:hAnsi="Calibri" w:cs="Calibri"/>
                <w:b/>
              </w:rPr>
            </w:pPr>
            <w:r w:rsidRPr="00FB6830">
              <w:rPr>
                <w:rFonts w:ascii="Calibri" w:hAnsi="Calibri" w:cs="Calibri"/>
                <w:b/>
              </w:rPr>
              <w:t>RESULTADOS:</w:t>
            </w:r>
            <w:r w:rsidRPr="00FB6830">
              <w:rPr>
                <w:rFonts w:ascii="Calibri" w:eastAsia="Arial Unicode MS" w:hAnsi="Calibri" w:cs="Calibri"/>
                <w:i/>
              </w:rPr>
              <w:t xml:space="preserve"> </w:t>
            </w:r>
            <w:r w:rsidRPr="00C204E3">
              <w:rPr>
                <w:rFonts w:ascii="Calibri" w:eastAsia="Arial Unicode MS" w:hAnsi="Calibri" w:cs="Calibri"/>
                <w:i/>
              </w:rPr>
              <w:t>El sistema envía automáticamente los correos electrónicos a los clientes registrados con la información actualizada del catálogo.</w:t>
            </w:r>
          </w:p>
        </w:tc>
      </w:tr>
      <w:tr w:rsidR="00DC2BD7" w:rsidRPr="00A74C04" w14:paraId="5866A289" w14:textId="77777777" w:rsidTr="009029FF">
        <w:trPr>
          <w:trHeight w:val="1674"/>
        </w:trPr>
        <w:tc>
          <w:tcPr>
            <w:tcW w:w="1134" w:type="dxa"/>
            <w:tcBorders>
              <w:bottom w:val="single" w:sz="4" w:space="0" w:color="auto"/>
            </w:tcBorders>
          </w:tcPr>
          <w:p w14:paraId="5EABAE04"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t>ES-</w:t>
            </w:r>
            <w:r>
              <w:rPr>
                <w:rFonts w:ascii="Calibri" w:eastAsia="Arial Unicode MS" w:hAnsi="Calibri" w:cs="Calibri"/>
              </w:rPr>
              <w:t>7</w:t>
            </w:r>
            <w:r w:rsidRPr="00A74C04">
              <w:rPr>
                <w:rFonts w:ascii="Calibri" w:eastAsia="Arial Unicode MS" w:hAnsi="Calibri" w:cs="Calibri"/>
              </w:rPr>
              <w:t xml:space="preserve">.2     </w:t>
            </w:r>
          </w:p>
          <w:p w14:paraId="7B3FC6F6" w14:textId="77777777" w:rsidR="00DC2BD7" w:rsidRPr="00A74C04" w:rsidRDefault="00DC2BD7" w:rsidP="009029F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58C0C0B4" w14:textId="77777777" w:rsidR="00DC2BD7" w:rsidRDefault="00DC2BD7" w:rsidP="009029FF">
            <w:pPr>
              <w:rPr>
                <w:rFonts w:ascii="Calibri" w:hAnsi="Calibri" w:cs="Calibri"/>
                <w:b/>
                <w:bCs/>
              </w:rPr>
            </w:pPr>
            <w:r>
              <w:rPr>
                <w:rFonts w:ascii="Calibri" w:hAnsi="Calibri" w:cs="Calibri"/>
                <w:b/>
                <w:bCs/>
              </w:rPr>
              <w:t xml:space="preserve">NOMBRE: </w:t>
            </w:r>
            <w:r w:rsidRPr="00EA524C">
              <w:rPr>
                <w:rFonts w:ascii="Calibri" w:hAnsi="Calibri" w:cs="Calibri"/>
                <w:b/>
                <w:bCs/>
              </w:rPr>
              <w:t>Suscripción a las actualizaciones del catálogo</w:t>
            </w:r>
          </w:p>
          <w:p w14:paraId="75ADA49C"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EA524C">
              <w:rPr>
                <w:rFonts w:ascii="Calibri" w:hAnsi="Calibri" w:cs="Calibri"/>
                <w:i/>
                <w:iCs/>
              </w:rPr>
              <w:t>Un cliente se suscribe para recibir las actualizaciones del catálogo por correo electrónico.</w:t>
            </w:r>
          </w:p>
          <w:p w14:paraId="2190F21B"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EA524C">
              <w:rPr>
                <w:rFonts w:ascii="Calibri" w:eastAsia="Arial Unicode MS" w:hAnsi="Calibri" w:cs="Calibri"/>
                <w:i/>
              </w:rPr>
              <w:t>El cliente proporciona su dirección de correo electrónico y da su consentimiento para recibir las actualizaciones.</w:t>
            </w:r>
          </w:p>
          <w:p w14:paraId="50A4ABFB" w14:textId="77777777" w:rsidR="00DC2BD7" w:rsidRPr="00A74C04" w:rsidRDefault="00DC2BD7" w:rsidP="009029FF">
            <w:pPr>
              <w:autoSpaceDE w:val="0"/>
              <w:autoSpaceDN w:val="0"/>
              <w:adjustRightInd w:val="0"/>
              <w:rPr>
                <w:rFonts w:ascii="Calibri" w:hAnsi="Calibri" w:cs="Calibri"/>
                <w:b/>
                <w:bCs/>
              </w:rPr>
            </w:pPr>
            <w:r w:rsidRPr="00FB6830">
              <w:rPr>
                <w:rFonts w:ascii="Calibri" w:hAnsi="Calibri" w:cs="Calibri"/>
                <w:b/>
              </w:rPr>
              <w:t>RESULTADOS:</w:t>
            </w:r>
            <w:r w:rsidRPr="00FB6830">
              <w:rPr>
                <w:rFonts w:ascii="Calibri" w:eastAsia="Arial Unicode MS" w:hAnsi="Calibri" w:cs="Calibri"/>
                <w:i/>
              </w:rPr>
              <w:t xml:space="preserve"> </w:t>
            </w:r>
            <w:r w:rsidRPr="00EA524C">
              <w:rPr>
                <w:rFonts w:ascii="Calibri" w:eastAsia="Arial Unicode MS" w:hAnsi="Calibri" w:cs="Calibri"/>
                <w:i/>
              </w:rPr>
              <w:t>El cliente es añadido a la lista de suscriptores y comenzará a recibir las actualizaciones del catálogo por correo electrónico.</w:t>
            </w:r>
          </w:p>
        </w:tc>
      </w:tr>
      <w:tr w:rsidR="00DC2BD7" w:rsidRPr="00A74C04" w14:paraId="362C7443" w14:textId="77777777" w:rsidTr="009029FF">
        <w:trPr>
          <w:trHeight w:val="1674"/>
        </w:trPr>
        <w:tc>
          <w:tcPr>
            <w:tcW w:w="1134" w:type="dxa"/>
            <w:tcBorders>
              <w:bottom w:val="single" w:sz="4" w:space="0" w:color="auto"/>
            </w:tcBorders>
          </w:tcPr>
          <w:p w14:paraId="74764040"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t>ES-</w:t>
            </w:r>
            <w:r>
              <w:rPr>
                <w:rFonts w:ascii="Calibri" w:eastAsia="Arial Unicode MS" w:hAnsi="Calibri" w:cs="Calibri"/>
              </w:rPr>
              <w:t>7</w:t>
            </w:r>
            <w:r w:rsidRPr="00A74C04">
              <w:rPr>
                <w:rFonts w:ascii="Calibri" w:eastAsia="Arial Unicode MS" w:hAnsi="Calibri" w:cs="Calibri"/>
              </w:rPr>
              <w:t xml:space="preserve">.3     </w:t>
            </w:r>
          </w:p>
          <w:p w14:paraId="778BD953" w14:textId="77777777" w:rsidR="00DC2BD7" w:rsidRPr="00A74C04"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4B1D2B94" w14:textId="77777777" w:rsidR="00DC2BD7" w:rsidRDefault="00DC2BD7" w:rsidP="009029FF">
            <w:pPr>
              <w:rPr>
                <w:rFonts w:ascii="Calibri" w:hAnsi="Calibri" w:cs="Calibri"/>
                <w:b/>
                <w:bCs/>
              </w:rPr>
            </w:pPr>
            <w:r>
              <w:rPr>
                <w:rFonts w:ascii="Calibri" w:hAnsi="Calibri" w:cs="Calibri"/>
                <w:b/>
                <w:bCs/>
              </w:rPr>
              <w:t>NOMBRE: Anular</w:t>
            </w:r>
            <w:r w:rsidRPr="00EA524C">
              <w:rPr>
                <w:rFonts w:ascii="Calibri" w:hAnsi="Calibri" w:cs="Calibri"/>
                <w:b/>
                <w:bCs/>
              </w:rPr>
              <w:t xml:space="preserve"> las actualizaciones del catálogo</w:t>
            </w:r>
          </w:p>
          <w:p w14:paraId="391DB24B"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EA524C">
              <w:rPr>
                <w:rFonts w:ascii="Calibri" w:hAnsi="Calibri" w:cs="Calibri"/>
                <w:i/>
                <w:iCs/>
              </w:rPr>
              <w:t xml:space="preserve">Un cliente decide </w:t>
            </w:r>
            <w:r>
              <w:rPr>
                <w:rFonts w:ascii="Calibri" w:hAnsi="Calibri" w:cs="Calibri"/>
                <w:i/>
                <w:iCs/>
              </w:rPr>
              <w:t xml:space="preserve">anular </w:t>
            </w:r>
            <w:r w:rsidRPr="00EA524C">
              <w:rPr>
                <w:rFonts w:ascii="Calibri" w:hAnsi="Calibri" w:cs="Calibri"/>
                <w:i/>
                <w:iCs/>
              </w:rPr>
              <w:t>la recepción de las actualizaciones del catálogo por correo electrónico.</w:t>
            </w:r>
          </w:p>
          <w:p w14:paraId="434DC5CE"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EA524C">
              <w:rPr>
                <w:rFonts w:ascii="Calibri" w:eastAsia="Arial Unicode MS" w:hAnsi="Calibri" w:cs="Calibri"/>
                <w:i/>
              </w:rPr>
              <w:t xml:space="preserve">El cliente utiliza la opción de </w:t>
            </w:r>
            <w:r>
              <w:rPr>
                <w:rFonts w:ascii="Calibri" w:eastAsia="Arial Unicode MS" w:hAnsi="Calibri" w:cs="Calibri"/>
                <w:i/>
              </w:rPr>
              <w:t>anular</w:t>
            </w:r>
            <w:r w:rsidRPr="00EA524C">
              <w:rPr>
                <w:rFonts w:ascii="Calibri" w:eastAsia="Arial Unicode MS" w:hAnsi="Calibri" w:cs="Calibri"/>
                <w:i/>
              </w:rPr>
              <w:t xml:space="preserve"> suscripción proporcionada en los correos electrónicos o solicita la </w:t>
            </w:r>
            <w:r>
              <w:rPr>
                <w:rFonts w:ascii="Calibri" w:eastAsia="Arial Unicode MS" w:hAnsi="Calibri" w:cs="Calibri"/>
                <w:i/>
              </w:rPr>
              <w:t>anulación</w:t>
            </w:r>
            <w:r w:rsidRPr="00EA524C">
              <w:rPr>
                <w:rFonts w:ascii="Calibri" w:eastAsia="Arial Unicode MS" w:hAnsi="Calibri" w:cs="Calibri"/>
                <w:i/>
              </w:rPr>
              <w:t xml:space="preserve"> a través del sistema web.</w:t>
            </w:r>
          </w:p>
          <w:p w14:paraId="19AA5285" w14:textId="77777777" w:rsidR="00DC2BD7" w:rsidRPr="00A74C04" w:rsidRDefault="00DC2BD7" w:rsidP="009029FF">
            <w:pPr>
              <w:autoSpaceDE w:val="0"/>
              <w:autoSpaceDN w:val="0"/>
              <w:adjustRightInd w:val="0"/>
              <w:rPr>
                <w:rFonts w:ascii="Calibri" w:hAnsi="Calibri" w:cs="Calibri"/>
                <w:b/>
              </w:rPr>
            </w:pPr>
            <w:r w:rsidRPr="00FB6830">
              <w:rPr>
                <w:rFonts w:ascii="Calibri" w:hAnsi="Calibri" w:cs="Calibri"/>
                <w:b/>
              </w:rPr>
              <w:lastRenderedPageBreak/>
              <w:t>RESULTADOS:</w:t>
            </w:r>
            <w:r w:rsidRPr="00FB6830">
              <w:rPr>
                <w:rFonts w:ascii="Calibri" w:eastAsia="Arial Unicode MS" w:hAnsi="Calibri" w:cs="Calibri"/>
                <w:i/>
              </w:rPr>
              <w:t xml:space="preserve"> </w:t>
            </w:r>
            <w:r w:rsidRPr="00EA524C">
              <w:rPr>
                <w:rFonts w:ascii="Calibri" w:eastAsia="Arial Unicode MS" w:hAnsi="Calibri" w:cs="Calibri"/>
                <w:i/>
              </w:rPr>
              <w:t>El cliente es removido de la lista de suscriptores y dejará de recibir las actualizaciones del catálogo por correo electrónico.</w:t>
            </w:r>
          </w:p>
        </w:tc>
      </w:tr>
      <w:tr w:rsidR="00DC2BD7" w:rsidRPr="00A74C04" w14:paraId="3AD3CBE8" w14:textId="77777777" w:rsidTr="009029FF">
        <w:tc>
          <w:tcPr>
            <w:tcW w:w="9658" w:type="dxa"/>
            <w:gridSpan w:val="4"/>
          </w:tcPr>
          <w:p w14:paraId="6274EDCD" w14:textId="77777777" w:rsidR="00DC2BD7" w:rsidRPr="00EA2AA9" w:rsidRDefault="00DC2BD7" w:rsidP="009029FF">
            <w:pPr>
              <w:rPr>
                <w:rFonts w:ascii="Calibri" w:hAnsi="Calibri" w:cs="Calibri"/>
                <w:b/>
              </w:rPr>
            </w:pPr>
            <w:r w:rsidRPr="00A74C04">
              <w:rPr>
                <w:rFonts w:ascii="Calibri" w:hAnsi="Calibri" w:cs="Calibri"/>
                <w:b/>
              </w:rPr>
              <w:lastRenderedPageBreak/>
              <w:t>REQUERIMIENTOS ESPECIALES - REGLAS DEL NEGOCIO Y DEL SISTEMA:</w:t>
            </w:r>
          </w:p>
        </w:tc>
      </w:tr>
      <w:tr w:rsidR="00DC2BD7" w:rsidRPr="00A74C04" w14:paraId="0DD60D21" w14:textId="77777777" w:rsidTr="009029FF">
        <w:trPr>
          <w:trHeight w:val="317"/>
        </w:trPr>
        <w:tc>
          <w:tcPr>
            <w:tcW w:w="9658" w:type="dxa"/>
            <w:gridSpan w:val="4"/>
          </w:tcPr>
          <w:p w14:paraId="6A42557A" w14:textId="77777777" w:rsidR="00DC2BD7" w:rsidRPr="00EA2AA9" w:rsidRDefault="00DC2BD7" w:rsidP="009029FF">
            <w:pPr>
              <w:rPr>
                <w:rFonts w:ascii="Calibri" w:hAnsi="Calibri" w:cs="Calibri"/>
                <w:b/>
              </w:rPr>
            </w:pPr>
            <w:r w:rsidRPr="00A74C04">
              <w:rPr>
                <w:rFonts w:ascii="Calibri" w:hAnsi="Calibri" w:cs="Calibri"/>
                <w:b/>
              </w:rPr>
              <w:t>RIESGOS:</w:t>
            </w:r>
          </w:p>
        </w:tc>
      </w:tr>
      <w:tr w:rsidR="00DC2BD7" w:rsidRPr="00A74C04" w14:paraId="265E5086" w14:textId="77777777" w:rsidTr="009029FF">
        <w:trPr>
          <w:trHeight w:val="412"/>
        </w:trPr>
        <w:tc>
          <w:tcPr>
            <w:tcW w:w="9658" w:type="dxa"/>
            <w:gridSpan w:val="4"/>
          </w:tcPr>
          <w:p w14:paraId="67C25C5D" w14:textId="77777777" w:rsidR="00DC2BD7" w:rsidRPr="00A74C04" w:rsidRDefault="00DC2BD7" w:rsidP="009029FF">
            <w:pPr>
              <w:rPr>
                <w:rFonts w:ascii="Calibri" w:hAnsi="Calibri" w:cs="Calibri"/>
                <w:b/>
              </w:rPr>
            </w:pPr>
            <w:r w:rsidRPr="00A74C04">
              <w:rPr>
                <w:rFonts w:ascii="Calibri" w:hAnsi="Calibri" w:cs="Calibri"/>
                <w:b/>
              </w:rPr>
              <w:t>PROTOTIPO EXPLORATORIO</w:t>
            </w:r>
          </w:p>
        </w:tc>
      </w:tr>
    </w:tbl>
    <w:p w14:paraId="0B43FE5F" w14:textId="77777777" w:rsidR="00DC2BD7" w:rsidRDefault="00DC2BD7" w:rsidP="00DC2BD7">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C2BD7" w:rsidRPr="00A74C04" w14:paraId="48A4EB39" w14:textId="77777777" w:rsidTr="009029FF">
        <w:trPr>
          <w:tblHeader/>
        </w:trPr>
        <w:tc>
          <w:tcPr>
            <w:tcW w:w="4903" w:type="dxa"/>
            <w:gridSpan w:val="2"/>
            <w:shd w:val="clear" w:color="auto" w:fill="D9D9D9"/>
          </w:tcPr>
          <w:p w14:paraId="4A82463F" w14:textId="77777777" w:rsidR="00DC2BD7" w:rsidRPr="00A74C04" w:rsidRDefault="00DC2BD7" w:rsidP="009029FF">
            <w:pPr>
              <w:rPr>
                <w:rFonts w:ascii="Calibri" w:hAnsi="Calibri" w:cs="Calibri"/>
                <w:b/>
              </w:rPr>
            </w:pPr>
            <w:r w:rsidRPr="00A74C04">
              <w:rPr>
                <w:rFonts w:ascii="Calibri" w:hAnsi="Calibri" w:cs="Calibri"/>
                <w:b/>
              </w:rPr>
              <w:t>IDENTIFICADOR CASO DE USO:</w:t>
            </w:r>
          </w:p>
          <w:p w14:paraId="02CDC086" w14:textId="77777777" w:rsidR="00DC2BD7" w:rsidRPr="00A74C04" w:rsidRDefault="00DC2BD7" w:rsidP="009029FF">
            <w:pPr>
              <w:rPr>
                <w:rFonts w:ascii="Calibri" w:hAnsi="Calibri" w:cs="Calibri"/>
                <w:b/>
              </w:rPr>
            </w:pPr>
            <w:r w:rsidRPr="00A74C04">
              <w:rPr>
                <w:rFonts w:ascii="Calibri" w:hAnsi="Calibri" w:cs="Calibri"/>
                <w:b/>
              </w:rPr>
              <w:t>CU-</w:t>
            </w:r>
            <w:r>
              <w:rPr>
                <w:rFonts w:ascii="Calibri" w:hAnsi="Calibri" w:cs="Calibri"/>
                <w:b/>
              </w:rPr>
              <w:t>8</w:t>
            </w:r>
          </w:p>
        </w:tc>
        <w:tc>
          <w:tcPr>
            <w:tcW w:w="4755" w:type="dxa"/>
            <w:gridSpan w:val="2"/>
            <w:shd w:val="clear" w:color="auto" w:fill="D9D9D9"/>
          </w:tcPr>
          <w:p w14:paraId="2A5F7BCB" w14:textId="77777777" w:rsidR="00DC2BD7" w:rsidRPr="00A74C04" w:rsidRDefault="00DC2BD7" w:rsidP="009029FF">
            <w:pPr>
              <w:rPr>
                <w:rFonts w:ascii="Calibri" w:hAnsi="Calibri" w:cs="Calibri"/>
                <w:b/>
              </w:rPr>
            </w:pPr>
            <w:r w:rsidRPr="00A74C04">
              <w:rPr>
                <w:rFonts w:ascii="Calibri" w:hAnsi="Calibri" w:cs="Calibri"/>
                <w:b/>
              </w:rPr>
              <w:t>NOMBRE:</w:t>
            </w:r>
          </w:p>
          <w:p w14:paraId="2C1CED8C" w14:textId="77777777" w:rsidR="00DC2BD7" w:rsidRPr="00A74C04" w:rsidRDefault="00DC2BD7" w:rsidP="009029FF">
            <w:pPr>
              <w:rPr>
                <w:rFonts w:ascii="Calibri" w:hAnsi="Calibri" w:cs="Calibri"/>
              </w:rPr>
            </w:pPr>
            <w:r>
              <w:rPr>
                <w:rFonts w:ascii="Calibri" w:hAnsi="Calibri" w:cs="Calibri"/>
              </w:rPr>
              <w:t>Añadir productos al carrito de compra</w:t>
            </w:r>
          </w:p>
          <w:p w14:paraId="6CD1D352" w14:textId="77777777" w:rsidR="00DC2BD7" w:rsidRPr="00A74C04" w:rsidRDefault="00DC2BD7" w:rsidP="009029FF">
            <w:pPr>
              <w:rPr>
                <w:rFonts w:ascii="Calibri" w:hAnsi="Calibri" w:cs="Calibri"/>
                <w:b/>
              </w:rPr>
            </w:pPr>
          </w:p>
        </w:tc>
      </w:tr>
      <w:tr w:rsidR="00DC2BD7" w:rsidRPr="00A74C04" w14:paraId="2CB9FAE1" w14:textId="77777777" w:rsidTr="009029FF">
        <w:tc>
          <w:tcPr>
            <w:tcW w:w="6485" w:type="dxa"/>
            <w:gridSpan w:val="3"/>
          </w:tcPr>
          <w:p w14:paraId="79E0BC0D" w14:textId="77777777" w:rsidR="00DC2BD7" w:rsidRPr="00A74C04" w:rsidRDefault="00DC2BD7" w:rsidP="009029FF">
            <w:pPr>
              <w:rPr>
                <w:rFonts w:ascii="Calibri" w:hAnsi="Calibri" w:cs="Calibri"/>
                <w:b/>
              </w:rPr>
            </w:pPr>
            <w:r w:rsidRPr="00A74C04">
              <w:rPr>
                <w:rFonts w:ascii="Calibri" w:hAnsi="Calibri" w:cs="Calibri"/>
                <w:b/>
              </w:rPr>
              <w:t>COMPLEJIDAD:</w:t>
            </w:r>
          </w:p>
          <w:p w14:paraId="3D9B3077" w14:textId="77777777" w:rsidR="00DC2BD7" w:rsidRPr="00A74C04" w:rsidRDefault="00DC2BD7" w:rsidP="009029FF">
            <w:pPr>
              <w:jc w:val="both"/>
              <w:rPr>
                <w:rFonts w:ascii="Calibri" w:hAnsi="Calibri" w:cs="Calibri"/>
                <w:b/>
              </w:rPr>
            </w:pPr>
            <w:r w:rsidRPr="00A74C04">
              <w:rPr>
                <w:rFonts w:ascii="Calibri" w:eastAsia="Arial Unicode MS" w:hAnsi="Calibri" w:cs="Calibri"/>
                <w:iCs/>
              </w:rPr>
              <w:t xml:space="preserve">Media </w:t>
            </w:r>
          </w:p>
        </w:tc>
        <w:tc>
          <w:tcPr>
            <w:tcW w:w="3173" w:type="dxa"/>
          </w:tcPr>
          <w:p w14:paraId="059F14E2" w14:textId="77777777" w:rsidR="00DC2BD7" w:rsidRPr="00A74C04" w:rsidRDefault="00DC2BD7" w:rsidP="009029FF">
            <w:pPr>
              <w:rPr>
                <w:rFonts w:ascii="Calibri" w:hAnsi="Calibri" w:cs="Calibri"/>
                <w:b/>
              </w:rPr>
            </w:pPr>
            <w:r w:rsidRPr="00A74C04">
              <w:rPr>
                <w:rFonts w:ascii="Calibri" w:hAnsi="Calibri" w:cs="Calibri"/>
                <w:b/>
              </w:rPr>
              <w:t>PRIORIDAD:</w:t>
            </w:r>
          </w:p>
          <w:p w14:paraId="42F0D8CD" w14:textId="77777777" w:rsidR="00DC2BD7" w:rsidRPr="00A74C04" w:rsidRDefault="00DC2BD7" w:rsidP="009029FF">
            <w:pPr>
              <w:rPr>
                <w:rFonts w:ascii="Calibri" w:hAnsi="Calibri" w:cs="Calibri"/>
                <w:b/>
              </w:rPr>
            </w:pPr>
            <w:r w:rsidRPr="00A74C04">
              <w:rPr>
                <w:rFonts w:ascii="Calibri" w:eastAsia="Arial Unicode MS" w:hAnsi="Calibri" w:cs="Calibri"/>
                <w:iCs/>
              </w:rPr>
              <w:t xml:space="preserve">Alta </w:t>
            </w:r>
          </w:p>
        </w:tc>
      </w:tr>
      <w:tr w:rsidR="00DC2BD7" w:rsidRPr="00A74C04" w14:paraId="1AF27BDF" w14:textId="77777777" w:rsidTr="009029FF">
        <w:tc>
          <w:tcPr>
            <w:tcW w:w="9658" w:type="dxa"/>
            <w:gridSpan w:val="4"/>
          </w:tcPr>
          <w:p w14:paraId="75DA4B5F" w14:textId="77777777" w:rsidR="00DC2BD7" w:rsidRPr="00A74C04" w:rsidRDefault="00DC2BD7" w:rsidP="009029FF">
            <w:pPr>
              <w:rPr>
                <w:rFonts w:ascii="Calibri" w:hAnsi="Calibri" w:cs="Calibri"/>
                <w:b/>
              </w:rPr>
            </w:pPr>
            <w:r w:rsidRPr="00A74C04">
              <w:rPr>
                <w:rFonts w:ascii="Calibri" w:hAnsi="Calibri" w:cs="Calibri"/>
                <w:b/>
              </w:rPr>
              <w:t>REQUERIMIENTO FUNCIONAL ASOCIADO:</w:t>
            </w:r>
          </w:p>
          <w:p w14:paraId="528A8035" w14:textId="77777777" w:rsidR="00DC2BD7" w:rsidRDefault="00DC2BD7" w:rsidP="009029FF">
            <w:pPr>
              <w:jc w:val="both"/>
              <w:rPr>
                <w:rFonts w:ascii="Calibri" w:hAnsi="Calibri" w:cs="Calibri"/>
                <w:i/>
                <w:lang w:eastAsia="es-ES"/>
              </w:rPr>
            </w:pPr>
            <w:r>
              <w:rPr>
                <w:rFonts w:ascii="Calibri" w:hAnsi="Calibri" w:cs="Calibri"/>
                <w:i/>
                <w:lang w:eastAsia="es-ES"/>
              </w:rPr>
              <w:t>RF-8:  GENERAR CODIGO UNICO DE CLIENTE DE COMPRA</w:t>
            </w:r>
          </w:p>
          <w:p w14:paraId="26656578" w14:textId="77777777" w:rsidR="00DC2BD7" w:rsidRPr="00A74C04" w:rsidRDefault="00DC2BD7" w:rsidP="009029FF">
            <w:pPr>
              <w:jc w:val="both"/>
              <w:rPr>
                <w:rFonts w:ascii="Calibri" w:hAnsi="Calibri" w:cs="Calibri"/>
                <w:i/>
                <w:lang w:eastAsia="es-ES"/>
              </w:rPr>
            </w:pPr>
            <w:r>
              <w:rPr>
                <w:rFonts w:ascii="Calibri" w:hAnsi="Calibri" w:cs="Calibri"/>
                <w:i/>
                <w:lang w:eastAsia="es-ES"/>
              </w:rPr>
              <w:t>RF-5: CONSULTAR ESTADO DE COMPRA DEL CLIENTE</w:t>
            </w:r>
          </w:p>
        </w:tc>
      </w:tr>
      <w:tr w:rsidR="00DC2BD7" w:rsidRPr="00F66207" w14:paraId="0665672F" w14:textId="77777777" w:rsidTr="009029FF">
        <w:tc>
          <w:tcPr>
            <w:tcW w:w="9658" w:type="dxa"/>
            <w:gridSpan w:val="4"/>
          </w:tcPr>
          <w:p w14:paraId="6386D43B" w14:textId="77777777" w:rsidR="00DC2BD7" w:rsidRPr="00A74C04" w:rsidRDefault="00DC2BD7" w:rsidP="009029FF">
            <w:pPr>
              <w:rPr>
                <w:rFonts w:ascii="Calibri" w:hAnsi="Calibri" w:cs="Calibri"/>
                <w:b/>
              </w:rPr>
            </w:pPr>
            <w:r w:rsidRPr="00A74C04">
              <w:rPr>
                <w:rFonts w:ascii="Calibri" w:hAnsi="Calibri" w:cs="Calibri"/>
                <w:b/>
              </w:rPr>
              <w:t>ACTORES:</w:t>
            </w:r>
          </w:p>
          <w:p w14:paraId="4688BA71" w14:textId="77777777" w:rsidR="00DC2BD7" w:rsidRPr="00F66207" w:rsidRDefault="00DC2BD7" w:rsidP="009029FF">
            <w:pPr>
              <w:rPr>
                <w:rFonts w:ascii="Calibri" w:hAnsi="Calibri" w:cs="Calibri"/>
                <w:bCs/>
                <w:i/>
                <w:iCs/>
              </w:rPr>
            </w:pPr>
            <w:r w:rsidRPr="00F66207">
              <w:rPr>
                <w:rFonts w:ascii="Calibri" w:hAnsi="Calibri" w:cs="Calibri"/>
                <w:bCs/>
                <w:i/>
                <w:iCs/>
              </w:rPr>
              <w:t>Clientes, Sistema web, Administrador</w:t>
            </w:r>
          </w:p>
        </w:tc>
      </w:tr>
      <w:tr w:rsidR="00DC2BD7" w:rsidRPr="00A74C04" w14:paraId="5BF98361" w14:textId="77777777" w:rsidTr="009029FF">
        <w:tc>
          <w:tcPr>
            <w:tcW w:w="9658" w:type="dxa"/>
            <w:gridSpan w:val="4"/>
          </w:tcPr>
          <w:p w14:paraId="7B34194A" w14:textId="77777777" w:rsidR="00DC2BD7" w:rsidRDefault="00DC2BD7" w:rsidP="009029FF">
            <w:pPr>
              <w:rPr>
                <w:rFonts w:ascii="Calibri" w:hAnsi="Calibri" w:cs="Calibri"/>
                <w:b/>
              </w:rPr>
            </w:pPr>
            <w:r w:rsidRPr="00A74C04">
              <w:rPr>
                <w:rFonts w:ascii="Calibri" w:hAnsi="Calibri" w:cs="Calibri"/>
                <w:b/>
              </w:rPr>
              <w:t>CASOS DE USO ASOCIADOS:</w:t>
            </w:r>
          </w:p>
          <w:p w14:paraId="18BB13F6" w14:textId="77777777" w:rsidR="00DC2BD7" w:rsidRPr="00A74C04" w:rsidRDefault="00DC2BD7" w:rsidP="009029FF">
            <w:pPr>
              <w:rPr>
                <w:rFonts w:ascii="Calibri" w:hAnsi="Calibri" w:cs="Calibri"/>
                <w:b/>
              </w:rPr>
            </w:pPr>
            <w:r>
              <w:rPr>
                <w:rFonts w:ascii="Calibri" w:hAnsi="Calibri" w:cs="Calibri"/>
                <w:b/>
              </w:rPr>
              <w:t>No Aplica</w:t>
            </w:r>
          </w:p>
        </w:tc>
      </w:tr>
      <w:tr w:rsidR="00DC2BD7" w:rsidRPr="00570AE1" w14:paraId="6A9D920B" w14:textId="77777777" w:rsidTr="009029FF">
        <w:tc>
          <w:tcPr>
            <w:tcW w:w="9658" w:type="dxa"/>
            <w:gridSpan w:val="4"/>
          </w:tcPr>
          <w:p w14:paraId="0E32173A" w14:textId="77777777" w:rsidR="00DC2BD7" w:rsidRPr="00A74C04" w:rsidRDefault="00DC2BD7" w:rsidP="009029FF">
            <w:pPr>
              <w:rPr>
                <w:rFonts w:ascii="Calibri" w:hAnsi="Calibri" w:cs="Calibri"/>
                <w:lang w:eastAsia="es-ES"/>
              </w:rPr>
            </w:pPr>
            <w:r w:rsidRPr="00A74C04">
              <w:rPr>
                <w:rFonts w:ascii="Calibri" w:hAnsi="Calibri" w:cs="Calibri"/>
                <w:b/>
              </w:rPr>
              <w:t>DESCRIPCIÓN:</w:t>
            </w:r>
          </w:p>
          <w:p w14:paraId="32B1D0A1" w14:textId="77777777" w:rsidR="00DC2BD7" w:rsidRPr="00570AE1" w:rsidRDefault="00DC2BD7" w:rsidP="009029FF">
            <w:pPr>
              <w:rPr>
                <w:rFonts w:ascii="Calibri" w:hAnsi="Calibri" w:cs="Calibri"/>
                <w:bCs/>
              </w:rPr>
            </w:pPr>
            <w:r>
              <w:rPr>
                <w:rFonts w:ascii="Calibri" w:hAnsi="Calibri" w:cs="Calibri"/>
                <w:bCs/>
              </w:rPr>
              <w:t>P</w:t>
            </w:r>
            <w:r w:rsidRPr="00570AE1">
              <w:rPr>
                <w:rFonts w:ascii="Calibri" w:hAnsi="Calibri" w:cs="Calibri"/>
                <w:bCs/>
              </w:rPr>
              <w:t>ermite al cliente seleccionar y agregar productos al carrito de compra en la plataforma de venta en línea. El cliente puede explorar el catálogo de productos, seleccionar los artículos deseados y agregarlos al carrito para su posterior compra.</w:t>
            </w:r>
          </w:p>
        </w:tc>
      </w:tr>
      <w:tr w:rsidR="00DC2BD7" w:rsidRPr="00A74C04" w14:paraId="0CD0B049" w14:textId="77777777" w:rsidTr="009029FF">
        <w:tc>
          <w:tcPr>
            <w:tcW w:w="9658" w:type="dxa"/>
            <w:gridSpan w:val="4"/>
            <w:tcBorders>
              <w:bottom w:val="single" w:sz="4" w:space="0" w:color="auto"/>
            </w:tcBorders>
          </w:tcPr>
          <w:p w14:paraId="39F89CDE" w14:textId="77777777" w:rsidR="00DC2BD7" w:rsidRPr="00A74C04" w:rsidRDefault="00DC2BD7" w:rsidP="009029FF">
            <w:pPr>
              <w:rPr>
                <w:rFonts w:ascii="Calibri" w:hAnsi="Calibri" w:cs="Calibri"/>
                <w:b/>
              </w:rPr>
            </w:pPr>
            <w:r w:rsidRPr="00A74C04">
              <w:rPr>
                <w:rFonts w:ascii="Calibri" w:hAnsi="Calibri" w:cs="Calibri"/>
                <w:b/>
              </w:rPr>
              <w:t>NOTAS:</w:t>
            </w:r>
          </w:p>
          <w:p w14:paraId="11A6C792" w14:textId="77777777" w:rsidR="00DC2BD7" w:rsidRPr="00570AE1" w:rsidRDefault="00DC2BD7" w:rsidP="00DC2BD7">
            <w:pPr>
              <w:numPr>
                <w:ilvl w:val="0"/>
                <w:numId w:val="162"/>
              </w:numPr>
              <w:rPr>
                <w:rFonts w:ascii="Calibri" w:hAnsi="Calibri" w:cs="Calibri"/>
                <w:i/>
                <w:lang w:eastAsia="es-ES"/>
              </w:rPr>
            </w:pPr>
            <w:r w:rsidRPr="00570AE1">
              <w:rPr>
                <w:rFonts w:ascii="Calibri" w:hAnsi="Calibri" w:cs="Calibri"/>
                <w:i/>
                <w:lang w:eastAsia="es-ES"/>
              </w:rPr>
              <w:t>El cliente debe estar registrado e iniciar sesión en la plataforma para utilizar esta funcionalidad.</w:t>
            </w:r>
          </w:p>
          <w:p w14:paraId="4642D420" w14:textId="77777777" w:rsidR="00DC2BD7" w:rsidRPr="00A74C04" w:rsidRDefault="00DC2BD7" w:rsidP="00DC2BD7">
            <w:pPr>
              <w:numPr>
                <w:ilvl w:val="0"/>
                <w:numId w:val="162"/>
              </w:numPr>
              <w:rPr>
                <w:rFonts w:ascii="Calibri" w:hAnsi="Calibri" w:cs="Calibri"/>
                <w:i/>
                <w:lang w:eastAsia="es-ES"/>
              </w:rPr>
            </w:pPr>
            <w:r w:rsidRPr="00570AE1">
              <w:rPr>
                <w:rFonts w:ascii="Calibri" w:hAnsi="Calibri" w:cs="Calibri"/>
                <w:i/>
                <w:lang w:eastAsia="es-ES"/>
              </w:rPr>
              <w:t>Se debe mostrar al cliente información clara sobre los productos seleccionados, como el nombre, precio y cantidad agregada al carrito.</w:t>
            </w:r>
          </w:p>
        </w:tc>
      </w:tr>
      <w:tr w:rsidR="00DC2BD7" w:rsidRPr="00A74C04" w14:paraId="193804A9" w14:textId="77777777" w:rsidTr="009029FF">
        <w:tc>
          <w:tcPr>
            <w:tcW w:w="9658" w:type="dxa"/>
            <w:gridSpan w:val="4"/>
            <w:tcBorders>
              <w:bottom w:val="single" w:sz="4" w:space="0" w:color="auto"/>
            </w:tcBorders>
          </w:tcPr>
          <w:p w14:paraId="3D07A022" w14:textId="77777777" w:rsidR="00DC2BD7" w:rsidRDefault="00DC2BD7" w:rsidP="009029FF">
            <w:pPr>
              <w:rPr>
                <w:rFonts w:ascii="Calibri" w:hAnsi="Calibri" w:cs="Calibri"/>
                <w:b/>
              </w:rPr>
            </w:pPr>
            <w:r w:rsidRPr="00A74C04">
              <w:rPr>
                <w:rFonts w:ascii="Calibri" w:hAnsi="Calibri" w:cs="Calibri"/>
                <w:b/>
              </w:rPr>
              <w:t xml:space="preserve">CRITERIOS DE ACEPTACIÓN: </w:t>
            </w:r>
          </w:p>
          <w:p w14:paraId="68971A5B" w14:textId="77777777" w:rsidR="00DC2BD7" w:rsidRPr="00570AE1" w:rsidRDefault="00DC2BD7" w:rsidP="00DC2BD7">
            <w:pPr>
              <w:numPr>
                <w:ilvl w:val="0"/>
                <w:numId w:val="174"/>
              </w:numPr>
              <w:rPr>
                <w:rFonts w:ascii="Calibri" w:hAnsi="Calibri" w:cs="Calibri"/>
                <w:bCs/>
              </w:rPr>
            </w:pPr>
            <w:r w:rsidRPr="00570AE1">
              <w:rPr>
                <w:rFonts w:ascii="Calibri" w:hAnsi="Calibri" w:cs="Calibri"/>
                <w:bCs/>
              </w:rPr>
              <w:t>Los productos seleccionados por el cliente se agregan correctamente al carrito de compra.</w:t>
            </w:r>
          </w:p>
          <w:p w14:paraId="07DB0561" w14:textId="77777777" w:rsidR="00DC2BD7" w:rsidRPr="00570AE1" w:rsidRDefault="00DC2BD7" w:rsidP="00DC2BD7">
            <w:pPr>
              <w:numPr>
                <w:ilvl w:val="0"/>
                <w:numId w:val="174"/>
              </w:numPr>
              <w:rPr>
                <w:rFonts w:ascii="Calibri" w:hAnsi="Calibri" w:cs="Calibri"/>
                <w:bCs/>
              </w:rPr>
            </w:pPr>
            <w:r w:rsidRPr="00570AE1">
              <w:rPr>
                <w:rFonts w:ascii="Calibri" w:hAnsi="Calibri" w:cs="Calibri"/>
                <w:bCs/>
              </w:rPr>
              <w:t>La cantidad de productos en el carrito se actualiza adecuadamente al añadir nuevos elementos.</w:t>
            </w:r>
          </w:p>
          <w:p w14:paraId="786A186D" w14:textId="77777777" w:rsidR="00DC2BD7" w:rsidRPr="00A74C04" w:rsidRDefault="00DC2BD7" w:rsidP="00DC2BD7">
            <w:pPr>
              <w:numPr>
                <w:ilvl w:val="0"/>
                <w:numId w:val="174"/>
              </w:numPr>
              <w:rPr>
                <w:rFonts w:ascii="Calibri" w:hAnsi="Calibri" w:cs="Calibri"/>
                <w:b/>
              </w:rPr>
            </w:pPr>
            <w:r w:rsidRPr="00570AE1">
              <w:rPr>
                <w:rFonts w:ascii="Calibri" w:hAnsi="Calibri" w:cs="Calibri"/>
                <w:bCs/>
              </w:rPr>
              <w:t>El cliente puede visualizar los productos agregados al carrito antes de finalizar la compra.</w:t>
            </w:r>
          </w:p>
        </w:tc>
      </w:tr>
      <w:tr w:rsidR="00DC2BD7" w:rsidRPr="00A74C04" w14:paraId="446F250A" w14:textId="77777777" w:rsidTr="009029FF">
        <w:trPr>
          <w:trHeight w:val="345"/>
        </w:trPr>
        <w:tc>
          <w:tcPr>
            <w:tcW w:w="9658" w:type="dxa"/>
            <w:gridSpan w:val="4"/>
            <w:tcBorders>
              <w:bottom w:val="single" w:sz="4" w:space="0" w:color="auto"/>
            </w:tcBorders>
            <w:shd w:val="clear" w:color="auto" w:fill="D9D9D9"/>
          </w:tcPr>
          <w:p w14:paraId="15179300" w14:textId="77777777" w:rsidR="00DC2BD7" w:rsidRPr="00A74C04" w:rsidRDefault="00DC2BD7" w:rsidP="009029FF">
            <w:pPr>
              <w:autoSpaceDE w:val="0"/>
              <w:autoSpaceDN w:val="0"/>
              <w:adjustRightInd w:val="0"/>
              <w:rPr>
                <w:rFonts w:ascii="Calibri" w:hAnsi="Calibri" w:cs="Calibri"/>
                <w:b/>
              </w:rPr>
            </w:pPr>
            <w:r w:rsidRPr="00A74C04">
              <w:rPr>
                <w:rFonts w:ascii="Calibri" w:hAnsi="Calibri" w:cs="Calibri"/>
                <w:b/>
              </w:rPr>
              <w:t xml:space="preserve">ESCENARIOS: </w:t>
            </w:r>
          </w:p>
        </w:tc>
      </w:tr>
      <w:tr w:rsidR="00DC2BD7" w:rsidRPr="00A74C04" w14:paraId="58DE9E3C" w14:textId="77777777" w:rsidTr="009029FF">
        <w:trPr>
          <w:trHeight w:val="1674"/>
        </w:trPr>
        <w:tc>
          <w:tcPr>
            <w:tcW w:w="1134" w:type="dxa"/>
            <w:tcBorders>
              <w:bottom w:val="single" w:sz="4" w:space="0" w:color="auto"/>
            </w:tcBorders>
          </w:tcPr>
          <w:p w14:paraId="76ECD9C1"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lastRenderedPageBreak/>
              <w:t>ES-</w:t>
            </w:r>
            <w:r>
              <w:rPr>
                <w:rFonts w:ascii="Calibri" w:eastAsia="Arial Unicode MS" w:hAnsi="Calibri" w:cs="Calibri"/>
              </w:rPr>
              <w:t>8</w:t>
            </w:r>
            <w:r w:rsidRPr="00A74C04">
              <w:rPr>
                <w:rFonts w:ascii="Calibri" w:eastAsia="Arial Unicode MS" w:hAnsi="Calibri" w:cs="Calibri"/>
              </w:rPr>
              <w:t xml:space="preserve">.1     </w:t>
            </w:r>
          </w:p>
          <w:p w14:paraId="776ABB3E" w14:textId="77777777" w:rsidR="00DC2BD7" w:rsidRPr="00A74C04"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549E3CB9"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570AE1">
              <w:rPr>
                <w:rFonts w:ascii="Calibri" w:hAnsi="Calibri" w:cs="Calibri"/>
                <w:b/>
                <w:bCs/>
              </w:rPr>
              <w:t>Añadir producto al carrito exitosamente.</w:t>
            </w:r>
          </w:p>
          <w:p w14:paraId="558C6125"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570AE1">
              <w:rPr>
                <w:rFonts w:ascii="Calibri" w:eastAsia="Arial Unicode MS" w:hAnsi="Calibri" w:cs="Calibri"/>
                <w:i/>
              </w:rPr>
              <w:t xml:space="preserve">El cliente inicia sesión en la plataforma, navega por el catálogo, selecciona un producto y lo agrega al carrito indicando la cantidad deseada. </w:t>
            </w:r>
          </w:p>
          <w:p w14:paraId="05779D6A" w14:textId="77777777" w:rsidR="00DC2BD7" w:rsidRPr="00A74C04" w:rsidRDefault="00DC2BD7" w:rsidP="009029FF">
            <w:pPr>
              <w:autoSpaceDE w:val="0"/>
              <w:autoSpaceDN w:val="0"/>
              <w:adjustRightInd w:val="0"/>
              <w:rPr>
                <w:rFonts w:ascii="Calibri" w:hAnsi="Calibri" w:cs="Calibri"/>
                <w:b/>
              </w:rPr>
            </w:pPr>
            <w:r w:rsidRPr="00FB6830">
              <w:rPr>
                <w:rFonts w:ascii="Calibri" w:hAnsi="Calibri" w:cs="Calibri"/>
                <w:b/>
              </w:rPr>
              <w:t>RESULTADOS:</w:t>
            </w:r>
            <w:r w:rsidRPr="00FB6830">
              <w:rPr>
                <w:rFonts w:ascii="Calibri" w:eastAsia="Arial Unicode MS" w:hAnsi="Calibri" w:cs="Calibri"/>
                <w:i/>
              </w:rPr>
              <w:t xml:space="preserve"> </w:t>
            </w:r>
            <w:r w:rsidRPr="00570AE1">
              <w:rPr>
                <w:rFonts w:ascii="Calibri" w:eastAsia="Arial Unicode MS" w:hAnsi="Calibri" w:cs="Calibri"/>
                <w:i/>
              </w:rPr>
              <w:t>El producto se agrega correctamente al carrito de compra. El cliente puede ver la actualización de la cantidad de productos en el carrito.</w:t>
            </w:r>
          </w:p>
        </w:tc>
      </w:tr>
      <w:tr w:rsidR="00DC2BD7" w:rsidRPr="00C204E3" w14:paraId="58261D96" w14:textId="77777777" w:rsidTr="009029FF">
        <w:trPr>
          <w:trHeight w:val="1674"/>
        </w:trPr>
        <w:tc>
          <w:tcPr>
            <w:tcW w:w="1134" w:type="dxa"/>
            <w:tcBorders>
              <w:bottom w:val="single" w:sz="4" w:space="0" w:color="auto"/>
            </w:tcBorders>
          </w:tcPr>
          <w:p w14:paraId="6F693C82"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t>ES-</w:t>
            </w:r>
            <w:r>
              <w:rPr>
                <w:rFonts w:ascii="Calibri" w:eastAsia="Arial Unicode MS" w:hAnsi="Calibri" w:cs="Calibri"/>
              </w:rPr>
              <w:t>8</w:t>
            </w:r>
            <w:r w:rsidRPr="00A74C04">
              <w:rPr>
                <w:rFonts w:ascii="Calibri" w:eastAsia="Arial Unicode MS" w:hAnsi="Calibri" w:cs="Calibri"/>
              </w:rPr>
              <w:t xml:space="preserve">.2     </w:t>
            </w:r>
          </w:p>
          <w:p w14:paraId="334349D4" w14:textId="77777777" w:rsidR="00DC2BD7" w:rsidRPr="00A74C04" w:rsidRDefault="00DC2BD7" w:rsidP="009029F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37741492"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570AE1">
              <w:rPr>
                <w:rFonts w:ascii="Calibri" w:hAnsi="Calibri" w:cs="Calibri"/>
                <w:i/>
                <w:iCs/>
              </w:rPr>
              <w:t>Añadir producto con cantidad cero al carrito</w:t>
            </w:r>
          </w:p>
          <w:p w14:paraId="7B45F49C"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570AE1">
              <w:rPr>
                <w:rFonts w:ascii="Calibri" w:eastAsia="Arial Unicode MS" w:hAnsi="Calibri" w:cs="Calibri"/>
                <w:i/>
              </w:rPr>
              <w:t xml:space="preserve">El cliente selecciona un producto y accidentalmente indica una cantidad de cero </w:t>
            </w:r>
          </w:p>
          <w:p w14:paraId="45C60121" w14:textId="77777777" w:rsidR="00DC2BD7" w:rsidRPr="00C204E3" w:rsidRDefault="00DC2BD7" w:rsidP="009029FF">
            <w:pPr>
              <w:autoSpaceDE w:val="0"/>
              <w:autoSpaceDN w:val="0"/>
              <w:adjustRightInd w:val="0"/>
              <w:rPr>
                <w:rFonts w:ascii="Calibri" w:eastAsia="Arial Unicode MS" w:hAnsi="Calibri" w:cs="Calibri"/>
                <w:i/>
              </w:rPr>
            </w:pPr>
            <w:r>
              <w:rPr>
                <w:rFonts w:ascii="Calibri" w:eastAsia="Arial Unicode MS" w:hAnsi="Calibri" w:cs="Calibri"/>
                <w:b/>
                <w:bCs/>
                <w:i/>
              </w:rPr>
              <w:t>RESULTADO</w:t>
            </w:r>
            <w:r w:rsidRPr="00C204E3">
              <w:rPr>
                <w:rFonts w:ascii="Calibri" w:eastAsia="Arial Unicode MS" w:hAnsi="Calibri" w:cs="Calibri"/>
                <w:i/>
              </w:rPr>
              <w:t xml:space="preserve">: </w:t>
            </w:r>
            <w:r w:rsidRPr="00570AE1">
              <w:rPr>
                <w:rFonts w:ascii="Calibri" w:eastAsia="Arial Unicode MS" w:hAnsi="Calibri" w:cs="Calibri"/>
                <w:i/>
              </w:rPr>
              <w:t>El sistema muestra un mensaje de error indicando que la cantidad debe ser mayor a cero. El producto no se agrega al carrito.</w:t>
            </w:r>
          </w:p>
        </w:tc>
      </w:tr>
      <w:tr w:rsidR="00DC2BD7" w:rsidRPr="00A74C04" w14:paraId="26D83D4E" w14:textId="77777777" w:rsidTr="009029FF">
        <w:trPr>
          <w:trHeight w:val="1674"/>
        </w:trPr>
        <w:tc>
          <w:tcPr>
            <w:tcW w:w="1134" w:type="dxa"/>
            <w:tcBorders>
              <w:bottom w:val="single" w:sz="4" w:space="0" w:color="auto"/>
            </w:tcBorders>
          </w:tcPr>
          <w:p w14:paraId="4949F216"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t>ES-</w:t>
            </w:r>
            <w:r>
              <w:rPr>
                <w:rFonts w:ascii="Calibri" w:eastAsia="Arial Unicode MS" w:hAnsi="Calibri" w:cs="Calibri"/>
              </w:rPr>
              <w:t>8</w:t>
            </w:r>
            <w:r w:rsidRPr="00A74C04">
              <w:rPr>
                <w:rFonts w:ascii="Calibri" w:eastAsia="Arial Unicode MS" w:hAnsi="Calibri" w:cs="Calibri"/>
              </w:rPr>
              <w:t xml:space="preserve">.3     </w:t>
            </w:r>
          </w:p>
          <w:p w14:paraId="34D913BA" w14:textId="77777777" w:rsidR="00DC2BD7" w:rsidRPr="00A74C04"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06D6A954"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 xml:space="preserve">DESCRIPCIÓN: </w:t>
            </w:r>
            <w:r w:rsidRPr="00570AE1">
              <w:rPr>
                <w:rFonts w:ascii="Calibri" w:hAnsi="Calibri" w:cs="Calibri"/>
                <w:i/>
                <w:iCs/>
              </w:rPr>
              <w:t xml:space="preserve">Añadir producto que está agotado al carrito. </w:t>
            </w:r>
            <w:r w:rsidRPr="00FB6830">
              <w:rPr>
                <w:rFonts w:ascii="Calibri" w:hAnsi="Calibri" w:cs="Calibri"/>
                <w:b/>
                <w:bCs/>
              </w:rPr>
              <w:t>SUPOSICIONES/ASUNCIONES</w:t>
            </w:r>
            <w:r w:rsidRPr="00FB6830">
              <w:rPr>
                <w:rFonts w:ascii="Calibri" w:eastAsia="Arial Unicode MS" w:hAnsi="Calibri" w:cs="Calibri"/>
                <w:b/>
                <w:bCs/>
                <w:iCs/>
              </w:rPr>
              <w:t xml:space="preserve">: </w:t>
            </w:r>
            <w:r w:rsidRPr="00570AE1">
              <w:rPr>
                <w:rFonts w:ascii="Calibri" w:eastAsia="Arial Unicode MS" w:hAnsi="Calibri" w:cs="Calibri"/>
                <w:i/>
              </w:rPr>
              <w:t>El cliente selecciona un producto que actualmente está agotado.</w:t>
            </w:r>
          </w:p>
          <w:p w14:paraId="742ABE6C" w14:textId="77777777" w:rsidR="00DC2BD7" w:rsidRPr="00A74C04" w:rsidRDefault="00DC2BD7" w:rsidP="009029FF">
            <w:pPr>
              <w:autoSpaceDE w:val="0"/>
              <w:autoSpaceDN w:val="0"/>
              <w:adjustRightInd w:val="0"/>
              <w:rPr>
                <w:rFonts w:ascii="Calibri" w:hAnsi="Calibri" w:cs="Calibri"/>
                <w:b/>
              </w:rPr>
            </w:pPr>
            <w:r>
              <w:rPr>
                <w:rFonts w:ascii="Calibri" w:eastAsia="Arial Unicode MS" w:hAnsi="Calibri" w:cs="Calibri"/>
                <w:b/>
                <w:bCs/>
                <w:i/>
              </w:rPr>
              <w:t>RESULTADO</w:t>
            </w:r>
            <w:r w:rsidRPr="00C204E3">
              <w:rPr>
                <w:rFonts w:ascii="Calibri" w:eastAsia="Arial Unicode MS" w:hAnsi="Calibri" w:cs="Calibri"/>
                <w:i/>
              </w:rPr>
              <w:t xml:space="preserve">: </w:t>
            </w:r>
            <w:r w:rsidRPr="00570AE1">
              <w:rPr>
                <w:rFonts w:ascii="Calibri" w:eastAsia="Arial Unicode MS" w:hAnsi="Calibri" w:cs="Calibri"/>
                <w:i/>
              </w:rPr>
              <w:t>El sistema muestra un mensaje de error indicando que el producto está agotado y no se puede agregar al carrito.</w:t>
            </w:r>
          </w:p>
        </w:tc>
      </w:tr>
      <w:tr w:rsidR="00DC2BD7" w:rsidRPr="00EA2AA9" w14:paraId="3E7BA055" w14:textId="77777777" w:rsidTr="009029FF">
        <w:tc>
          <w:tcPr>
            <w:tcW w:w="9658" w:type="dxa"/>
            <w:gridSpan w:val="4"/>
          </w:tcPr>
          <w:p w14:paraId="50B4ADC8" w14:textId="77777777" w:rsidR="00DC2BD7" w:rsidRPr="00EA2AA9" w:rsidRDefault="00DC2BD7" w:rsidP="009029FF">
            <w:pPr>
              <w:rPr>
                <w:rFonts w:ascii="Calibri" w:hAnsi="Calibri" w:cs="Calibri"/>
                <w:b/>
              </w:rPr>
            </w:pPr>
            <w:r w:rsidRPr="00A74C04">
              <w:rPr>
                <w:rFonts w:ascii="Calibri" w:hAnsi="Calibri" w:cs="Calibri"/>
                <w:b/>
              </w:rPr>
              <w:t>REQUERIMIENTOS ESPECIALES - REGLAS DEL NEGOCIO Y DEL SISTEMA:</w:t>
            </w:r>
          </w:p>
        </w:tc>
      </w:tr>
      <w:tr w:rsidR="00DC2BD7" w:rsidRPr="00EA2AA9" w14:paraId="725054E1" w14:textId="77777777" w:rsidTr="009029FF">
        <w:trPr>
          <w:trHeight w:val="161"/>
        </w:trPr>
        <w:tc>
          <w:tcPr>
            <w:tcW w:w="9658" w:type="dxa"/>
            <w:gridSpan w:val="4"/>
          </w:tcPr>
          <w:p w14:paraId="27C2AC14" w14:textId="77777777" w:rsidR="00DC2BD7" w:rsidRPr="00EA2AA9" w:rsidRDefault="00DC2BD7" w:rsidP="009029FF">
            <w:pPr>
              <w:rPr>
                <w:rFonts w:ascii="Calibri" w:hAnsi="Calibri" w:cs="Calibri"/>
                <w:b/>
              </w:rPr>
            </w:pPr>
            <w:r w:rsidRPr="00A74C04">
              <w:rPr>
                <w:rFonts w:ascii="Calibri" w:hAnsi="Calibri" w:cs="Calibri"/>
                <w:b/>
              </w:rPr>
              <w:t>RIESGOS:</w:t>
            </w:r>
          </w:p>
        </w:tc>
      </w:tr>
      <w:tr w:rsidR="00DC2BD7" w:rsidRPr="00A74C04" w14:paraId="210E107A" w14:textId="77777777" w:rsidTr="00DC2BD7">
        <w:trPr>
          <w:trHeight w:val="305"/>
        </w:trPr>
        <w:tc>
          <w:tcPr>
            <w:tcW w:w="9658" w:type="dxa"/>
            <w:gridSpan w:val="4"/>
          </w:tcPr>
          <w:p w14:paraId="0ED51EDF" w14:textId="77777777" w:rsidR="00DC2BD7" w:rsidRPr="00A74C04" w:rsidRDefault="00DC2BD7" w:rsidP="00DC2BD7">
            <w:pPr>
              <w:rPr>
                <w:rFonts w:ascii="Calibri" w:hAnsi="Calibri" w:cs="Calibri"/>
                <w:b/>
              </w:rPr>
            </w:pPr>
            <w:r w:rsidRPr="00A74C04">
              <w:rPr>
                <w:rFonts w:ascii="Calibri" w:hAnsi="Calibri" w:cs="Calibri"/>
                <w:b/>
              </w:rPr>
              <w:t>PROTOTIPO EXPLORATORIO</w:t>
            </w:r>
          </w:p>
        </w:tc>
      </w:tr>
    </w:tbl>
    <w:p w14:paraId="339AEC64" w14:textId="77777777" w:rsidR="00DC2BD7" w:rsidRDefault="00DC2BD7" w:rsidP="00DC2BD7">
      <w:pPr>
        <w:rPr>
          <w:rFonts w:ascii="Calibri" w:hAnsi="Calibri" w:cs="Book Antiqua"/>
          <w:b/>
          <w:spacing w:val="20"/>
        </w:rPr>
      </w:pPr>
    </w:p>
    <w:p w14:paraId="596B8A86" w14:textId="77777777" w:rsidR="00DC2BD7" w:rsidRDefault="00DC2BD7" w:rsidP="00DC2BD7">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C2BD7" w:rsidRPr="00A74C04" w14:paraId="54B68278" w14:textId="77777777" w:rsidTr="009029FF">
        <w:trPr>
          <w:tblHeader/>
        </w:trPr>
        <w:tc>
          <w:tcPr>
            <w:tcW w:w="4903" w:type="dxa"/>
            <w:gridSpan w:val="2"/>
            <w:shd w:val="clear" w:color="auto" w:fill="D9D9D9"/>
          </w:tcPr>
          <w:p w14:paraId="0DAE1A7D" w14:textId="77777777" w:rsidR="00DC2BD7" w:rsidRPr="00A74C04" w:rsidRDefault="00DC2BD7" w:rsidP="009029FF">
            <w:pPr>
              <w:rPr>
                <w:rFonts w:ascii="Calibri" w:hAnsi="Calibri" w:cs="Calibri"/>
                <w:b/>
              </w:rPr>
            </w:pPr>
            <w:r w:rsidRPr="00A74C04">
              <w:rPr>
                <w:rFonts w:ascii="Calibri" w:hAnsi="Calibri" w:cs="Calibri"/>
                <w:b/>
              </w:rPr>
              <w:t>IDENTIFICADOR CASO DE USO:</w:t>
            </w:r>
          </w:p>
          <w:p w14:paraId="6B3ADEC9" w14:textId="77777777" w:rsidR="00DC2BD7" w:rsidRPr="00A74C04" w:rsidRDefault="00DC2BD7" w:rsidP="009029FF">
            <w:pPr>
              <w:rPr>
                <w:rFonts w:ascii="Calibri" w:hAnsi="Calibri" w:cs="Calibri"/>
                <w:b/>
              </w:rPr>
            </w:pPr>
            <w:r w:rsidRPr="00A74C04">
              <w:rPr>
                <w:rFonts w:ascii="Calibri" w:hAnsi="Calibri" w:cs="Calibri"/>
                <w:b/>
              </w:rPr>
              <w:t>CU-</w:t>
            </w:r>
            <w:r>
              <w:rPr>
                <w:rFonts w:ascii="Calibri" w:hAnsi="Calibri" w:cs="Calibri"/>
                <w:b/>
              </w:rPr>
              <w:t>9</w:t>
            </w:r>
          </w:p>
        </w:tc>
        <w:tc>
          <w:tcPr>
            <w:tcW w:w="4755" w:type="dxa"/>
            <w:gridSpan w:val="2"/>
            <w:shd w:val="clear" w:color="auto" w:fill="D9D9D9"/>
          </w:tcPr>
          <w:p w14:paraId="4C81B9C2" w14:textId="77777777" w:rsidR="00DC2BD7" w:rsidRPr="00A74C04" w:rsidRDefault="00DC2BD7" w:rsidP="009029FF">
            <w:pPr>
              <w:rPr>
                <w:rFonts w:ascii="Calibri" w:hAnsi="Calibri" w:cs="Calibri"/>
                <w:b/>
              </w:rPr>
            </w:pPr>
            <w:r w:rsidRPr="00A74C04">
              <w:rPr>
                <w:rFonts w:ascii="Calibri" w:hAnsi="Calibri" w:cs="Calibri"/>
                <w:b/>
              </w:rPr>
              <w:t>NOMBRE:</w:t>
            </w:r>
          </w:p>
          <w:p w14:paraId="27C02151" w14:textId="77777777" w:rsidR="00DC2BD7" w:rsidRPr="00A74C04" w:rsidRDefault="00DC2BD7" w:rsidP="009029FF">
            <w:pPr>
              <w:rPr>
                <w:rFonts w:ascii="Calibri" w:hAnsi="Calibri" w:cs="Calibri"/>
              </w:rPr>
            </w:pPr>
            <w:r w:rsidRPr="00A74C04">
              <w:rPr>
                <w:rFonts w:ascii="Calibri" w:eastAsia="Arial Unicode MS" w:hAnsi="Calibri" w:cs="Calibri"/>
                <w:iCs/>
              </w:rPr>
              <w:t>Ingresar orden de compr</w:t>
            </w:r>
            <w:r>
              <w:rPr>
                <w:rFonts w:ascii="Calibri" w:eastAsia="Arial Unicode MS" w:hAnsi="Calibri" w:cs="Calibri"/>
                <w:iCs/>
              </w:rPr>
              <w:t>a del cliente</w:t>
            </w:r>
          </w:p>
          <w:p w14:paraId="10CAF21A" w14:textId="77777777" w:rsidR="00DC2BD7" w:rsidRPr="00A74C04" w:rsidRDefault="00DC2BD7" w:rsidP="009029FF">
            <w:pPr>
              <w:rPr>
                <w:rFonts w:ascii="Calibri" w:hAnsi="Calibri" w:cs="Calibri"/>
                <w:b/>
              </w:rPr>
            </w:pPr>
          </w:p>
        </w:tc>
      </w:tr>
      <w:tr w:rsidR="00DC2BD7" w:rsidRPr="00A74C04" w14:paraId="76C15216" w14:textId="77777777" w:rsidTr="009029FF">
        <w:tc>
          <w:tcPr>
            <w:tcW w:w="6485" w:type="dxa"/>
            <w:gridSpan w:val="3"/>
          </w:tcPr>
          <w:p w14:paraId="78B82A2E" w14:textId="77777777" w:rsidR="00DC2BD7" w:rsidRPr="00A74C04" w:rsidRDefault="00DC2BD7" w:rsidP="009029FF">
            <w:pPr>
              <w:rPr>
                <w:rFonts w:ascii="Calibri" w:hAnsi="Calibri" w:cs="Calibri"/>
                <w:b/>
              </w:rPr>
            </w:pPr>
            <w:r w:rsidRPr="00A74C04">
              <w:rPr>
                <w:rFonts w:ascii="Calibri" w:hAnsi="Calibri" w:cs="Calibri"/>
                <w:b/>
              </w:rPr>
              <w:t>COMPLEJIDAD:</w:t>
            </w:r>
          </w:p>
          <w:p w14:paraId="4C3718D4" w14:textId="77777777" w:rsidR="00DC2BD7" w:rsidRPr="00A74C04" w:rsidRDefault="00DC2BD7" w:rsidP="009029FF">
            <w:pPr>
              <w:jc w:val="both"/>
              <w:rPr>
                <w:rFonts w:ascii="Calibri" w:hAnsi="Calibri" w:cs="Calibri"/>
                <w:b/>
              </w:rPr>
            </w:pPr>
            <w:r w:rsidRPr="00A74C04">
              <w:rPr>
                <w:rFonts w:ascii="Calibri" w:eastAsia="Arial Unicode MS" w:hAnsi="Calibri" w:cs="Calibri"/>
                <w:iCs/>
              </w:rPr>
              <w:t xml:space="preserve">Media </w:t>
            </w:r>
          </w:p>
        </w:tc>
        <w:tc>
          <w:tcPr>
            <w:tcW w:w="3173" w:type="dxa"/>
          </w:tcPr>
          <w:p w14:paraId="78C04911" w14:textId="77777777" w:rsidR="00DC2BD7" w:rsidRPr="00A74C04" w:rsidRDefault="00DC2BD7" w:rsidP="009029FF">
            <w:pPr>
              <w:rPr>
                <w:rFonts w:ascii="Calibri" w:hAnsi="Calibri" w:cs="Calibri"/>
                <w:b/>
              </w:rPr>
            </w:pPr>
            <w:r w:rsidRPr="00A74C04">
              <w:rPr>
                <w:rFonts w:ascii="Calibri" w:hAnsi="Calibri" w:cs="Calibri"/>
                <w:b/>
              </w:rPr>
              <w:t>PRIORIDAD:</w:t>
            </w:r>
          </w:p>
          <w:p w14:paraId="03BFF908" w14:textId="77777777" w:rsidR="00DC2BD7" w:rsidRPr="00A74C04" w:rsidRDefault="00DC2BD7" w:rsidP="009029FF">
            <w:pPr>
              <w:rPr>
                <w:rFonts w:ascii="Calibri" w:hAnsi="Calibri" w:cs="Calibri"/>
                <w:b/>
              </w:rPr>
            </w:pPr>
            <w:r w:rsidRPr="00A74C04">
              <w:rPr>
                <w:rFonts w:ascii="Calibri" w:eastAsia="Arial Unicode MS" w:hAnsi="Calibri" w:cs="Calibri"/>
                <w:iCs/>
              </w:rPr>
              <w:t xml:space="preserve">Alta </w:t>
            </w:r>
          </w:p>
        </w:tc>
      </w:tr>
      <w:tr w:rsidR="00DC2BD7" w:rsidRPr="00DC2BD7" w14:paraId="082D7B31" w14:textId="77777777" w:rsidTr="009029FF">
        <w:tc>
          <w:tcPr>
            <w:tcW w:w="9658" w:type="dxa"/>
            <w:gridSpan w:val="4"/>
          </w:tcPr>
          <w:p w14:paraId="7177204F" w14:textId="77777777" w:rsidR="00DC2BD7" w:rsidRPr="00A74C04" w:rsidRDefault="00DC2BD7" w:rsidP="009029FF">
            <w:pPr>
              <w:rPr>
                <w:rFonts w:ascii="Calibri" w:hAnsi="Calibri" w:cs="Calibri"/>
                <w:b/>
              </w:rPr>
            </w:pPr>
            <w:r w:rsidRPr="00A74C04">
              <w:rPr>
                <w:rFonts w:ascii="Calibri" w:hAnsi="Calibri" w:cs="Calibri"/>
                <w:b/>
              </w:rPr>
              <w:t>REQUERIMIENTO FUNCIONAL ASOCIADO:</w:t>
            </w:r>
          </w:p>
          <w:p w14:paraId="021F5C88" w14:textId="77777777" w:rsidR="00DC2BD7" w:rsidRPr="001B5C54" w:rsidRDefault="00DC2BD7" w:rsidP="009029FF">
            <w:pPr>
              <w:jc w:val="both"/>
              <w:rPr>
                <w:rFonts w:ascii="Calibri" w:hAnsi="Calibri" w:cs="Calibri"/>
                <w:i/>
                <w:lang w:eastAsia="es-ES"/>
              </w:rPr>
            </w:pPr>
            <w:r w:rsidRPr="001B5C54">
              <w:rPr>
                <w:rFonts w:ascii="Calibri" w:hAnsi="Calibri" w:cs="Calibri"/>
                <w:i/>
                <w:lang w:eastAsia="es-ES"/>
              </w:rPr>
              <w:t>RF-4, RF-7, RF-2, RF-12, RF-19</w:t>
            </w:r>
          </w:p>
        </w:tc>
      </w:tr>
      <w:tr w:rsidR="00DC2BD7" w:rsidRPr="00A74C04" w14:paraId="66D19CE3" w14:textId="77777777" w:rsidTr="009029FF">
        <w:tc>
          <w:tcPr>
            <w:tcW w:w="9658" w:type="dxa"/>
            <w:gridSpan w:val="4"/>
          </w:tcPr>
          <w:p w14:paraId="53DBB99B" w14:textId="77777777" w:rsidR="00DC2BD7" w:rsidRPr="00A74C04" w:rsidRDefault="00DC2BD7" w:rsidP="009029FF">
            <w:pPr>
              <w:rPr>
                <w:rFonts w:ascii="Calibri" w:hAnsi="Calibri" w:cs="Calibri"/>
                <w:b/>
              </w:rPr>
            </w:pPr>
            <w:r w:rsidRPr="00A74C04">
              <w:rPr>
                <w:rFonts w:ascii="Calibri" w:hAnsi="Calibri" w:cs="Calibri"/>
                <w:b/>
              </w:rPr>
              <w:t>ACTORES:</w:t>
            </w:r>
          </w:p>
          <w:p w14:paraId="2F6C3FA0" w14:textId="77777777" w:rsidR="00DC2BD7" w:rsidRPr="00A74C04" w:rsidRDefault="00DC2BD7" w:rsidP="009029FF">
            <w:pPr>
              <w:rPr>
                <w:rFonts w:ascii="Calibri" w:hAnsi="Calibri" w:cs="Calibri"/>
                <w:i/>
              </w:rPr>
            </w:pPr>
            <w:r w:rsidRPr="00A74C04">
              <w:rPr>
                <w:rFonts w:ascii="Calibri" w:eastAsia="Arial Unicode MS" w:hAnsi="Calibri" w:cs="Calibri"/>
                <w:i/>
                <w:iCs/>
              </w:rPr>
              <w:t xml:space="preserve">Cliente, Sistema web, Gerente </w:t>
            </w:r>
          </w:p>
        </w:tc>
      </w:tr>
      <w:tr w:rsidR="00DC2BD7" w:rsidRPr="00A74C04" w14:paraId="107092C1" w14:textId="77777777" w:rsidTr="009029FF">
        <w:tc>
          <w:tcPr>
            <w:tcW w:w="9658" w:type="dxa"/>
            <w:gridSpan w:val="4"/>
          </w:tcPr>
          <w:p w14:paraId="127CA069" w14:textId="77777777" w:rsidR="00DC2BD7" w:rsidRPr="00A74C04" w:rsidRDefault="00DC2BD7" w:rsidP="009029FF">
            <w:pPr>
              <w:rPr>
                <w:rFonts w:ascii="Calibri" w:hAnsi="Calibri" w:cs="Calibri"/>
                <w:b/>
              </w:rPr>
            </w:pPr>
            <w:r w:rsidRPr="00A74C04">
              <w:rPr>
                <w:rFonts w:ascii="Calibri" w:hAnsi="Calibri" w:cs="Calibri"/>
                <w:b/>
              </w:rPr>
              <w:t>CASOS DE USO ASOCIADOS:</w:t>
            </w:r>
          </w:p>
          <w:p w14:paraId="52229DDB" w14:textId="77777777" w:rsidR="00DC2BD7" w:rsidRPr="00F817F9" w:rsidRDefault="00DC2BD7" w:rsidP="009029FF">
            <w:pPr>
              <w:numPr>
                <w:ilvl w:val="0"/>
                <w:numId w:val="128"/>
              </w:numPr>
              <w:rPr>
                <w:rFonts w:ascii="Calibri" w:eastAsia="Arial Unicode MS" w:hAnsi="Calibri" w:cs="Calibri"/>
                <w:i/>
                <w:iCs/>
              </w:rPr>
            </w:pPr>
            <w:r w:rsidRPr="00F817F9">
              <w:rPr>
                <w:rFonts w:ascii="Calibri" w:eastAsia="Arial Unicode MS" w:hAnsi="Calibri" w:cs="Calibri"/>
                <w:i/>
                <w:iCs/>
              </w:rPr>
              <w:t>CU9: Ingresar orden de compra del cliente</w:t>
            </w:r>
          </w:p>
          <w:p w14:paraId="150EBFDD" w14:textId="77777777" w:rsidR="00DC2BD7" w:rsidRPr="00F817F9" w:rsidRDefault="00DC2BD7" w:rsidP="009029FF">
            <w:pPr>
              <w:numPr>
                <w:ilvl w:val="0"/>
                <w:numId w:val="128"/>
              </w:numPr>
              <w:rPr>
                <w:rFonts w:ascii="Calibri" w:eastAsia="Arial Unicode MS" w:hAnsi="Calibri" w:cs="Calibri"/>
                <w:i/>
                <w:iCs/>
              </w:rPr>
            </w:pPr>
            <w:r w:rsidRPr="00F817F9">
              <w:rPr>
                <w:rFonts w:ascii="Calibri" w:eastAsia="Arial Unicode MS" w:hAnsi="Calibri" w:cs="Calibri"/>
                <w:i/>
                <w:iCs/>
              </w:rPr>
              <w:t>CU10: Eliminar orden de compra del cliente</w:t>
            </w:r>
          </w:p>
          <w:p w14:paraId="71E34AF0" w14:textId="77777777" w:rsidR="00DC2BD7" w:rsidRPr="00F817F9" w:rsidRDefault="00DC2BD7" w:rsidP="009029FF">
            <w:pPr>
              <w:numPr>
                <w:ilvl w:val="0"/>
                <w:numId w:val="128"/>
              </w:numPr>
              <w:rPr>
                <w:rFonts w:ascii="Calibri" w:eastAsia="Arial Unicode MS" w:hAnsi="Calibri" w:cs="Calibri"/>
                <w:i/>
                <w:iCs/>
              </w:rPr>
            </w:pPr>
            <w:r w:rsidRPr="00F817F9">
              <w:rPr>
                <w:rFonts w:ascii="Calibri" w:eastAsia="Arial Unicode MS" w:hAnsi="Calibri" w:cs="Calibri"/>
                <w:i/>
                <w:iCs/>
              </w:rPr>
              <w:t>CU11: Consultar órdenes de compra del cliente</w:t>
            </w:r>
          </w:p>
          <w:p w14:paraId="37BEC83B" w14:textId="77777777" w:rsidR="00DC2BD7" w:rsidRPr="00F817F9" w:rsidRDefault="00DC2BD7" w:rsidP="009029FF">
            <w:pPr>
              <w:numPr>
                <w:ilvl w:val="0"/>
                <w:numId w:val="128"/>
              </w:numPr>
              <w:rPr>
                <w:rFonts w:ascii="Calibri" w:eastAsia="Arial Unicode MS" w:hAnsi="Calibri" w:cs="Calibri"/>
                <w:i/>
                <w:iCs/>
              </w:rPr>
            </w:pPr>
            <w:r w:rsidRPr="00F817F9">
              <w:rPr>
                <w:rFonts w:ascii="Calibri" w:eastAsia="Arial Unicode MS" w:hAnsi="Calibri" w:cs="Calibri"/>
                <w:i/>
                <w:iCs/>
              </w:rPr>
              <w:t>CU12: Actualizar órdenes de compra del cliente</w:t>
            </w:r>
          </w:p>
          <w:p w14:paraId="2D1460C4" w14:textId="77777777" w:rsidR="00DC2BD7" w:rsidRPr="00F817F9" w:rsidRDefault="00DC2BD7" w:rsidP="009029FF">
            <w:pPr>
              <w:numPr>
                <w:ilvl w:val="0"/>
                <w:numId w:val="128"/>
              </w:numPr>
              <w:rPr>
                <w:rFonts w:ascii="Calibri" w:eastAsia="Arial Unicode MS" w:hAnsi="Calibri" w:cs="Calibri"/>
                <w:i/>
                <w:iCs/>
              </w:rPr>
            </w:pPr>
            <w:r w:rsidRPr="00F817F9">
              <w:rPr>
                <w:rFonts w:ascii="Calibri" w:eastAsia="Arial Unicode MS" w:hAnsi="Calibri" w:cs="Calibri"/>
                <w:i/>
                <w:iCs/>
              </w:rPr>
              <w:t>CU13: Ingresar orden de compra en estado de entrega</w:t>
            </w:r>
          </w:p>
          <w:p w14:paraId="01D1172C" w14:textId="77777777" w:rsidR="00DC2BD7" w:rsidRPr="00F817F9" w:rsidRDefault="00DC2BD7" w:rsidP="009029FF">
            <w:pPr>
              <w:numPr>
                <w:ilvl w:val="0"/>
                <w:numId w:val="128"/>
              </w:numPr>
              <w:rPr>
                <w:rFonts w:ascii="Calibri" w:eastAsia="Arial Unicode MS" w:hAnsi="Calibri" w:cs="Calibri"/>
                <w:i/>
                <w:iCs/>
              </w:rPr>
            </w:pPr>
            <w:r w:rsidRPr="00F817F9">
              <w:rPr>
                <w:rFonts w:ascii="Calibri" w:eastAsia="Arial Unicode MS" w:hAnsi="Calibri" w:cs="Calibri"/>
                <w:i/>
                <w:iCs/>
              </w:rPr>
              <w:t>CU27: Registrar Devoluciones y reembolsos de las compras del cliente</w:t>
            </w:r>
          </w:p>
          <w:p w14:paraId="4D72AFE7" w14:textId="77777777" w:rsidR="00DC2BD7" w:rsidRPr="00F817F9" w:rsidRDefault="00DC2BD7" w:rsidP="009029FF">
            <w:pPr>
              <w:numPr>
                <w:ilvl w:val="0"/>
                <w:numId w:val="128"/>
              </w:numPr>
              <w:rPr>
                <w:rFonts w:ascii="Calibri" w:eastAsia="Arial Unicode MS" w:hAnsi="Calibri" w:cs="Calibri"/>
                <w:i/>
                <w:iCs/>
              </w:rPr>
            </w:pPr>
            <w:r w:rsidRPr="00F817F9">
              <w:rPr>
                <w:rFonts w:ascii="Calibri" w:eastAsia="Arial Unicode MS" w:hAnsi="Calibri" w:cs="Calibri"/>
                <w:i/>
                <w:iCs/>
              </w:rPr>
              <w:t>CU28: Actualizar devoluciones y reembolsos de las compras del cliente</w:t>
            </w:r>
          </w:p>
          <w:p w14:paraId="43D2FE3F" w14:textId="77777777" w:rsidR="00DC2BD7" w:rsidRPr="00F66207" w:rsidRDefault="00DC2BD7" w:rsidP="009029FF">
            <w:pPr>
              <w:numPr>
                <w:ilvl w:val="0"/>
                <w:numId w:val="128"/>
              </w:numPr>
              <w:rPr>
                <w:rFonts w:ascii="Calibri" w:eastAsia="Arial Unicode MS" w:hAnsi="Calibri" w:cs="Calibri"/>
                <w:i/>
                <w:iCs/>
              </w:rPr>
            </w:pPr>
            <w:r w:rsidRPr="00F817F9">
              <w:rPr>
                <w:rFonts w:ascii="Calibri" w:eastAsia="Arial Unicode MS" w:hAnsi="Calibri" w:cs="Calibri"/>
                <w:i/>
                <w:iCs/>
              </w:rPr>
              <w:t>CU23: Consultar información del pedido de entrega del cliente.</w:t>
            </w:r>
            <w:r>
              <w:rPr>
                <w:rFonts w:ascii="Calibri" w:eastAsia="Arial Unicode MS" w:hAnsi="Calibri" w:cs="Calibri"/>
                <w:i/>
                <w:iCs/>
              </w:rPr>
              <w:t xml:space="preserve"> </w:t>
            </w:r>
          </w:p>
        </w:tc>
      </w:tr>
      <w:tr w:rsidR="00DC2BD7" w:rsidRPr="00A74C04" w14:paraId="73CBD4B4" w14:textId="77777777" w:rsidTr="009029FF">
        <w:tc>
          <w:tcPr>
            <w:tcW w:w="9658" w:type="dxa"/>
            <w:gridSpan w:val="4"/>
          </w:tcPr>
          <w:p w14:paraId="49BA9DC0" w14:textId="77777777" w:rsidR="00DC2BD7" w:rsidRPr="00EA524C" w:rsidRDefault="00DC2BD7" w:rsidP="009029FF">
            <w:pPr>
              <w:rPr>
                <w:rFonts w:ascii="Calibri" w:hAnsi="Calibri" w:cs="Calibri"/>
                <w:sz w:val="22"/>
                <w:szCs w:val="22"/>
                <w:lang w:eastAsia="es-ES"/>
              </w:rPr>
            </w:pPr>
            <w:r w:rsidRPr="00EA524C">
              <w:rPr>
                <w:rFonts w:ascii="Calibri" w:hAnsi="Calibri" w:cs="Calibri"/>
                <w:b/>
                <w:sz w:val="22"/>
                <w:szCs w:val="22"/>
              </w:rPr>
              <w:t>DESCRIPCIÓN:</w:t>
            </w:r>
          </w:p>
          <w:p w14:paraId="1742ABF7" w14:textId="77777777" w:rsidR="00DC2BD7" w:rsidRPr="00EA524C" w:rsidRDefault="00DC2BD7" w:rsidP="009029FF">
            <w:pPr>
              <w:rPr>
                <w:rFonts w:ascii="Calibri" w:hAnsi="Calibri" w:cs="Calibri"/>
                <w:bCs/>
                <w:sz w:val="22"/>
                <w:szCs w:val="22"/>
              </w:rPr>
            </w:pPr>
            <w:r w:rsidRPr="00EA524C">
              <w:rPr>
                <w:rFonts w:ascii="Calibri" w:hAnsi="Calibri" w:cs="Calibri"/>
                <w:bCs/>
                <w:sz w:val="22"/>
                <w:szCs w:val="22"/>
              </w:rPr>
              <w:t xml:space="preserve">Permite a los clientes crear pedidos de productos a través de un sistema web. Los clientes eligen el producto deseado del catálogo, muestran la cantidad necesaria y proporcionan la información de envío y </w:t>
            </w:r>
            <w:r w:rsidRPr="00EA524C">
              <w:rPr>
                <w:rFonts w:ascii="Calibri" w:hAnsi="Calibri" w:cs="Calibri"/>
                <w:bCs/>
                <w:sz w:val="22"/>
                <w:szCs w:val="22"/>
              </w:rPr>
              <w:lastRenderedPageBreak/>
              <w:t>pago requerida. Después de que se han recibido todos los detalles de la orden de compra, el sistema registra y procesa el pedido.</w:t>
            </w:r>
          </w:p>
        </w:tc>
      </w:tr>
      <w:tr w:rsidR="00DC2BD7" w:rsidRPr="00A74C04" w14:paraId="15C345AE" w14:textId="77777777" w:rsidTr="009029FF">
        <w:tc>
          <w:tcPr>
            <w:tcW w:w="9658" w:type="dxa"/>
            <w:gridSpan w:val="4"/>
            <w:tcBorders>
              <w:bottom w:val="single" w:sz="4" w:space="0" w:color="auto"/>
            </w:tcBorders>
          </w:tcPr>
          <w:p w14:paraId="6DAC0383" w14:textId="77777777" w:rsidR="00DC2BD7" w:rsidRPr="00A74C04" w:rsidRDefault="00DC2BD7" w:rsidP="009029FF">
            <w:pPr>
              <w:rPr>
                <w:rFonts w:ascii="Calibri" w:hAnsi="Calibri" w:cs="Calibri"/>
                <w:b/>
              </w:rPr>
            </w:pPr>
            <w:r w:rsidRPr="00A74C04">
              <w:rPr>
                <w:rFonts w:ascii="Calibri" w:hAnsi="Calibri" w:cs="Calibri"/>
                <w:b/>
              </w:rPr>
              <w:lastRenderedPageBreak/>
              <w:t>NOTAS:</w:t>
            </w:r>
          </w:p>
          <w:p w14:paraId="7B0F97D2" w14:textId="77777777" w:rsidR="00DC2BD7" w:rsidRDefault="00DC2BD7" w:rsidP="00DC2BD7">
            <w:pPr>
              <w:numPr>
                <w:ilvl w:val="0"/>
                <w:numId w:val="166"/>
              </w:numPr>
              <w:rPr>
                <w:rFonts w:ascii="Calibri" w:hAnsi="Calibri" w:cs="Calibri"/>
                <w:i/>
              </w:rPr>
            </w:pPr>
            <w:r w:rsidRPr="00EA524C">
              <w:rPr>
                <w:rFonts w:ascii="Calibri" w:hAnsi="Calibri" w:cs="Calibri"/>
                <w:i/>
              </w:rPr>
              <w:t>Los clientes deben registrarse para el sistema antes de ingresar el formulario de pedido.</w:t>
            </w:r>
          </w:p>
          <w:p w14:paraId="20404E66" w14:textId="77777777" w:rsidR="00DC2BD7" w:rsidRDefault="00DC2BD7" w:rsidP="00DC2BD7">
            <w:pPr>
              <w:numPr>
                <w:ilvl w:val="0"/>
                <w:numId w:val="166"/>
              </w:numPr>
              <w:rPr>
                <w:rFonts w:ascii="Calibri" w:hAnsi="Calibri" w:cs="Calibri"/>
                <w:i/>
              </w:rPr>
            </w:pPr>
            <w:r w:rsidRPr="00EA524C">
              <w:rPr>
                <w:rFonts w:ascii="Calibri" w:hAnsi="Calibri" w:cs="Calibri"/>
                <w:i/>
              </w:rPr>
              <w:t>Los clientes deben acceder al catálogo para seleccionar el producto.</w:t>
            </w:r>
          </w:p>
          <w:p w14:paraId="5E0C6350" w14:textId="77777777" w:rsidR="00DC2BD7" w:rsidRDefault="00DC2BD7" w:rsidP="00DC2BD7">
            <w:pPr>
              <w:numPr>
                <w:ilvl w:val="0"/>
                <w:numId w:val="166"/>
              </w:numPr>
              <w:rPr>
                <w:rFonts w:ascii="Calibri" w:hAnsi="Calibri" w:cs="Calibri"/>
                <w:i/>
              </w:rPr>
            </w:pPr>
            <w:r w:rsidRPr="00EA524C">
              <w:rPr>
                <w:rFonts w:ascii="Calibri" w:hAnsi="Calibri" w:cs="Calibri"/>
                <w:i/>
              </w:rPr>
              <w:t>El sistema debe verificar la disponibilidad de productos proporcionados por los clientes, la información de pago y el pago.</w:t>
            </w:r>
          </w:p>
          <w:p w14:paraId="1C4AE01D" w14:textId="77777777" w:rsidR="00DC2BD7" w:rsidRDefault="00DC2BD7" w:rsidP="00DC2BD7">
            <w:pPr>
              <w:numPr>
                <w:ilvl w:val="0"/>
                <w:numId w:val="166"/>
              </w:numPr>
              <w:rPr>
                <w:rFonts w:ascii="Calibri" w:hAnsi="Calibri" w:cs="Calibri"/>
                <w:i/>
              </w:rPr>
            </w:pPr>
            <w:r w:rsidRPr="00EA524C">
              <w:rPr>
                <w:rFonts w:ascii="Calibri" w:hAnsi="Calibri" w:cs="Calibri"/>
                <w:i/>
              </w:rPr>
              <w:t>Puede proporcionar varios métodos de pago, como tarjetas de crédito y transferencia bancaria.</w:t>
            </w:r>
          </w:p>
          <w:p w14:paraId="7F846929" w14:textId="77777777" w:rsidR="00DC2BD7" w:rsidRPr="00A74C04" w:rsidRDefault="00DC2BD7" w:rsidP="00DC2BD7">
            <w:pPr>
              <w:numPr>
                <w:ilvl w:val="0"/>
                <w:numId w:val="166"/>
              </w:numPr>
              <w:rPr>
                <w:rFonts w:ascii="Calibri" w:hAnsi="Calibri" w:cs="Calibri"/>
                <w:i/>
              </w:rPr>
            </w:pPr>
            <w:r w:rsidRPr="00EA524C">
              <w:rPr>
                <w:rFonts w:ascii="Calibri" w:hAnsi="Calibri" w:cs="Calibri"/>
                <w:i/>
              </w:rPr>
              <w:t>El sistema necesita generar confirmación del formulario de pedido y proporcionar a los clientes una vigilancia o prueba de compra.</w:t>
            </w:r>
          </w:p>
        </w:tc>
      </w:tr>
      <w:tr w:rsidR="00DC2BD7" w:rsidRPr="00A74C04" w14:paraId="1032FE0D" w14:textId="77777777" w:rsidTr="009029FF">
        <w:tc>
          <w:tcPr>
            <w:tcW w:w="9658" w:type="dxa"/>
            <w:gridSpan w:val="4"/>
            <w:tcBorders>
              <w:bottom w:val="single" w:sz="4" w:space="0" w:color="auto"/>
            </w:tcBorders>
          </w:tcPr>
          <w:p w14:paraId="7F54DA61" w14:textId="77777777" w:rsidR="00DC2BD7" w:rsidRDefault="00DC2BD7" w:rsidP="009029FF">
            <w:pPr>
              <w:rPr>
                <w:rFonts w:ascii="Calibri" w:hAnsi="Calibri" w:cs="Calibri"/>
                <w:b/>
              </w:rPr>
            </w:pPr>
            <w:r w:rsidRPr="00A74C04">
              <w:rPr>
                <w:rFonts w:ascii="Calibri" w:hAnsi="Calibri" w:cs="Calibri"/>
                <w:b/>
              </w:rPr>
              <w:t xml:space="preserve">CRITERIOS DE ACEPTACIÓN: </w:t>
            </w:r>
          </w:p>
          <w:p w14:paraId="754AC7F3" w14:textId="77777777" w:rsidR="00DC2BD7" w:rsidRPr="00EA524C" w:rsidRDefault="00DC2BD7" w:rsidP="00DC2BD7">
            <w:pPr>
              <w:numPr>
                <w:ilvl w:val="0"/>
                <w:numId w:val="167"/>
              </w:numPr>
              <w:rPr>
                <w:rFonts w:ascii="Calibri" w:hAnsi="Calibri" w:cs="Calibri"/>
                <w:b/>
              </w:rPr>
            </w:pPr>
            <w:r w:rsidRPr="00EA524C">
              <w:rPr>
                <w:rFonts w:ascii="Calibri" w:hAnsi="Calibri" w:cs="Calibri"/>
                <w:bCs/>
              </w:rPr>
              <w:t>Los clientes pueden elegir productos del catálogo y agregarlos a la orden de compra.</w:t>
            </w:r>
            <w:r w:rsidRPr="00EA524C">
              <w:rPr>
                <w:rFonts w:ascii="Calibri" w:hAnsi="Calibri" w:cs="Calibri"/>
                <w:bCs/>
              </w:rPr>
              <w:cr/>
            </w:r>
          </w:p>
          <w:p w14:paraId="50E5BA46" w14:textId="77777777" w:rsidR="00DC2BD7" w:rsidRPr="00EA524C" w:rsidRDefault="00DC2BD7" w:rsidP="00DC2BD7">
            <w:pPr>
              <w:numPr>
                <w:ilvl w:val="0"/>
                <w:numId w:val="167"/>
              </w:numPr>
              <w:rPr>
                <w:rFonts w:ascii="Calibri" w:hAnsi="Calibri" w:cs="Calibri"/>
                <w:b/>
              </w:rPr>
            </w:pPr>
            <w:r w:rsidRPr="00EA524C">
              <w:rPr>
                <w:rFonts w:ascii="Calibri" w:hAnsi="Calibri" w:cs="Calibri"/>
                <w:bCs/>
              </w:rPr>
              <w:t>Los clientes pueden indicar la cantidad requerida de cada producto seleccionado.</w:t>
            </w:r>
          </w:p>
          <w:p w14:paraId="1827F928" w14:textId="77777777" w:rsidR="00DC2BD7" w:rsidRPr="00EA524C" w:rsidRDefault="00DC2BD7" w:rsidP="00DC2BD7">
            <w:pPr>
              <w:numPr>
                <w:ilvl w:val="0"/>
                <w:numId w:val="167"/>
              </w:numPr>
              <w:rPr>
                <w:rFonts w:ascii="Calibri" w:hAnsi="Calibri" w:cs="Calibri"/>
                <w:b/>
              </w:rPr>
            </w:pPr>
            <w:r w:rsidRPr="00EA524C">
              <w:rPr>
                <w:rFonts w:ascii="Calibri" w:hAnsi="Calibri" w:cs="Calibri"/>
                <w:bCs/>
              </w:rPr>
              <w:t>El sistema verifica la disponibilidad de productos y muestra mensajes de error si se agota algún producto.</w:t>
            </w:r>
          </w:p>
          <w:p w14:paraId="508E3252" w14:textId="77777777" w:rsidR="00DC2BD7" w:rsidRPr="00EA524C" w:rsidRDefault="00DC2BD7" w:rsidP="00DC2BD7">
            <w:pPr>
              <w:numPr>
                <w:ilvl w:val="0"/>
                <w:numId w:val="167"/>
              </w:numPr>
              <w:rPr>
                <w:rFonts w:ascii="Calibri" w:hAnsi="Calibri" w:cs="Calibri"/>
                <w:b/>
              </w:rPr>
            </w:pPr>
            <w:r w:rsidRPr="00EA524C">
              <w:rPr>
                <w:rFonts w:ascii="Calibri" w:hAnsi="Calibri" w:cs="Calibri"/>
                <w:bCs/>
              </w:rPr>
              <w:t>Los clientes proporcionan información sobre la entrega y el pago requeridos de manera correcta y completa.</w:t>
            </w:r>
          </w:p>
          <w:p w14:paraId="7A2D55DE" w14:textId="77777777" w:rsidR="00DC2BD7" w:rsidRPr="00EA524C" w:rsidRDefault="00DC2BD7" w:rsidP="00DC2BD7">
            <w:pPr>
              <w:numPr>
                <w:ilvl w:val="0"/>
                <w:numId w:val="167"/>
              </w:numPr>
              <w:rPr>
                <w:rFonts w:ascii="Calibri" w:hAnsi="Calibri" w:cs="Calibri"/>
                <w:b/>
              </w:rPr>
            </w:pPr>
            <w:r w:rsidRPr="00EA524C">
              <w:rPr>
                <w:rFonts w:ascii="Calibri" w:hAnsi="Calibri" w:cs="Calibri"/>
                <w:bCs/>
              </w:rPr>
              <w:t>El sistema verifica la información sobre la entrega y el pago, que muestra errores si se encuentran errores o campos faltantes.</w:t>
            </w:r>
          </w:p>
          <w:p w14:paraId="38441CEF" w14:textId="77777777" w:rsidR="00DC2BD7" w:rsidRPr="00EA524C" w:rsidRDefault="00DC2BD7" w:rsidP="00DC2BD7">
            <w:pPr>
              <w:numPr>
                <w:ilvl w:val="0"/>
                <w:numId w:val="167"/>
              </w:numPr>
              <w:rPr>
                <w:rFonts w:ascii="Calibri" w:hAnsi="Calibri" w:cs="Calibri"/>
                <w:b/>
              </w:rPr>
            </w:pPr>
            <w:r w:rsidRPr="00EA524C">
              <w:rPr>
                <w:rFonts w:ascii="Calibri" w:hAnsi="Calibri" w:cs="Calibri"/>
                <w:bCs/>
              </w:rPr>
              <w:t>El sistema registra un pedido para la compra y genera monitoreo o confirmación de la compra.</w:t>
            </w:r>
          </w:p>
          <w:p w14:paraId="2816DD42" w14:textId="77777777" w:rsidR="00DC2BD7" w:rsidRPr="00A74C04" w:rsidRDefault="00DC2BD7" w:rsidP="00DC2BD7">
            <w:pPr>
              <w:numPr>
                <w:ilvl w:val="0"/>
                <w:numId w:val="167"/>
              </w:numPr>
              <w:rPr>
                <w:rFonts w:ascii="Calibri" w:hAnsi="Calibri" w:cs="Calibri"/>
                <w:b/>
              </w:rPr>
            </w:pPr>
            <w:r w:rsidRPr="00EA524C">
              <w:rPr>
                <w:rFonts w:ascii="Calibri" w:hAnsi="Calibri" w:cs="Calibri"/>
                <w:bCs/>
              </w:rPr>
              <w:t>El sistema envía confirmación del pedido para la compra de un cliente.</w:t>
            </w:r>
          </w:p>
        </w:tc>
      </w:tr>
      <w:tr w:rsidR="00DC2BD7" w:rsidRPr="00A74C04" w14:paraId="7EADCEC3" w14:textId="77777777" w:rsidTr="009029FF">
        <w:trPr>
          <w:trHeight w:val="345"/>
        </w:trPr>
        <w:tc>
          <w:tcPr>
            <w:tcW w:w="9658" w:type="dxa"/>
            <w:gridSpan w:val="4"/>
            <w:tcBorders>
              <w:bottom w:val="single" w:sz="4" w:space="0" w:color="auto"/>
            </w:tcBorders>
            <w:shd w:val="clear" w:color="auto" w:fill="D9D9D9"/>
          </w:tcPr>
          <w:p w14:paraId="0F4900BB" w14:textId="77777777" w:rsidR="00DC2BD7" w:rsidRPr="00A74C04" w:rsidRDefault="00DC2BD7" w:rsidP="009029FF">
            <w:pPr>
              <w:autoSpaceDE w:val="0"/>
              <w:autoSpaceDN w:val="0"/>
              <w:adjustRightInd w:val="0"/>
              <w:rPr>
                <w:rFonts w:ascii="Calibri" w:hAnsi="Calibri" w:cs="Calibri"/>
                <w:b/>
              </w:rPr>
            </w:pPr>
            <w:r w:rsidRPr="00A74C04">
              <w:rPr>
                <w:rFonts w:ascii="Calibri" w:hAnsi="Calibri" w:cs="Calibri"/>
                <w:b/>
              </w:rPr>
              <w:t xml:space="preserve">ESCENARIOS: </w:t>
            </w:r>
          </w:p>
        </w:tc>
      </w:tr>
      <w:tr w:rsidR="00DC2BD7" w:rsidRPr="00A74C04" w14:paraId="1BF21B1C" w14:textId="77777777" w:rsidTr="009029FF">
        <w:trPr>
          <w:trHeight w:val="1674"/>
        </w:trPr>
        <w:tc>
          <w:tcPr>
            <w:tcW w:w="1134" w:type="dxa"/>
            <w:tcBorders>
              <w:bottom w:val="single" w:sz="4" w:space="0" w:color="auto"/>
            </w:tcBorders>
          </w:tcPr>
          <w:p w14:paraId="6CE1FDF5"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t>ES-</w:t>
            </w:r>
            <w:r>
              <w:rPr>
                <w:rFonts w:ascii="Calibri" w:eastAsia="Arial Unicode MS" w:hAnsi="Calibri" w:cs="Calibri"/>
              </w:rPr>
              <w:t>9</w:t>
            </w:r>
            <w:r w:rsidRPr="00A74C04">
              <w:rPr>
                <w:rFonts w:ascii="Calibri" w:eastAsia="Arial Unicode MS" w:hAnsi="Calibri" w:cs="Calibri"/>
              </w:rPr>
              <w:t xml:space="preserve">.1     </w:t>
            </w:r>
          </w:p>
          <w:p w14:paraId="34D8883B" w14:textId="77777777" w:rsidR="00DC2BD7" w:rsidRPr="00A74C04"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71EF0C62" w14:textId="77777777" w:rsidR="00DC2BD7" w:rsidRDefault="00DC2BD7" w:rsidP="009029FF">
            <w:pPr>
              <w:rPr>
                <w:rFonts w:ascii="Calibri" w:hAnsi="Calibri" w:cs="Calibri"/>
                <w:b/>
                <w:bCs/>
              </w:rPr>
            </w:pPr>
            <w:r>
              <w:rPr>
                <w:rFonts w:ascii="Calibri" w:hAnsi="Calibri" w:cs="Calibri"/>
                <w:b/>
                <w:bCs/>
              </w:rPr>
              <w:t xml:space="preserve">NOMBRE: </w:t>
            </w:r>
            <w:r w:rsidRPr="00616FE4">
              <w:rPr>
                <w:rFonts w:ascii="Calibri" w:hAnsi="Calibri" w:cs="Calibri"/>
                <w:b/>
                <w:bCs/>
              </w:rPr>
              <w:t>Ingresar orden de compra exitosa</w:t>
            </w:r>
          </w:p>
          <w:p w14:paraId="7ABAFA58"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616FE4">
              <w:rPr>
                <w:rFonts w:ascii="Calibri" w:hAnsi="Calibri" w:cs="Calibri"/>
                <w:i/>
                <w:iCs/>
              </w:rPr>
              <w:t>El cliente selecciona productos desde el catálogo, indica la cantidad requerida y proporciona la información de envío y pago correcta y completa. Luego, confirma la orden de compra.</w:t>
            </w:r>
          </w:p>
          <w:p w14:paraId="7222EDCA"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616FE4">
              <w:rPr>
                <w:rFonts w:ascii="Calibri" w:eastAsia="Arial Unicode MS" w:hAnsi="Calibri" w:cs="Calibri"/>
                <w:i/>
              </w:rPr>
              <w:t>Los productos seleccionados están disponibles y la información de envío y pago es válida.</w:t>
            </w:r>
          </w:p>
          <w:p w14:paraId="410946E8" w14:textId="77777777" w:rsidR="00DC2BD7" w:rsidRPr="00616FE4" w:rsidRDefault="00DC2BD7" w:rsidP="009029FF">
            <w:pPr>
              <w:autoSpaceDE w:val="0"/>
              <w:autoSpaceDN w:val="0"/>
              <w:adjustRightInd w:val="0"/>
              <w:rPr>
                <w:rFonts w:ascii="Calibri" w:eastAsia="Arial Unicode MS" w:hAnsi="Calibri" w:cs="Calibri"/>
                <w:b/>
                <w:bCs/>
                <w:i/>
              </w:rPr>
            </w:pPr>
            <w:r w:rsidRPr="00616FE4">
              <w:rPr>
                <w:rFonts w:ascii="Calibri" w:eastAsia="Arial Unicode MS" w:hAnsi="Calibri" w:cs="Calibri"/>
                <w:b/>
                <w:bCs/>
                <w:i/>
              </w:rPr>
              <w:t>RESULTADOS:</w:t>
            </w:r>
            <w:r>
              <w:rPr>
                <w:rFonts w:ascii="Calibri" w:eastAsia="Arial Unicode MS" w:hAnsi="Calibri" w:cs="Calibri"/>
                <w:b/>
                <w:bCs/>
                <w:i/>
              </w:rPr>
              <w:t xml:space="preserve"> </w:t>
            </w:r>
            <w:r w:rsidRPr="00616FE4">
              <w:rPr>
                <w:rFonts w:ascii="Calibri" w:eastAsia="Arial Unicode MS" w:hAnsi="Calibri" w:cs="Calibri"/>
                <w:i/>
              </w:rPr>
              <w:t>El sistema registra la orden de compra, genera un número de seguimiento o comprobante de compra, y envía una confirmación al cliente.</w:t>
            </w:r>
          </w:p>
        </w:tc>
      </w:tr>
      <w:tr w:rsidR="00DC2BD7" w:rsidRPr="00A74C04" w14:paraId="030281A8" w14:textId="77777777" w:rsidTr="009029FF">
        <w:trPr>
          <w:trHeight w:val="1674"/>
        </w:trPr>
        <w:tc>
          <w:tcPr>
            <w:tcW w:w="1134" w:type="dxa"/>
            <w:tcBorders>
              <w:bottom w:val="single" w:sz="4" w:space="0" w:color="auto"/>
            </w:tcBorders>
          </w:tcPr>
          <w:p w14:paraId="3206B912"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t>ES-</w:t>
            </w:r>
            <w:r>
              <w:rPr>
                <w:rFonts w:ascii="Calibri" w:eastAsia="Arial Unicode MS" w:hAnsi="Calibri" w:cs="Calibri"/>
              </w:rPr>
              <w:t>9</w:t>
            </w:r>
            <w:r w:rsidRPr="00A74C04">
              <w:rPr>
                <w:rFonts w:ascii="Calibri" w:eastAsia="Arial Unicode MS" w:hAnsi="Calibri" w:cs="Calibri"/>
              </w:rPr>
              <w:t xml:space="preserve">.2     </w:t>
            </w:r>
          </w:p>
          <w:p w14:paraId="46F6AE59" w14:textId="77777777" w:rsidR="00DC2BD7" w:rsidRPr="00A74C04" w:rsidRDefault="00DC2BD7" w:rsidP="009029F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008B58C3" w14:textId="77777777" w:rsidR="00DC2BD7" w:rsidRDefault="00DC2BD7" w:rsidP="009029FF">
            <w:pPr>
              <w:rPr>
                <w:rFonts w:ascii="Calibri" w:hAnsi="Calibri" w:cs="Calibri"/>
                <w:b/>
                <w:bCs/>
              </w:rPr>
            </w:pPr>
            <w:r>
              <w:rPr>
                <w:rFonts w:ascii="Calibri" w:hAnsi="Calibri" w:cs="Calibri"/>
                <w:b/>
                <w:bCs/>
              </w:rPr>
              <w:t xml:space="preserve">NOMBRE: </w:t>
            </w:r>
            <w:r w:rsidRPr="00616FE4">
              <w:rPr>
                <w:rFonts w:ascii="Calibri" w:hAnsi="Calibri" w:cs="Calibri"/>
                <w:b/>
                <w:bCs/>
              </w:rPr>
              <w:t>Ingresar orden de compra con productos agotados</w:t>
            </w:r>
          </w:p>
          <w:p w14:paraId="7CD8EECD"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616FE4">
              <w:rPr>
                <w:rFonts w:ascii="Calibri" w:hAnsi="Calibri" w:cs="Calibri"/>
                <w:i/>
                <w:iCs/>
              </w:rPr>
              <w:t>El cliente selecciona productos desde el catálogo, indica la cantidad requerida, pero al menos uno de los productos está agotado.</w:t>
            </w:r>
          </w:p>
          <w:p w14:paraId="294E36FF"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616FE4">
              <w:rPr>
                <w:rFonts w:ascii="Calibri" w:eastAsia="Arial Unicode MS" w:hAnsi="Calibri" w:cs="Calibri"/>
                <w:i/>
              </w:rPr>
              <w:t>Al menos uno de los productos seleccionados está marcado como agotado en el sistema.</w:t>
            </w:r>
          </w:p>
          <w:p w14:paraId="38A091B4" w14:textId="77777777" w:rsidR="00DC2BD7" w:rsidRPr="00A74C04" w:rsidRDefault="00DC2BD7" w:rsidP="009029FF">
            <w:pPr>
              <w:autoSpaceDE w:val="0"/>
              <w:autoSpaceDN w:val="0"/>
              <w:adjustRightInd w:val="0"/>
              <w:rPr>
                <w:rFonts w:ascii="Calibri" w:hAnsi="Calibri" w:cs="Calibri"/>
                <w:b/>
                <w:bCs/>
              </w:rPr>
            </w:pPr>
            <w:r w:rsidRPr="00616FE4">
              <w:rPr>
                <w:rFonts w:ascii="Calibri" w:eastAsia="Arial Unicode MS" w:hAnsi="Calibri" w:cs="Calibri"/>
                <w:b/>
                <w:bCs/>
                <w:i/>
              </w:rPr>
              <w:t>RESULTADOS:</w:t>
            </w:r>
            <w:r>
              <w:rPr>
                <w:rFonts w:ascii="Calibri" w:eastAsia="Arial Unicode MS" w:hAnsi="Calibri" w:cs="Calibri"/>
                <w:b/>
                <w:bCs/>
                <w:i/>
              </w:rPr>
              <w:t xml:space="preserve"> </w:t>
            </w:r>
            <w:r w:rsidRPr="00616FE4">
              <w:rPr>
                <w:rFonts w:ascii="Calibri" w:eastAsia="Arial Unicode MS" w:hAnsi="Calibri" w:cs="Calibri"/>
                <w:i/>
              </w:rPr>
              <w:t>El sistema muestra un mensaje de error indicando que uno o más productos están agotados y no pueden ser agregados a la orden de compra.</w:t>
            </w:r>
          </w:p>
        </w:tc>
      </w:tr>
      <w:tr w:rsidR="00DC2BD7" w:rsidRPr="00A74C04" w14:paraId="74430310" w14:textId="77777777" w:rsidTr="009029FF">
        <w:trPr>
          <w:trHeight w:val="1890"/>
        </w:trPr>
        <w:tc>
          <w:tcPr>
            <w:tcW w:w="1134" w:type="dxa"/>
            <w:tcBorders>
              <w:bottom w:val="single" w:sz="4" w:space="0" w:color="auto"/>
            </w:tcBorders>
          </w:tcPr>
          <w:p w14:paraId="1234C6A7"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lastRenderedPageBreak/>
              <w:t>ES-</w:t>
            </w:r>
            <w:r>
              <w:rPr>
                <w:rFonts w:ascii="Calibri" w:eastAsia="Arial Unicode MS" w:hAnsi="Calibri" w:cs="Calibri"/>
              </w:rPr>
              <w:t>9</w:t>
            </w:r>
            <w:r w:rsidRPr="00A74C04">
              <w:rPr>
                <w:rFonts w:ascii="Calibri" w:eastAsia="Arial Unicode MS" w:hAnsi="Calibri" w:cs="Calibri"/>
              </w:rPr>
              <w:t xml:space="preserve">.3    </w:t>
            </w:r>
          </w:p>
          <w:p w14:paraId="0DB5A620" w14:textId="77777777" w:rsidR="00DC2BD7" w:rsidRPr="00A74C04" w:rsidRDefault="00DC2BD7" w:rsidP="009029F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0CB2DF9D" w14:textId="77777777" w:rsidR="00DC2BD7" w:rsidRDefault="00DC2BD7" w:rsidP="009029FF">
            <w:pPr>
              <w:autoSpaceDE w:val="0"/>
              <w:autoSpaceDN w:val="0"/>
              <w:adjustRightInd w:val="0"/>
              <w:rPr>
                <w:rFonts w:ascii="Calibri" w:hAnsi="Calibri" w:cs="Calibri"/>
                <w:b/>
                <w:bCs/>
              </w:rPr>
            </w:pPr>
            <w:r>
              <w:rPr>
                <w:rFonts w:ascii="Calibri" w:hAnsi="Calibri" w:cs="Calibri"/>
                <w:b/>
                <w:bCs/>
              </w:rPr>
              <w:t xml:space="preserve">NOMBRE: </w:t>
            </w:r>
            <w:r w:rsidRPr="00616FE4">
              <w:rPr>
                <w:rFonts w:ascii="Calibri" w:hAnsi="Calibri" w:cs="Calibri"/>
                <w:b/>
                <w:bCs/>
              </w:rPr>
              <w:t>Ingresar orden de compra con información de envío o pago incorrecta</w:t>
            </w:r>
          </w:p>
          <w:p w14:paraId="4539302C"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616FE4">
              <w:rPr>
                <w:rFonts w:ascii="Calibri" w:hAnsi="Calibri" w:cs="Calibri"/>
                <w:i/>
                <w:iCs/>
              </w:rPr>
              <w:t>El cliente ingresa información incorrecta o incompleta en los campos de envío o pago.</w:t>
            </w:r>
          </w:p>
          <w:p w14:paraId="3DF9F348"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616FE4">
              <w:rPr>
                <w:rFonts w:ascii="Calibri" w:eastAsia="Arial Unicode MS" w:hAnsi="Calibri" w:cs="Calibri"/>
                <w:i/>
              </w:rPr>
              <w:t>El cliente comete errores al ingresar los datos de envío o pago.</w:t>
            </w:r>
          </w:p>
          <w:p w14:paraId="38F6EF31" w14:textId="77777777" w:rsidR="00DC2BD7" w:rsidRPr="00A74C04" w:rsidRDefault="00DC2BD7" w:rsidP="009029FF">
            <w:pPr>
              <w:autoSpaceDE w:val="0"/>
              <w:autoSpaceDN w:val="0"/>
              <w:adjustRightInd w:val="0"/>
              <w:rPr>
                <w:rFonts w:ascii="Calibri" w:hAnsi="Calibri" w:cs="Calibri"/>
                <w:b/>
                <w:bCs/>
              </w:rPr>
            </w:pPr>
            <w:r w:rsidRPr="00616FE4">
              <w:rPr>
                <w:rFonts w:ascii="Calibri" w:eastAsia="Arial Unicode MS" w:hAnsi="Calibri" w:cs="Calibri"/>
                <w:b/>
                <w:bCs/>
                <w:i/>
              </w:rPr>
              <w:t>RESULTADOS:</w:t>
            </w:r>
            <w:r>
              <w:rPr>
                <w:rFonts w:ascii="Calibri" w:eastAsia="Arial Unicode MS" w:hAnsi="Calibri" w:cs="Calibri"/>
                <w:b/>
                <w:bCs/>
                <w:i/>
              </w:rPr>
              <w:t xml:space="preserve"> </w:t>
            </w:r>
            <w:r w:rsidRPr="00616FE4">
              <w:rPr>
                <w:rFonts w:ascii="Calibri" w:eastAsia="Arial Unicode MS" w:hAnsi="Calibri" w:cs="Calibri"/>
                <w:i/>
              </w:rPr>
              <w:t>El sistema muestra mensajes de error indicando los campos incorrectos o faltantes, y solicita al cliente que corrija la información antes de confirmar la orden de compra.</w:t>
            </w:r>
          </w:p>
        </w:tc>
      </w:tr>
      <w:tr w:rsidR="00DC2BD7" w:rsidRPr="00A74C04" w14:paraId="47FB3E61" w14:textId="77777777" w:rsidTr="009029FF">
        <w:trPr>
          <w:trHeight w:val="1674"/>
        </w:trPr>
        <w:tc>
          <w:tcPr>
            <w:tcW w:w="1134" w:type="dxa"/>
            <w:tcBorders>
              <w:bottom w:val="single" w:sz="4" w:space="0" w:color="auto"/>
            </w:tcBorders>
          </w:tcPr>
          <w:p w14:paraId="49D97BF7"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t>ES-</w:t>
            </w:r>
            <w:r>
              <w:rPr>
                <w:rFonts w:ascii="Calibri" w:eastAsia="Arial Unicode MS" w:hAnsi="Calibri" w:cs="Calibri"/>
              </w:rPr>
              <w:t>9</w:t>
            </w:r>
            <w:r w:rsidRPr="00A74C04">
              <w:rPr>
                <w:rFonts w:ascii="Calibri" w:eastAsia="Arial Unicode MS" w:hAnsi="Calibri" w:cs="Calibri"/>
              </w:rPr>
              <w:t xml:space="preserve">.4   </w:t>
            </w:r>
          </w:p>
          <w:p w14:paraId="37759603" w14:textId="77777777" w:rsidR="00DC2BD7" w:rsidRPr="00A74C04" w:rsidRDefault="00DC2BD7" w:rsidP="009029F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3508BE6B" w14:textId="77777777" w:rsidR="00DC2BD7" w:rsidRDefault="00DC2BD7" w:rsidP="009029FF">
            <w:pPr>
              <w:autoSpaceDE w:val="0"/>
              <w:autoSpaceDN w:val="0"/>
              <w:adjustRightInd w:val="0"/>
              <w:rPr>
                <w:rFonts w:ascii="Calibri" w:hAnsi="Calibri" w:cs="Calibri"/>
                <w:b/>
                <w:bCs/>
              </w:rPr>
            </w:pPr>
            <w:r>
              <w:rPr>
                <w:rFonts w:ascii="Calibri" w:hAnsi="Calibri" w:cs="Calibri"/>
                <w:b/>
                <w:bCs/>
              </w:rPr>
              <w:t xml:space="preserve">NOMBRE: </w:t>
            </w:r>
            <w:r w:rsidRPr="00616FE4">
              <w:rPr>
                <w:rFonts w:ascii="Calibri" w:hAnsi="Calibri" w:cs="Calibri"/>
                <w:b/>
                <w:bCs/>
              </w:rPr>
              <w:t>Cancelar ingreso de orden de compra</w:t>
            </w:r>
          </w:p>
          <w:p w14:paraId="2B7DD3BB"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616FE4">
              <w:rPr>
                <w:rFonts w:ascii="Calibri" w:hAnsi="Calibri" w:cs="Calibri"/>
                <w:i/>
                <w:iCs/>
              </w:rPr>
              <w:t xml:space="preserve">El cliente decide </w:t>
            </w:r>
            <w:r>
              <w:rPr>
                <w:rFonts w:ascii="Calibri" w:hAnsi="Calibri" w:cs="Calibri"/>
                <w:i/>
                <w:iCs/>
              </w:rPr>
              <w:t>anular</w:t>
            </w:r>
            <w:r w:rsidRPr="00616FE4">
              <w:rPr>
                <w:rFonts w:ascii="Calibri" w:hAnsi="Calibri" w:cs="Calibri"/>
                <w:i/>
                <w:iCs/>
              </w:rPr>
              <w:t xml:space="preserve"> el ingreso de la orden de compra antes de confirmarla.</w:t>
            </w:r>
          </w:p>
          <w:p w14:paraId="15308401"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616FE4">
              <w:rPr>
                <w:rFonts w:ascii="Calibri" w:eastAsia="Arial Unicode MS" w:hAnsi="Calibri" w:cs="Calibri"/>
                <w:i/>
              </w:rPr>
              <w:t xml:space="preserve">El cliente selecciona la opción de </w:t>
            </w:r>
            <w:r>
              <w:rPr>
                <w:rFonts w:ascii="Calibri" w:eastAsia="Arial Unicode MS" w:hAnsi="Calibri" w:cs="Calibri"/>
                <w:i/>
              </w:rPr>
              <w:t xml:space="preserve">anular </w:t>
            </w:r>
            <w:r w:rsidRPr="00616FE4">
              <w:rPr>
                <w:rFonts w:ascii="Calibri" w:eastAsia="Arial Unicode MS" w:hAnsi="Calibri" w:cs="Calibri"/>
                <w:i/>
              </w:rPr>
              <w:t>o abandona la página antes de confirmar la orden.</w:t>
            </w:r>
          </w:p>
          <w:p w14:paraId="0144D064" w14:textId="77777777" w:rsidR="00DC2BD7" w:rsidRPr="00A74C04" w:rsidRDefault="00DC2BD7" w:rsidP="009029FF">
            <w:pPr>
              <w:autoSpaceDE w:val="0"/>
              <w:autoSpaceDN w:val="0"/>
              <w:adjustRightInd w:val="0"/>
              <w:rPr>
                <w:rFonts w:ascii="Calibri" w:hAnsi="Calibri" w:cs="Calibri"/>
                <w:b/>
                <w:bCs/>
              </w:rPr>
            </w:pPr>
            <w:r w:rsidRPr="00616FE4">
              <w:rPr>
                <w:rFonts w:ascii="Calibri" w:eastAsia="Arial Unicode MS" w:hAnsi="Calibri" w:cs="Calibri"/>
                <w:b/>
                <w:bCs/>
                <w:i/>
              </w:rPr>
              <w:t>RESULTADOS:</w:t>
            </w:r>
            <w:r>
              <w:rPr>
                <w:rFonts w:ascii="Calibri" w:eastAsia="Arial Unicode MS" w:hAnsi="Calibri" w:cs="Calibri"/>
                <w:b/>
                <w:bCs/>
                <w:i/>
              </w:rPr>
              <w:t xml:space="preserve"> </w:t>
            </w:r>
            <w:r w:rsidRPr="00616FE4">
              <w:rPr>
                <w:rFonts w:ascii="Calibri" w:eastAsia="Arial Unicode MS" w:hAnsi="Calibri" w:cs="Calibri"/>
                <w:i/>
              </w:rPr>
              <w:t xml:space="preserve">El sistema </w:t>
            </w:r>
            <w:r>
              <w:rPr>
                <w:rFonts w:ascii="Calibri" w:eastAsia="Arial Unicode MS" w:hAnsi="Calibri" w:cs="Calibri"/>
                <w:i/>
              </w:rPr>
              <w:t>anula</w:t>
            </w:r>
            <w:r w:rsidRPr="00616FE4">
              <w:rPr>
                <w:rFonts w:ascii="Calibri" w:eastAsia="Arial Unicode MS" w:hAnsi="Calibri" w:cs="Calibri"/>
                <w:i/>
              </w:rPr>
              <w:t xml:space="preserve"> el proceso de ingreso de la orden de compra y no se registra ningún pedido.</w:t>
            </w:r>
          </w:p>
        </w:tc>
      </w:tr>
      <w:tr w:rsidR="00DC2BD7" w:rsidRPr="00A74C04" w14:paraId="62312273" w14:textId="77777777" w:rsidTr="009029FF">
        <w:trPr>
          <w:trHeight w:val="1674"/>
        </w:trPr>
        <w:tc>
          <w:tcPr>
            <w:tcW w:w="1134" w:type="dxa"/>
            <w:tcBorders>
              <w:bottom w:val="single" w:sz="4" w:space="0" w:color="auto"/>
            </w:tcBorders>
          </w:tcPr>
          <w:p w14:paraId="0C94F5F8" w14:textId="77777777" w:rsidR="00DC2BD7" w:rsidRPr="00A74C04" w:rsidRDefault="00DC2BD7" w:rsidP="009029FF">
            <w:pPr>
              <w:autoSpaceDE w:val="0"/>
              <w:autoSpaceDN w:val="0"/>
              <w:adjustRightInd w:val="0"/>
              <w:rPr>
                <w:rFonts w:ascii="Calibri" w:hAnsi="Calibri" w:cs="Calibri"/>
                <w:i/>
                <w:lang w:eastAsia="es-ES"/>
              </w:rPr>
            </w:pPr>
            <w:r w:rsidRPr="00A74C04">
              <w:rPr>
                <w:rFonts w:ascii="Calibri" w:eastAsia="Arial Unicode MS" w:hAnsi="Calibri" w:cs="Calibri"/>
              </w:rPr>
              <w:t>ES-</w:t>
            </w:r>
            <w:r>
              <w:rPr>
                <w:rFonts w:ascii="Calibri" w:eastAsia="Arial Unicode MS" w:hAnsi="Calibri" w:cs="Calibri"/>
              </w:rPr>
              <w:t>9</w:t>
            </w:r>
            <w:r w:rsidRPr="00A74C04">
              <w:rPr>
                <w:rFonts w:ascii="Calibri" w:eastAsia="Arial Unicode MS" w:hAnsi="Calibri" w:cs="Calibri"/>
              </w:rPr>
              <w:t xml:space="preserve">.5     </w:t>
            </w:r>
          </w:p>
          <w:p w14:paraId="49ACEB28" w14:textId="77777777" w:rsidR="00DC2BD7" w:rsidRPr="00A74C04" w:rsidRDefault="00DC2BD7" w:rsidP="009029F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09C642FD" w14:textId="77777777" w:rsidR="00DC2BD7" w:rsidRDefault="00DC2BD7" w:rsidP="009029FF">
            <w:pPr>
              <w:autoSpaceDE w:val="0"/>
              <w:autoSpaceDN w:val="0"/>
              <w:adjustRightInd w:val="0"/>
              <w:rPr>
                <w:rFonts w:ascii="Calibri" w:hAnsi="Calibri" w:cs="Calibri"/>
                <w:b/>
                <w:bCs/>
              </w:rPr>
            </w:pPr>
            <w:r>
              <w:rPr>
                <w:rFonts w:ascii="Calibri" w:hAnsi="Calibri" w:cs="Calibri"/>
                <w:b/>
                <w:bCs/>
              </w:rPr>
              <w:t xml:space="preserve">NOMBRE: </w:t>
            </w:r>
            <w:r w:rsidRPr="00616FE4">
              <w:rPr>
                <w:rFonts w:ascii="Calibri" w:hAnsi="Calibri" w:cs="Calibri"/>
                <w:b/>
                <w:bCs/>
              </w:rPr>
              <w:t>Ingresar orden de compra con problemas de conexión</w:t>
            </w:r>
          </w:p>
          <w:p w14:paraId="16049524"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616FE4">
              <w:rPr>
                <w:rFonts w:ascii="Calibri" w:hAnsi="Calibri" w:cs="Calibri"/>
                <w:i/>
                <w:iCs/>
              </w:rPr>
              <w:t>Durante el proceso de ingreso de la orden de compra, se experimenta una pérdida de conexión o problemas de estabilidad en la conexión a Internet.</w:t>
            </w:r>
          </w:p>
          <w:p w14:paraId="48DA4684"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616FE4">
              <w:rPr>
                <w:rFonts w:ascii="Calibri" w:eastAsia="Arial Unicode MS" w:hAnsi="Calibri" w:cs="Calibri"/>
                <w:i/>
              </w:rPr>
              <w:t>La conexión a Internet se interrumpe temporalmente o se vuelve inestable.</w:t>
            </w:r>
          </w:p>
          <w:p w14:paraId="78D017E2" w14:textId="77777777" w:rsidR="00DC2BD7" w:rsidRPr="00A74C04" w:rsidRDefault="00DC2BD7" w:rsidP="009029FF">
            <w:pPr>
              <w:autoSpaceDE w:val="0"/>
              <w:autoSpaceDN w:val="0"/>
              <w:adjustRightInd w:val="0"/>
              <w:rPr>
                <w:rFonts w:ascii="Calibri" w:hAnsi="Calibri" w:cs="Calibri"/>
                <w:b/>
                <w:bCs/>
              </w:rPr>
            </w:pPr>
            <w:r w:rsidRPr="00616FE4">
              <w:rPr>
                <w:rFonts w:ascii="Calibri" w:eastAsia="Arial Unicode MS" w:hAnsi="Calibri" w:cs="Calibri"/>
                <w:b/>
                <w:bCs/>
                <w:i/>
              </w:rPr>
              <w:t>RESULTADOS:</w:t>
            </w:r>
            <w:r>
              <w:rPr>
                <w:rFonts w:ascii="Calibri" w:eastAsia="Arial Unicode MS" w:hAnsi="Calibri" w:cs="Calibri"/>
                <w:b/>
                <w:bCs/>
                <w:i/>
              </w:rPr>
              <w:t xml:space="preserve"> </w:t>
            </w:r>
            <w:r w:rsidRPr="00616FE4">
              <w:rPr>
                <w:rFonts w:ascii="Calibri" w:eastAsia="Arial Unicode MS" w:hAnsi="Calibri" w:cs="Calibri"/>
                <w:i/>
              </w:rPr>
              <w:t>El sistema muestra un mensaje de error indicando la pérdida de conexión y sugiere al cliente intentar nuevamente más tarde.</w:t>
            </w:r>
          </w:p>
        </w:tc>
      </w:tr>
      <w:tr w:rsidR="00DC2BD7" w:rsidRPr="00A74C04" w14:paraId="1BCA9792" w14:textId="77777777" w:rsidTr="009029FF">
        <w:trPr>
          <w:trHeight w:val="1674"/>
        </w:trPr>
        <w:tc>
          <w:tcPr>
            <w:tcW w:w="1134" w:type="dxa"/>
            <w:tcBorders>
              <w:bottom w:val="single" w:sz="4" w:space="0" w:color="auto"/>
            </w:tcBorders>
          </w:tcPr>
          <w:p w14:paraId="12037E9B" w14:textId="77777777" w:rsidR="00DC2BD7" w:rsidRPr="00A74C04" w:rsidRDefault="00DC2BD7" w:rsidP="009029FF">
            <w:pPr>
              <w:suppressAutoHyphens w:val="0"/>
              <w:autoSpaceDE w:val="0"/>
              <w:autoSpaceDN w:val="0"/>
              <w:adjustRightInd w:val="0"/>
              <w:jc w:val="both"/>
              <w:rPr>
                <w:rFonts w:ascii="Calibri" w:hAnsi="Calibri" w:cs="Calibri"/>
                <w:lang w:eastAsia="es-ES"/>
              </w:rPr>
            </w:pPr>
            <w:r w:rsidRPr="00A74C04">
              <w:rPr>
                <w:rFonts w:ascii="Calibri" w:eastAsia="Arial Unicode MS" w:hAnsi="Calibri" w:cs="Calibri"/>
              </w:rPr>
              <w:t>ES-</w:t>
            </w:r>
            <w:r>
              <w:rPr>
                <w:rFonts w:ascii="Calibri" w:eastAsia="Arial Unicode MS" w:hAnsi="Calibri" w:cs="Calibri"/>
              </w:rPr>
              <w:t>9</w:t>
            </w:r>
            <w:r w:rsidRPr="00A74C04">
              <w:rPr>
                <w:rFonts w:ascii="Calibri" w:eastAsia="Arial Unicode MS" w:hAnsi="Calibri" w:cs="Calibri"/>
              </w:rPr>
              <w:t>.6</w:t>
            </w:r>
          </w:p>
        </w:tc>
        <w:tc>
          <w:tcPr>
            <w:tcW w:w="8524" w:type="dxa"/>
            <w:gridSpan w:val="3"/>
            <w:tcBorders>
              <w:bottom w:val="single" w:sz="4" w:space="0" w:color="auto"/>
            </w:tcBorders>
          </w:tcPr>
          <w:p w14:paraId="2B1CB835" w14:textId="77777777" w:rsidR="00DC2BD7" w:rsidRDefault="00DC2BD7" w:rsidP="009029FF">
            <w:pPr>
              <w:autoSpaceDE w:val="0"/>
              <w:autoSpaceDN w:val="0"/>
              <w:adjustRightInd w:val="0"/>
              <w:rPr>
                <w:rFonts w:ascii="Calibri" w:hAnsi="Calibri" w:cs="Calibri"/>
                <w:b/>
                <w:bCs/>
              </w:rPr>
            </w:pPr>
            <w:r>
              <w:rPr>
                <w:rFonts w:ascii="Calibri" w:hAnsi="Calibri" w:cs="Calibri"/>
                <w:b/>
                <w:bCs/>
              </w:rPr>
              <w:t xml:space="preserve">NOMBRE: </w:t>
            </w:r>
            <w:r w:rsidRPr="00616FE4">
              <w:rPr>
                <w:rFonts w:ascii="Calibri" w:hAnsi="Calibri" w:cs="Calibri"/>
                <w:b/>
                <w:bCs/>
              </w:rPr>
              <w:t>Ingresar orden de compra con productos no disponibles</w:t>
            </w:r>
          </w:p>
          <w:p w14:paraId="07D39011"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616FE4">
              <w:rPr>
                <w:rFonts w:ascii="Calibri" w:hAnsi="Calibri" w:cs="Calibri"/>
                <w:i/>
                <w:iCs/>
              </w:rPr>
              <w:t>El cliente selecciona productos desde el catálogo, indica la cantidad requerida, pero al menos uno de los productos seleccionados está temporalmente no disponible.</w:t>
            </w:r>
          </w:p>
          <w:p w14:paraId="5A4A823D"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616FE4">
              <w:rPr>
                <w:rFonts w:ascii="Calibri" w:eastAsia="Arial Unicode MS" w:hAnsi="Calibri" w:cs="Calibri"/>
                <w:i/>
              </w:rPr>
              <w:t>Al menos uno de los productos seleccionados está marcado como no disponible temporalmente en el sistema.</w:t>
            </w:r>
          </w:p>
          <w:p w14:paraId="7773427C" w14:textId="77777777" w:rsidR="00DC2BD7" w:rsidRPr="00A74C04" w:rsidRDefault="00DC2BD7" w:rsidP="009029FF">
            <w:pPr>
              <w:autoSpaceDE w:val="0"/>
              <w:autoSpaceDN w:val="0"/>
              <w:adjustRightInd w:val="0"/>
              <w:rPr>
                <w:rFonts w:ascii="Calibri" w:hAnsi="Calibri" w:cs="Calibri"/>
                <w:b/>
              </w:rPr>
            </w:pPr>
            <w:r w:rsidRPr="00616FE4">
              <w:rPr>
                <w:rFonts w:ascii="Calibri" w:eastAsia="Arial Unicode MS" w:hAnsi="Calibri" w:cs="Calibri"/>
                <w:b/>
                <w:bCs/>
                <w:i/>
              </w:rPr>
              <w:t>RESULTADOS:</w:t>
            </w:r>
            <w:r>
              <w:rPr>
                <w:rFonts w:ascii="Calibri" w:eastAsia="Arial Unicode MS" w:hAnsi="Calibri" w:cs="Calibri"/>
                <w:b/>
                <w:bCs/>
                <w:i/>
              </w:rPr>
              <w:t xml:space="preserve"> </w:t>
            </w:r>
            <w:r w:rsidRPr="00616FE4">
              <w:rPr>
                <w:rFonts w:ascii="Calibri" w:eastAsia="Arial Unicode MS" w:hAnsi="Calibri" w:cs="Calibri"/>
                <w:i/>
              </w:rPr>
              <w:t>El sistema muestra un mensaje de advertencia indicando que uno o más productos seleccionados no están disponibles en ese momento, pero permite al cliente continuar con el proceso de ingreso de la orden de compra si lo desea.</w:t>
            </w:r>
          </w:p>
        </w:tc>
      </w:tr>
      <w:tr w:rsidR="00DC2BD7" w:rsidRPr="00A74C04" w14:paraId="24EEEFBB" w14:textId="77777777" w:rsidTr="009029FF">
        <w:tc>
          <w:tcPr>
            <w:tcW w:w="9658" w:type="dxa"/>
            <w:gridSpan w:val="4"/>
          </w:tcPr>
          <w:p w14:paraId="46256DB7" w14:textId="77777777" w:rsidR="00DC2BD7" w:rsidRPr="00EA2AA9" w:rsidRDefault="00DC2BD7" w:rsidP="009029FF">
            <w:pPr>
              <w:rPr>
                <w:rFonts w:ascii="Calibri" w:hAnsi="Calibri" w:cs="Calibri"/>
                <w:b/>
              </w:rPr>
            </w:pPr>
            <w:r w:rsidRPr="00A74C04">
              <w:rPr>
                <w:rFonts w:ascii="Calibri" w:hAnsi="Calibri" w:cs="Calibri"/>
                <w:b/>
              </w:rPr>
              <w:t>REQUERIMIENTOS ESPECIALES - REGLAS DEL NEGOCIO Y DEL SISTEMA:</w:t>
            </w:r>
          </w:p>
        </w:tc>
      </w:tr>
      <w:tr w:rsidR="00DC2BD7" w:rsidRPr="00A74C04" w14:paraId="3EAC0450" w14:textId="77777777" w:rsidTr="009029FF">
        <w:trPr>
          <w:trHeight w:val="427"/>
        </w:trPr>
        <w:tc>
          <w:tcPr>
            <w:tcW w:w="9658" w:type="dxa"/>
            <w:gridSpan w:val="4"/>
          </w:tcPr>
          <w:p w14:paraId="7D6FA223" w14:textId="77777777" w:rsidR="00DC2BD7" w:rsidRPr="00EA2AA9" w:rsidRDefault="00DC2BD7" w:rsidP="009029FF">
            <w:pPr>
              <w:rPr>
                <w:rFonts w:ascii="Calibri" w:hAnsi="Calibri" w:cs="Calibri"/>
                <w:b/>
              </w:rPr>
            </w:pPr>
            <w:r w:rsidRPr="00A74C04">
              <w:rPr>
                <w:rFonts w:ascii="Calibri" w:hAnsi="Calibri" w:cs="Calibri"/>
                <w:b/>
              </w:rPr>
              <w:t>RIESGOS:</w:t>
            </w:r>
          </w:p>
        </w:tc>
      </w:tr>
      <w:tr w:rsidR="00DC2BD7" w:rsidRPr="00A74C04" w14:paraId="520ADC74" w14:textId="77777777" w:rsidTr="009029FF">
        <w:trPr>
          <w:trHeight w:val="401"/>
        </w:trPr>
        <w:tc>
          <w:tcPr>
            <w:tcW w:w="9658" w:type="dxa"/>
            <w:gridSpan w:val="4"/>
          </w:tcPr>
          <w:p w14:paraId="682E449B" w14:textId="77777777" w:rsidR="00DC2BD7" w:rsidRPr="00A74C04" w:rsidRDefault="00DC2BD7" w:rsidP="009029FF">
            <w:pPr>
              <w:rPr>
                <w:rFonts w:ascii="Calibri" w:hAnsi="Calibri" w:cs="Calibri"/>
                <w:b/>
              </w:rPr>
            </w:pPr>
            <w:r w:rsidRPr="00A74C04">
              <w:rPr>
                <w:rFonts w:ascii="Calibri" w:hAnsi="Calibri" w:cs="Calibri"/>
                <w:b/>
              </w:rPr>
              <w:t>PROTOTIPO EXPLORATORIO</w:t>
            </w:r>
          </w:p>
        </w:tc>
      </w:tr>
    </w:tbl>
    <w:p w14:paraId="05B8286F" w14:textId="77777777" w:rsidR="00DC2BD7" w:rsidRDefault="00DC2BD7" w:rsidP="00DC2BD7">
      <w:pPr>
        <w:jc w:val="both"/>
        <w:rPr>
          <w:rFonts w:ascii="Calibri" w:hAnsi="Calibri" w:cs="Book Antiqua"/>
          <w:i/>
          <w:color w:val="595959"/>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C2BD7" w:rsidRPr="007A2794" w14:paraId="072E60B0" w14:textId="77777777" w:rsidTr="009029FF">
        <w:trPr>
          <w:tblHeader/>
        </w:trPr>
        <w:tc>
          <w:tcPr>
            <w:tcW w:w="4903" w:type="dxa"/>
            <w:gridSpan w:val="2"/>
            <w:shd w:val="clear" w:color="auto" w:fill="D9D9D9"/>
          </w:tcPr>
          <w:p w14:paraId="04F3D915" w14:textId="77777777" w:rsidR="00DC2BD7" w:rsidRPr="007A2794" w:rsidRDefault="00DC2BD7" w:rsidP="009029FF">
            <w:pPr>
              <w:rPr>
                <w:rFonts w:ascii="Calibri" w:hAnsi="Calibri" w:cs="Calibri"/>
                <w:b/>
              </w:rPr>
            </w:pPr>
            <w:r w:rsidRPr="007A2794">
              <w:rPr>
                <w:rFonts w:ascii="Calibri" w:hAnsi="Calibri" w:cs="Calibri"/>
                <w:b/>
              </w:rPr>
              <w:t>IDENTIFICADOR CASO DE USO:</w:t>
            </w:r>
          </w:p>
          <w:p w14:paraId="19DBBB4B" w14:textId="77777777" w:rsidR="00DC2BD7" w:rsidRPr="007A2794" w:rsidRDefault="00DC2BD7" w:rsidP="009029FF">
            <w:pPr>
              <w:rPr>
                <w:rFonts w:ascii="Calibri" w:hAnsi="Calibri" w:cs="Calibri"/>
                <w:b/>
              </w:rPr>
            </w:pPr>
            <w:r w:rsidRPr="007A2794">
              <w:rPr>
                <w:rFonts w:ascii="Calibri" w:hAnsi="Calibri" w:cs="Calibri"/>
                <w:b/>
              </w:rPr>
              <w:t>CU-</w:t>
            </w:r>
            <w:r>
              <w:rPr>
                <w:rFonts w:ascii="Calibri" w:hAnsi="Calibri" w:cs="Calibri"/>
                <w:b/>
              </w:rPr>
              <w:t>10</w:t>
            </w:r>
          </w:p>
        </w:tc>
        <w:tc>
          <w:tcPr>
            <w:tcW w:w="4755" w:type="dxa"/>
            <w:gridSpan w:val="2"/>
            <w:shd w:val="clear" w:color="auto" w:fill="D9D9D9"/>
          </w:tcPr>
          <w:p w14:paraId="1DACFCB9" w14:textId="77777777" w:rsidR="00DC2BD7" w:rsidRPr="007A2794" w:rsidRDefault="00DC2BD7" w:rsidP="009029FF">
            <w:pPr>
              <w:rPr>
                <w:rFonts w:ascii="Calibri" w:hAnsi="Calibri" w:cs="Calibri"/>
                <w:b/>
              </w:rPr>
            </w:pPr>
            <w:r w:rsidRPr="007A2794">
              <w:rPr>
                <w:rFonts w:ascii="Calibri" w:hAnsi="Calibri" w:cs="Calibri"/>
                <w:b/>
              </w:rPr>
              <w:t>NOMBRE:</w:t>
            </w:r>
          </w:p>
          <w:p w14:paraId="1067FBD5" w14:textId="77777777" w:rsidR="00DC2BD7" w:rsidRPr="007A2794" w:rsidRDefault="00DC2BD7" w:rsidP="009029FF">
            <w:pPr>
              <w:rPr>
                <w:rFonts w:ascii="Calibri" w:hAnsi="Calibri" w:cs="Calibri"/>
              </w:rPr>
            </w:pPr>
            <w:r>
              <w:rPr>
                <w:rFonts w:ascii="Calibri" w:eastAsia="Arial Unicode MS" w:hAnsi="Calibri" w:cs="Calibri"/>
                <w:iCs/>
              </w:rPr>
              <w:t>Eliminar Orden de compra del cliente</w:t>
            </w:r>
          </w:p>
          <w:p w14:paraId="0034DDD2" w14:textId="77777777" w:rsidR="00DC2BD7" w:rsidRPr="007A2794" w:rsidRDefault="00DC2BD7" w:rsidP="009029FF">
            <w:pPr>
              <w:rPr>
                <w:rFonts w:ascii="Calibri" w:hAnsi="Calibri" w:cs="Calibri"/>
                <w:b/>
              </w:rPr>
            </w:pPr>
          </w:p>
        </w:tc>
      </w:tr>
      <w:tr w:rsidR="00DC2BD7" w:rsidRPr="007A2794" w14:paraId="2DE4CD9C" w14:textId="77777777" w:rsidTr="009029FF">
        <w:tc>
          <w:tcPr>
            <w:tcW w:w="6485" w:type="dxa"/>
            <w:gridSpan w:val="3"/>
          </w:tcPr>
          <w:p w14:paraId="193FF78A" w14:textId="77777777" w:rsidR="00DC2BD7" w:rsidRPr="007A2794" w:rsidRDefault="00DC2BD7" w:rsidP="009029FF">
            <w:pPr>
              <w:rPr>
                <w:rFonts w:ascii="Calibri" w:hAnsi="Calibri" w:cs="Calibri"/>
                <w:b/>
              </w:rPr>
            </w:pPr>
            <w:r w:rsidRPr="007A2794">
              <w:rPr>
                <w:rFonts w:ascii="Calibri" w:hAnsi="Calibri" w:cs="Calibri"/>
                <w:b/>
              </w:rPr>
              <w:t>COMPLEJIDAD:</w:t>
            </w:r>
          </w:p>
          <w:p w14:paraId="46082272" w14:textId="77777777" w:rsidR="00DC2BD7" w:rsidRPr="007A2794" w:rsidRDefault="00DC2BD7" w:rsidP="009029FF">
            <w:pPr>
              <w:jc w:val="both"/>
              <w:rPr>
                <w:rFonts w:ascii="Calibri" w:hAnsi="Calibri" w:cs="Calibri"/>
                <w:b/>
              </w:rPr>
            </w:pPr>
            <w:r w:rsidRPr="007A2794">
              <w:rPr>
                <w:rFonts w:ascii="Calibri" w:eastAsia="Arial Unicode MS" w:hAnsi="Calibri" w:cs="Calibri"/>
                <w:iCs/>
              </w:rPr>
              <w:t>Media</w:t>
            </w:r>
          </w:p>
        </w:tc>
        <w:tc>
          <w:tcPr>
            <w:tcW w:w="3173" w:type="dxa"/>
          </w:tcPr>
          <w:p w14:paraId="411E3848" w14:textId="77777777" w:rsidR="00DC2BD7" w:rsidRPr="007A2794" w:rsidRDefault="00DC2BD7" w:rsidP="009029FF">
            <w:pPr>
              <w:rPr>
                <w:rFonts w:ascii="Calibri" w:hAnsi="Calibri" w:cs="Calibri"/>
                <w:b/>
              </w:rPr>
            </w:pPr>
            <w:r w:rsidRPr="007A2794">
              <w:rPr>
                <w:rFonts w:ascii="Calibri" w:hAnsi="Calibri" w:cs="Calibri"/>
                <w:b/>
              </w:rPr>
              <w:t>PRIORIDAD:</w:t>
            </w:r>
          </w:p>
          <w:p w14:paraId="3F62019E" w14:textId="77777777" w:rsidR="00DC2BD7" w:rsidRPr="007A2794" w:rsidRDefault="00DC2BD7" w:rsidP="009029FF">
            <w:pPr>
              <w:rPr>
                <w:rFonts w:ascii="Calibri" w:hAnsi="Calibri" w:cs="Calibri"/>
                <w:b/>
              </w:rPr>
            </w:pPr>
            <w:r w:rsidRPr="007A2794">
              <w:rPr>
                <w:rFonts w:ascii="Calibri" w:eastAsia="Arial Unicode MS" w:hAnsi="Calibri" w:cs="Calibri"/>
                <w:iCs/>
              </w:rPr>
              <w:t>Alta</w:t>
            </w:r>
          </w:p>
        </w:tc>
      </w:tr>
      <w:tr w:rsidR="00DC2BD7" w:rsidRPr="007A2794" w14:paraId="2435BB8F" w14:textId="77777777" w:rsidTr="009029FF">
        <w:tc>
          <w:tcPr>
            <w:tcW w:w="9658" w:type="dxa"/>
            <w:gridSpan w:val="4"/>
          </w:tcPr>
          <w:p w14:paraId="3DB0B0E4" w14:textId="77777777" w:rsidR="00DC2BD7" w:rsidRPr="007A2794" w:rsidRDefault="00DC2BD7" w:rsidP="009029FF">
            <w:pPr>
              <w:rPr>
                <w:rFonts w:ascii="Calibri" w:hAnsi="Calibri" w:cs="Calibri"/>
                <w:b/>
              </w:rPr>
            </w:pPr>
            <w:r w:rsidRPr="007A2794">
              <w:rPr>
                <w:rFonts w:ascii="Calibri" w:hAnsi="Calibri" w:cs="Calibri"/>
                <w:b/>
              </w:rPr>
              <w:t>REQUERIMIENTO FUNCIONAL ASOCIADO:</w:t>
            </w:r>
          </w:p>
          <w:p w14:paraId="3E7EDECA" w14:textId="77777777" w:rsidR="00DC2BD7" w:rsidRPr="007A2794" w:rsidRDefault="00DC2BD7" w:rsidP="009029FF">
            <w:pPr>
              <w:jc w:val="both"/>
              <w:rPr>
                <w:rFonts w:ascii="Calibri" w:hAnsi="Calibri" w:cs="Calibri"/>
                <w:i/>
                <w:lang w:eastAsia="es-ES"/>
              </w:rPr>
            </w:pPr>
            <w:r>
              <w:rPr>
                <w:rFonts w:ascii="Calibri" w:hAnsi="Calibri" w:cs="Calibri"/>
                <w:i/>
                <w:lang w:eastAsia="es-ES"/>
              </w:rPr>
              <w:t>RF-7</w:t>
            </w:r>
          </w:p>
        </w:tc>
      </w:tr>
      <w:tr w:rsidR="00DC2BD7" w:rsidRPr="007A2794" w14:paraId="1DD5338F" w14:textId="77777777" w:rsidTr="009029FF">
        <w:tc>
          <w:tcPr>
            <w:tcW w:w="9658" w:type="dxa"/>
            <w:gridSpan w:val="4"/>
          </w:tcPr>
          <w:p w14:paraId="3C691E10" w14:textId="77777777" w:rsidR="00DC2BD7" w:rsidRPr="007A2794" w:rsidRDefault="00DC2BD7" w:rsidP="009029FF">
            <w:pPr>
              <w:rPr>
                <w:rFonts w:ascii="Calibri" w:hAnsi="Calibri" w:cs="Calibri"/>
                <w:b/>
              </w:rPr>
            </w:pPr>
            <w:r w:rsidRPr="007A2794">
              <w:rPr>
                <w:rFonts w:ascii="Calibri" w:hAnsi="Calibri" w:cs="Calibri"/>
                <w:b/>
              </w:rPr>
              <w:t>ACTORES:</w:t>
            </w:r>
          </w:p>
          <w:p w14:paraId="27B31FBC" w14:textId="77777777" w:rsidR="00DC2BD7" w:rsidRPr="007A2794" w:rsidRDefault="00DC2BD7" w:rsidP="009029FF">
            <w:pPr>
              <w:rPr>
                <w:rFonts w:ascii="Calibri" w:hAnsi="Calibri" w:cs="Calibri"/>
                <w:i/>
              </w:rPr>
            </w:pPr>
            <w:r w:rsidRPr="007A2794">
              <w:rPr>
                <w:rFonts w:ascii="Calibri" w:eastAsia="Arial Unicode MS" w:hAnsi="Calibri" w:cs="Calibri"/>
                <w:i/>
                <w:iCs/>
              </w:rPr>
              <w:lastRenderedPageBreak/>
              <w:t>Clientes, sistema web</w:t>
            </w:r>
            <w:r>
              <w:rPr>
                <w:rFonts w:ascii="Calibri" w:eastAsia="Arial Unicode MS" w:hAnsi="Calibri" w:cs="Calibri"/>
                <w:i/>
                <w:iCs/>
              </w:rPr>
              <w:t>, administrador</w:t>
            </w:r>
          </w:p>
        </w:tc>
      </w:tr>
      <w:tr w:rsidR="00DC2BD7" w:rsidRPr="007A2794" w14:paraId="4279C6E3" w14:textId="77777777" w:rsidTr="009029FF">
        <w:tc>
          <w:tcPr>
            <w:tcW w:w="9658" w:type="dxa"/>
            <w:gridSpan w:val="4"/>
          </w:tcPr>
          <w:p w14:paraId="1727BAA3" w14:textId="77777777" w:rsidR="00DC2BD7" w:rsidRPr="007A2794" w:rsidRDefault="00DC2BD7" w:rsidP="009029FF">
            <w:pPr>
              <w:rPr>
                <w:rFonts w:ascii="Calibri" w:hAnsi="Calibri" w:cs="Calibri"/>
                <w:b/>
              </w:rPr>
            </w:pPr>
            <w:r w:rsidRPr="007A2794">
              <w:rPr>
                <w:rFonts w:ascii="Calibri" w:hAnsi="Calibri" w:cs="Calibri"/>
                <w:b/>
              </w:rPr>
              <w:lastRenderedPageBreak/>
              <w:t>CASOS DE USO ASOCIADOS:</w:t>
            </w:r>
          </w:p>
          <w:p w14:paraId="6A2FAFD7" w14:textId="77777777" w:rsidR="00DC2BD7" w:rsidRPr="007A2794" w:rsidRDefault="00DC2BD7" w:rsidP="009029FF">
            <w:pPr>
              <w:widowControl w:val="0"/>
              <w:suppressAutoHyphens w:val="0"/>
              <w:spacing w:line="240" w:lineRule="atLeast"/>
              <w:rPr>
                <w:rFonts w:ascii="Calibri" w:eastAsia="Arial Unicode MS" w:hAnsi="Calibri" w:cs="Calibri"/>
                <w:i/>
                <w:iCs/>
              </w:rPr>
            </w:pPr>
            <w:r w:rsidRPr="007A2794">
              <w:rPr>
                <w:rFonts w:ascii="Calibri" w:eastAsia="Arial Unicode MS" w:hAnsi="Calibri" w:cs="Calibri"/>
                <w:i/>
                <w:iCs/>
              </w:rPr>
              <w:t xml:space="preserve">Se extiende de CU-4: Ingresar orden de compra </w:t>
            </w:r>
          </w:p>
        </w:tc>
      </w:tr>
      <w:tr w:rsidR="00DC2BD7" w:rsidRPr="007A2794" w14:paraId="4CEA702E" w14:textId="77777777" w:rsidTr="009029FF">
        <w:tc>
          <w:tcPr>
            <w:tcW w:w="9658" w:type="dxa"/>
            <w:gridSpan w:val="4"/>
          </w:tcPr>
          <w:p w14:paraId="54CFCF00" w14:textId="77777777" w:rsidR="00DC2BD7" w:rsidRPr="007A2794" w:rsidRDefault="00DC2BD7" w:rsidP="009029FF">
            <w:pPr>
              <w:rPr>
                <w:rFonts w:ascii="Calibri" w:hAnsi="Calibri" w:cs="Calibri"/>
                <w:lang w:eastAsia="es-ES"/>
              </w:rPr>
            </w:pPr>
            <w:r w:rsidRPr="007A2794">
              <w:rPr>
                <w:rFonts w:ascii="Calibri" w:hAnsi="Calibri" w:cs="Calibri"/>
                <w:b/>
              </w:rPr>
              <w:t>DESCRIPCIÓN:</w:t>
            </w:r>
          </w:p>
          <w:p w14:paraId="4345195A" w14:textId="77777777" w:rsidR="00DC2BD7" w:rsidRPr="007A2794" w:rsidRDefault="00DC2BD7" w:rsidP="009029FF">
            <w:pPr>
              <w:rPr>
                <w:rFonts w:ascii="Calibri" w:hAnsi="Calibri" w:cs="Calibri"/>
                <w:b/>
              </w:rPr>
            </w:pPr>
            <w:r>
              <w:rPr>
                <w:rFonts w:ascii="Calibri" w:eastAsia="Arial Unicode MS" w:hAnsi="Calibri" w:cs="Calibri"/>
                <w:i/>
                <w:iCs/>
              </w:rPr>
              <w:t>P</w:t>
            </w:r>
            <w:r w:rsidRPr="00635EE7">
              <w:rPr>
                <w:rFonts w:ascii="Calibri" w:eastAsia="Arial Unicode MS" w:hAnsi="Calibri" w:cs="Calibri"/>
                <w:i/>
                <w:iCs/>
              </w:rPr>
              <w:t>ermite al cliente eliminar una orden de compra previamente realizada en la plataforma de venta en línea. El cliente puede revisar su historial de órdenes, seleccionar la orden que desea eliminar y confirmar su eliminación.</w:t>
            </w:r>
          </w:p>
        </w:tc>
      </w:tr>
      <w:tr w:rsidR="00DC2BD7" w:rsidRPr="007A2794" w14:paraId="658E616C" w14:textId="77777777" w:rsidTr="009029FF">
        <w:tc>
          <w:tcPr>
            <w:tcW w:w="9658" w:type="dxa"/>
            <w:gridSpan w:val="4"/>
            <w:tcBorders>
              <w:bottom w:val="single" w:sz="4" w:space="0" w:color="auto"/>
            </w:tcBorders>
          </w:tcPr>
          <w:p w14:paraId="58DE706C" w14:textId="77777777" w:rsidR="00DC2BD7" w:rsidRPr="007A2794" w:rsidRDefault="00DC2BD7" w:rsidP="009029FF">
            <w:pPr>
              <w:rPr>
                <w:rFonts w:ascii="Calibri" w:hAnsi="Calibri" w:cs="Calibri"/>
                <w:b/>
              </w:rPr>
            </w:pPr>
            <w:r w:rsidRPr="007A2794">
              <w:rPr>
                <w:rFonts w:ascii="Calibri" w:hAnsi="Calibri" w:cs="Calibri"/>
                <w:b/>
              </w:rPr>
              <w:t>NOTAS:</w:t>
            </w:r>
          </w:p>
          <w:p w14:paraId="688BC5A9" w14:textId="77777777" w:rsidR="00DC2BD7" w:rsidRPr="00635EE7" w:rsidRDefault="00DC2BD7" w:rsidP="00DC2BD7">
            <w:pPr>
              <w:numPr>
                <w:ilvl w:val="0"/>
                <w:numId w:val="170"/>
              </w:numPr>
              <w:rPr>
                <w:rFonts w:ascii="Calibri" w:hAnsi="Calibri" w:cs="Calibri"/>
                <w:i/>
                <w:lang w:eastAsia="es-ES"/>
              </w:rPr>
            </w:pPr>
            <w:r w:rsidRPr="00635EE7">
              <w:rPr>
                <w:rFonts w:ascii="Calibri" w:hAnsi="Calibri" w:cs="Calibri"/>
                <w:i/>
                <w:lang w:eastAsia="es-ES"/>
              </w:rPr>
              <w:t>El cliente debe estar registrado e iniciar sesión en la plataforma para utilizar esta funcionalidad.</w:t>
            </w:r>
          </w:p>
          <w:p w14:paraId="552AC9D9" w14:textId="77777777" w:rsidR="00DC2BD7" w:rsidRPr="007A2794" w:rsidRDefault="00DC2BD7" w:rsidP="00DC2BD7">
            <w:pPr>
              <w:numPr>
                <w:ilvl w:val="0"/>
                <w:numId w:val="170"/>
              </w:numPr>
              <w:rPr>
                <w:rFonts w:ascii="Calibri" w:hAnsi="Calibri" w:cs="Calibri"/>
                <w:i/>
              </w:rPr>
            </w:pPr>
            <w:r w:rsidRPr="00635EE7">
              <w:rPr>
                <w:rFonts w:ascii="Calibri" w:hAnsi="Calibri" w:cs="Calibri"/>
                <w:i/>
                <w:lang w:eastAsia="es-ES"/>
              </w:rPr>
              <w:t>La eliminación de una orden de compra implica la eliminación de todos los productos asociados a dicha orden.</w:t>
            </w:r>
          </w:p>
        </w:tc>
      </w:tr>
      <w:tr w:rsidR="00DC2BD7" w:rsidRPr="007A2794" w14:paraId="625273C9" w14:textId="77777777" w:rsidTr="009029FF">
        <w:tc>
          <w:tcPr>
            <w:tcW w:w="9658" w:type="dxa"/>
            <w:gridSpan w:val="4"/>
            <w:tcBorders>
              <w:bottom w:val="single" w:sz="4" w:space="0" w:color="auto"/>
            </w:tcBorders>
          </w:tcPr>
          <w:p w14:paraId="223C530A" w14:textId="77777777" w:rsidR="00DC2BD7" w:rsidRDefault="00DC2BD7" w:rsidP="009029FF">
            <w:pPr>
              <w:rPr>
                <w:rFonts w:ascii="Calibri" w:hAnsi="Calibri" w:cs="Calibri"/>
                <w:b/>
              </w:rPr>
            </w:pPr>
            <w:r w:rsidRPr="007A2794">
              <w:rPr>
                <w:rFonts w:ascii="Calibri" w:hAnsi="Calibri" w:cs="Calibri"/>
                <w:b/>
              </w:rPr>
              <w:t xml:space="preserve">CRITERIOS DE ACEPTACIÓN: </w:t>
            </w:r>
          </w:p>
          <w:p w14:paraId="7F4A6233" w14:textId="77777777" w:rsidR="00DC2BD7" w:rsidRPr="00635EE7" w:rsidRDefault="00DC2BD7" w:rsidP="00DC2BD7">
            <w:pPr>
              <w:numPr>
                <w:ilvl w:val="0"/>
                <w:numId w:val="171"/>
              </w:numPr>
              <w:rPr>
                <w:rFonts w:ascii="Calibri" w:hAnsi="Calibri" w:cs="Calibri"/>
                <w:bCs/>
                <w:i/>
                <w:iCs/>
              </w:rPr>
            </w:pPr>
            <w:r w:rsidRPr="00635EE7">
              <w:rPr>
                <w:rFonts w:ascii="Calibri" w:hAnsi="Calibri" w:cs="Calibri"/>
                <w:bCs/>
                <w:i/>
                <w:iCs/>
              </w:rPr>
              <w:t>El cliente puede seleccionar una orden de compra válida para eliminar.</w:t>
            </w:r>
          </w:p>
          <w:p w14:paraId="63A627E0" w14:textId="77777777" w:rsidR="00DC2BD7" w:rsidRPr="00635EE7" w:rsidRDefault="00DC2BD7" w:rsidP="00DC2BD7">
            <w:pPr>
              <w:numPr>
                <w:ilvl w:val="0"/>
                <w:numId w:val="171"/>
              </w:numPr>
              <w:rPr>
                <w:rFonts w:ascii="Calibri" w:hAnsi="Calibri" w:cs="Calibri"/>
                <w:bCs/>
                <w:i/>
                <w:iCs/>
              </w:rPr>
            </w:pPr>
            <w:r w:rsidRPr="00635EE7">
              <w:rPr>
                <w:rFonts w:ascii="Calibri" w:hAnsi="Calibri" w:cs="Calibri"/>
                <w:bCs/>
                <w:i/>
                <w:iCs/>
              </w:rPr>
              <w:t>Al confirmar la eliminación, la orden de compra y todos sus productos asociados se eliminan correctamente del sistema.</w:t>
            </w:r>
          </w:p>
          <w:p w14:paraId="7854A532" w14:textId="77777777" w:rsidR="00DC2BD7" w:rsidRPr="007A2794" w:rsidRDefault="00DC2BD7" w:rsidP="00DC2BD7">
            <w:pPr>
              <w:numPr>
                <w:ilvl w:val="0"/>
                <w:numId w:val="171"/>
              </w:numPr>
              <w:rPr>
                <w:rFonts w:ascii="Calibri" w:hAnsi="Calibri" w:cs="Calibri"/>
                <w:b/>
              </w:rPr>
            </w:pPr>
            <w:r w:rsidRPr="00635EE7">
              <w:rPr>
                <w:rFonts w:ascii="Calibri" w:hAnsi="Calibri" w:cs="Calibri"/>
                <w:bCs/>
                <w:i/>
                <w:iCs/>
              </w:rPr>
              <w:t>La eliminación de la orden de compra no afecta el historial de otras órdenes del cliente.</w:t>
            </w:r>
          </w:p>
        </w:tc>
      </w:tr>
      <w:tr w:rsidR="00DC2BD7" w:rsidRPr="007A2794" w14:paraId="3C288AF8" w14:textId="77777777" w:rsidTr="009029FF">
        <w:trPr>
          <w:trHeight w:val="345"/>
        </w:trPr>
        <w:tc>
          <w:tcPr>
            <w:tcW w:w="9658" w:type="dxa"/>
            <w:gridSpan w:val="4"/>
            <w:tcBorders>
              <w:bottom w:val="single" w:sz="4" w:space="0" w:color="auto"/>
            </w:tcBorders>
            <w:shd w:val="clear" w:color="auto" w:fill="D9D9D9"/>
          </w:tcPr>
          <w:p w14:paraId="1030D358" w14:textId="77777777" w:rsidR="00DC2BD7" w:rsidRPr="007A2794" w:rsidRDefault="00DC2BD7" w:rsidP="009029FF">
            <w:pPr>
              <w:autoSpaceDE w:val="0"/>
              <w:autoSpaceDN w:val="0"/>
              <w:adjustRightInd w:val="0"/>
              <w:rPr>
                <w:rFonts w:ascii="Calibri" w:hAnsi="Calibri" w:cs="Calibri"/>
                <w:b/>
              </w:rPr>
            </w:pPr>
            <w:r w:rsidRPr="007A2794">
              <w:rPr>
                <w:rFonts w:ascii="Calibri" w:hAnsi="Calibri" w:cs="Calibri"/>
                <w:b/>
              </w:rPr>
              <w:t xml:space="preserve">ESCENARIOS: </w:t>
            </w:r>
          </w:p>
        </w:tc>
      </w:tr>
      <w:tr w:rsidR="00DC2BD7" w:rsidRPr="007A2794" w14:paraId="1F106E89" w14:textId="77777777" w:rsidTr="009029FF">
        <w:trPr>
          <w:trHeight w:val="1674"/>
        </w:trPr>
        <w:tc>
          <w:tcPr>
            <w:tcW w:w="1134" w:type="dxa"/>
            <w:tcBorders>
              <w:bottom w:val="single" w:sz="4" w:space="0" w:color="auto"/>
            </w:tcBorders>
          </w:tcPr>
          <w:p w14:paraId="7A68282D" w14:textId="77777777" w:rsidR="00DC2BD7" w:rsidRPr="007A2794" w:rsidRDefault="00DC2BD7" w:rsidP="009029FF">
            <w:pPr>
              <w:autoSpaceDE w:val="0"/>
              <w:autoSpaceDN w:val="0"/>
              <w:adjustRightInd w:val="0"/>
              <w:rPr>
                <w:rFonts w:ascii="Calibri" w:hAnsi="Calibri" w:cs="Calibri"/>
                <w:i/>
                <w:lang w:eastAsia="es-ES"/>
              </w:rPr>
            </w:pPr>
            <w:r w:rsidRPr="007A2794">
              <w:rPr>
                <w:rFonts w:ascii="Calibri" w:eastAsia="Arial Unicode MS" w:hAnsi="Calibri" w:cs="Calibri"/>
              </w:rPr>
              <w:t>ES-</w:t>
            </w:r>
            <w:r>
              <w:rPr>
                <w:rFonts w:ascii="Calibri" w:eastAsia="Arial Unicode MS" w:hAnsi="Calibri" w:cs="Calibri"/>
              </w:rPr>
              <w:t>10</w:t>
            </w:r>
            <w:r w:rsidRPr="007A2794">
              <w:rPr>
                <w:rFonts w:ascii="Calibri" w:eastAsia="Arial Unicode MS" w:hAnsi="Calibri" w:cs="Calibri"/>
              </w:rPr>
              <w:t xml:space="preserve">.1     </w:t>
            </w:r>
          </w:p>
          <w:p w14:paraId="08DA4F9F" w14:textId="77777777" w:rsidR="00DC2BD7" w:rsidRPr="007A2794"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3A2D313F"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635EE7">
              <w:rPr>
                <w:rFonts w:ascii="Calibri" w:hAnsi="Calibri" w:cs="Calibri"/>
                <w:i/>
                <w:iCs/>
              </w:rPr>
              <w:t>Eliminación de orden de compra exitosa.</w:t>
            </w:r>
          </w:p>
          <w:p w14:paraId="72C71759"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635EE7">
              <w:rPr>
                <w:rFonts w:ascii="Calibri" w:eastAsia="Arial Unicode MS" w:hAnsi="Calibri" w:cs="Calibri"/>
                <w:i/>
              </w:rPr>
              <w:t>El cliente inicia sesión en la plataforma, accede a su historial de órdenes de compra, selecciona una orden válida para eliminar y confirma la eliminación.</w:t>
            </w:r>
          </w:p>
          <w:p w14:paraId="5AD7ACE3" w14:textId="77777777" w:rsidR="00DC2BD7" w:rsidRPr="007A2794" w:rsidRDefault="00DC2BD7" w:rsidP="009029FF">
            <w:pPr>
              <w:autoSpaceDE w:val="0"/>
              <w:autoSpaceDN w:val="0"/>
              <w:adjustRightInd w:val="0"/>
              <w:rPr>
                <w:rFonts w:ascii="Calibri" w:hAnsi="Calibri" w:cs="Calibri"/>
                <w:b/>
              </w:rPr>
            </w:pPr>
            <w:r w:rsidRPr="00616FE4">
              <w:rPr>
                <w:rFonts w:ascii="Calibri" w:eastAsia="Arial Unicode MS" w:hAnsi="Calibri" w:cs="Calibri"/>
                <w:b/>
                <w:bCs/>
                <w:i/>
              </w:rPr>
              <w:t>RESULTADOS:</w:t>
            </w:r>
            <w:r>
              <w:rPr>
                <w:rFonts w:ascii="Calibri" w:eastAsia="Arial Unicode MS" w:hAnsi="Calibri" w:cs="Calibri"/>
                <w:b/>
                <w:bCs/>
                <w:i/>
              </w:rPr>
              <w:t xml:space="preserve"> </w:t>
            </w:r>
            <w:r w:rsidRPr="00635EE7">
              <w:rPr>
                <w:rFonts w:ascii="Calibri" w:eastAsia="Arial Unicode MS" w:hAnsi="Calibri" w:cs="Calibri"/>
                <w:i/>
              </w:rPr>
              <w:t>La orden de compra y todos sus productos asociados se eliminan correctamente del sistema. El cliente recibe una notificación de que la eliminación ha sido exitosa.</w:t>
            </w:r>
          </w:p>
        </w:tc>
      </w:tr>
      <w:tr w:rsidR="00DC2BD7" w:rsidRPr="007A2794" w14:paraId="61EBAFC7" w14:textId="77777777" w:rsidTr="009029FF">
        <w:trPr>
          <w:trHeight w:val="1674"/>
        </w:trPr>
        <w:tc>
          <w:tcPr>
            <w:tcW w:w="1134" w:type="dxa"/>
            <w:tcBorders>
              <w:bottom w:val="single" w:sz="4" w:space="0" w:color="auto"/>
            </w:tcBorders>
          </w:tcPr>
          <w:p w14:paraId="546D5117" w14:textId="77777777" w:rsidR="00DC2BD7" w:rsidRPr="007A2794" w:rsidRDefault="00DC2BD7" w:rsidP="009029FF">
            <w:pPr>
              <w:autoSpaceDE w:val="0"/>
              <w:autoSpaceDN w:val="0"/>
              <w:adjustRightInd w:val="0"/>
              <w:rPr>
                <w:rFonts w:ascii="Calibri" w:hAnsi="Calibri" w:cs="Calibri"/>
                <w:i/>
                <w:lang w:eastAsia="es-ES"/>
              </w:rPr>
            </w:pPr>
            <w:r w:rsidRPr="007A2794">
              <w:rPr>
                <w:rFonts w:ascii="Calibri" w:eastAsia="Arial Unicode MS" w:hAnsi="Calibri" w:cs="Calibri"/>
              </w:rPr>
              <w:t>ES-</w:t>
            </w:r>
            <w:r>
              <w:rPr>
                <w:rFonts w:ascii="Calibri" w:eastAsia="Arial Unicode MS" w:hAnsi="Calibri" w:cs="Calibri"/>
              </w:rPr>
              <w:t>10</w:t>
            </w:r>
            <w:r w:rsidRPr="007A2794">
              <w:rPr>
                <w:rFonts w:ascii="Calibri" w:eastAsia="Arial Unicode MS" w:hAnsi="Calibri" w:cs="Calibri"/>
              </w:rPr>
              <w:t xml:space="preserve">.2     </w:t>
            </w:r>
          </w:p>
          <w:p w14:paraId="00CCB899" w14:textId="77777777" w:rsidR="00DC2BD7" w:rsidRPr="007A2794" w:rsidRDefault="00DC2BD7" w:rsidP="009029F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48D285DF"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635EE7">
              <w:rPr>
                <w:rFonts w:ascii="Calibri" w:hAnsi="Calibri" w:cs="Calibri"/>
                <w:i/>
                <w:iCs/>
              </w:rPr>
              <w:t>Confirmación de eliminación cancelada por el cliente.</w:t>
            </w:r>
          </w:p>
          <w:p w14:paraId="4F669002"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635EE7">
              <w:rPr>
                <w:rFonts w:ascii="Calibri" w:eastAsia="Arial Unicode MS" w:hAnsi="Calibri" w:cs="Calibri"/>
                <w:i/>
              </w:rPr>
              <w:t>El cliente selecciona una orden de compra para eliminar, pero decide cancelar la acción antes de confirmar.</w:t>
            </w:r>
          </w:p>
          <w:p w14:paraId="2CAF736C" w14:textId="77777777" w:rsidR="00DC2BD7" w:rsidRPr="007A2794" w:rsidRDefault="00DC2BD7" w:rsidP="009029FF">
            <w:pPr>
              <w:autoSpaceDE w:val="0"/>
              <w:autoSpaceDN w:val="0"/>
              <w:adjustRightInd w:val="0"/>
              <w:rPr>
                <w:rFonts w:ascii="Calibri" w:hAnsi="Calibri" w:cs="Calibri"/>
                <w:b/>
              </w:rPr>
            </w:pPr>
            <w:r w:rsidRPr="00616FE4">
              <w:rPr>
                <w:rFonts w:ascii="Calibri" w:eastAsia="Arial Unicode MS" w:hAnsi="Calibri" w:cs="Calibri"/>
                <w:b/>
                <w:bCs/>
                <w:i/>
              </w:rPr>
              <w:t>RESULTADOS:</w:t>
            </w:r>
            <w:r>
              <w:rPr>
                <w:rFonts w:ascii="Calibri" w:eastAsia="Arial Unicode MS" w:hAnsi="Calibri" w:cs="Calibri"/>
                <w:b/>
                <w:bCs/>
                <w:i/>
              </w:rPr>
              <w:t xml:space="preserve"> </w:t>
            </w:r>
            <w:r w:rsidRPr="00635EE7">
              <w:rPr>
                <w:rFonts w:ascii="Calibri" w:eastAsia="Arial Unicode MS" w:hAnsi="Calibri" w:cs="Calibri"/>
                <w:i/>
              </w:rPr>
              <w:t>El sistema no realiza ninguna eliminación y muestra un mensaje indicando que la acción ha sido cancelada.</w:t>
            </w:r>
          </w:p>
        </w:tc>
      </w:tr>
      <w:tr w:rsidR="00DC2BD7" w:rsidRPr="007A2794" w14:paraId="5AD94787" w14:textId="77777777" w:rsidTr="009029FF">
        <w:trPr>
          <w:trHeight w:val="1674"/>
        </w:trPr>
        <w:tc>
          <w:tcPr>
            <w:tcW w:w="1134" w:type="dxa"/>
            <w:tcBorders>
              <w:bottom w:val="single" w:sz="4" w:space="0" w:color="auto"/>
            </w:tcBorders>
          </w:tcPr>
          <w:p w14:paraId="29C35251" w14:textId="77777777" w:rsidR="00DC2BD7" w:rsidRPr="007A2794" w:rsidRDefault="00DC2BD7" w:rsidP="009029FF">
            <w:pPr>
              <w:autoSpaceDE w:val="0"/>
              <w:autoSpaceDN w:val="0"/>
              <w:adjustRightInd w:val="0"/>
              <w:rPr>
                <w:rFonts w:ascii="Calibri" w:hAnsi="Calibri" w:cs="Calibri"/>
                <w:i/>
                <w:lang w:eastAsia="es-ES"/>
              </w:rPr>
            </w:pPr>
            <w:r w:rsidRPr="007A2794">
              <w:rPr>
                <w:rFonts w:ascii="Calibri" w:eastAsia="Arial Unicode MS" w:hAnsi="Calibri" w:cs="Calibri"/>
              </w:rPr>
              <w:t>ES-</w:t>
            </w:r>
            <w:r>
              <w:rPr>
                <w:rFonts w:ascii="Calibri" w:eastAsia="Arial Unicode MS" w:hAnsi="Calibri" w:cs="Calibri"/>
              </w:rPr>
              <w:t>10</w:t>
            </w:r>
            <w:r w:rsidRPr="007A2794">
              <w:rPr>
                <w:rFonts w:ascii="Calibri" w:eastAsia="Arial Unicode MS" w:hAnsi="Calibri" w:cs="Calibri"/>
              </w:rPr>
              <w:t xml:space="preserve">.3     </w:t>
            </w:r>
          </w:p>
          <w:p w14:paraId="4539ABEA" w14:textId="77777777" w:rsidR="00DC2BD7" w:rsidRPr="007A2794" w:rsidRDefault="00DC2BD7" w:rsidP="009029F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50851C94"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635EE7">
              <w:rPr>
                <w:rFonts w:ascii="Calibri" w:hAnsi="Calibri" w:cs="Calibri"/>
                <w:i/>
                <w:iCs/>
              </w:rPr>
              <w:t>Intento de eliminar una orden de compra inexistente.</w:t>
            </w:r>
          </w:p>
          <w:p w14:paraId="1DA63B2D"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635EE7">
              <w:rPr>
                <w:rFonts w:ascii="Calibri" w:eastAsia="Arial Unicode MS" w:hAnsi="Calibri" w:cs="Calibri"/>
                <w:i/>
              </w:rPr>
              <w:t>El cliente intenta eliminar una orden de compra que no existe en su historial.</w:t>
            </w:r>
          </w:p>
          <w:p w14:paraId="0D38E5EC" w14:textId="77777777" w:rsidR="00DC2BD7" w:rsidRPr="007A2794" w:rsidRDefault="00DC2BD7" w:rsidP="009029FF">
            <w:pPr>
              <w:autoSpaceDE w:val="0"/>
              <w:autoSpaceDN w:val="0"/>
              <w:adjustRightInd w:val="0"/>
              <w:rPr>
                <w:rFonts w:ascii="Calibri" w:hAnsi="Calibri" w:cs="Calibri"/>
                <w:b/>
                <w:bCs/>
              </w:rPr>
            </w:pPr>
            <w:r w:rsidRPr="00616FE4">
              <w:rPr>
                <w:rFonts w:ascii="Calibri" w:eastAsia="Arial Unicode MS" w:hAnsi="Calibri" w:cs="Calibri"/>
                <w:b/>
                <w:bCs/>
                <w:i/>
              </w:rPr>
              <w:t>RESULTADOS:</w:t>
            </w:r>
            <w:r>
              <w:rPr>
                <w:rFonts w:ascii="Calibri" w:eastAsia="Arial Unicode MS" w:hAnsi="Calibri" w:cs="Calibri"/>
                <w:b/>
                <w:bCs/>
                <w:i/>
              </w:rPr>
              <w:t xml:space="preserve"> </w:t>
            </w:r>
            <w:r w:rsidRPr="00635EE7">
              <w:rPr>
                <w:rFonts w:ascii="Calibri" w:eastAsia="Arial Unicode MS" w:hAnsi="Calibri" w:cs="Calibri"/>
                <w:i/>
              </w:rPr>
              <w:t>El sistema muestra un mensaje de error indicando que la orden de compra seleccionada no existe. No se realiza ninguna eliminación en el sistema.</w:t>
            </w:r>
          </w:p>
        </w:tc>
      </w:tr>
      <w:tr w:rsidR="00DC2BD7" w:rsidRPr="007A2794" w14:paraId="21A5AA90" w14:textId="77777777" w:rsidTr="009029FF">
        <w:trPr>
          <w:trHeight w:val="1674"/>
        </w:trPr>
        <w:tc>
          <w:tcPr>
            <w:tcW w:w="1134" w:type="dxa"/>
            <w:tcBorders>
              <w:bottom w:val="single" w:sz="4" w:space="0" w:color="auto"/>
            </w:tcBorders>
          </w:tcPr>
          <w:p w14:paraId="5C99FA1B" w14:textId="77777777" w:rsidR="00DC2BD7" w:rsidRPr="007A2794" w:rsidRDefault="00DC2BD7" w:rsidP="009029FF">
            <w:pPr>
              <w:autoSpaceDE w:val="0"/>
              <w:autoSpaceDN w:val="0"/>
              <w:adjustRightInd w:val="0"/>
              <w:rPr>
                <w:rFonts w:ascii="Calibri" w:hAnsi="Calibri" w:cs="Calibri"/>
                <w:i/>
                <w:lang w:eastAsia="es-ES"/>
              </w:rPr>
            </w:pPr>
            <w:r w:rsidRPr="007A2794">
              <w:rPr>
                <w:rFonts w:ascii="Calibri" w:eastAsia="Arial Unicode MS" w:hAnsi="Calibri" w:cs="Calibri"/>
              </w:rPr>
              <w:t>ES-</w:t>
            </w:r>
            <w:r>
              <w:rPr>
                <w:rFonts w:ascii="Calibri" w:eastAsia="Arial Unicode MS" w:hAnsi="Calibri" w:cs="Calibri"/>
              </w:rPr>
              <w:t>10</w:t>
            </w:r>
            <w:r w:rsidRPr="007A2794">
              <w:rPr>
                <w:rFonts w:ascii="Calibri" w:eastAsia="Arial Unicode MS" w:hAnsi="Calibri" w:cs="Calibri"/>
              </w:rPr>
              <w:t xml:space="preserve">.4    </w:t>
            </w:r>
          </w:p>
          <w:p w14:paraId="1A1CC583" w14:textId="77777777" w:rsidR="00DC2BD7" w:rsidRPr="007A2794" w:rsidRDefault="00DC2BD7" w:rsidP="009029F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5CD1F50D" w14:textId="77777777" w:rsidR="00DC2BD7" w:rsidRDefault="00DC2BD7" w:rsidP="009029FF">
            <w:pPr>
              <w:autoSpaceDE w:val="0"/>
              <w:autoSpaceDN w:val="0"/>
              <w:adjustRightInd w:val="0"/>
              <w:rPr>
                <w:rFonts w:ascii="Calibri" w:hAnsi="Calibri" w:cs="Calibri"/>
                <w:i/>
                <w:iCs/>
              </w:rPr>
            </w:pPr>
            <w:r w:rsidRPr="00FB6830">
              <w:rPr>
                <w:rFonts w:ascii="Calibri" w:hAnsi="Calibri" w:cs="Calibri"/>
                <w:b/>
                <w:bCs/>
              </w:rPr>
              <w:t xml:space="preserve">DESCRIPCIÓN: </w:t>
            </w:r>
            <w:r w:rsidRPr="00635EE7">
              <w:rPr>
                <w:rFonts w:ascii="Calibri" w:hAnsi="Calibri" w:cs="Calibri"/>
                <w:i/>
                <w:iCs/>
              </w:rPr>
              <w:t>Error en el proceso de eliminación de la orden de compra.</w:t>
            </w:r>
          </w:p>
          <w:p w14:paraId="7DB2D1FB" w14:textId="77777777" w:rsidR="00DC2BD7" w:rsidRDefault="00DC2BD7" w:rsidP="009029FF">
            <w:pPr>
              <w:autoSpaceDE w:val="0"/>
              <w:autoSpaceDN w:val="0"/>
              <w:adjustRightInd w:val="0"/>
              <w:rPr>
                <w:rFonts w:ascii="Calibri" w:eastAsia="Arial Unicode MS" w:hAnsi="Calibri" w:cs="Calibri"/>
                <w:i/>
              </w:rPr>
            </w:pPr>
            <w:r w:rsidRPr="00FB6830">
              <w:rPr>
                <w:rFonts w:ascii="Calibri" w:hAnsi="Calibri" w:cs="Calibri"/>
                <w:b/>
                <w:bCs/>
              </w:rPr>
              <w:t>SUPOSICIONES/ASUNCIONES</w:t>
            </w:r>
            <w:r w:rsidRPr="00FB6830">
              <w:rPr>
                <w:rFonts w:ascii="Calibri" w:eastAsia="Arial Unicode MS" w:hAnsi="Calibri" w:cs="Calibri"/>
                <w:b/>
                <w:bCs/>
                <w:iCs/>
              </w:rPr>
              <w:t xml:space="preserve">: </w:t>
            </w:r>
            <w:r w:rsidRPr="00635EE7">
              <w:rPr>
                <w:rFonts w:ascii="Calibri" w:eastAsia="Arial Unicode MS" w:hAnsi="Calibri" w:cs="Calibri"/>
                <w:i/>
              </w:rPr>
              <w:t>Durante el proceso de eliminación de la orden de compra, se produce un error técnico o de conexión.</w:t>
            </w:r>
          </w:p>
          <w:p w14:paraId="502E775A" w14:textId="77777777" w:rsidR="00DC2BD7" w:rsidRPr="007A2794" w:rsidRDefault="00DC2BD7" w:rsidP="009029FF">
            <w:pPr>
              <w:autoSpaceDE w:val="0"/>
              <w:autoSpaceDN w:val="0"/>
              <w:adjustRightInd w:val="0"/>
              <w:rPr>
                <w:rFonts w:ascii="Calibri" w:hAnsi="Calibri" w:cs="Calibri"/>
                <w:b/>
                <w:bCs/>
              </w:rPr>
            </w:pPr>
            <w:r w:rsidRPr="00616FE4">
              <w:rPr>
                <w:rFonts w:ascii="Calibri" w:eastAsia="Arial Unicode MS" w:hAnsi="Calibri" w:cs="Calibri"/>
                <w:b/>
                <w:bCs/>
                <w:i/>
              </w:rPr>
              <w:t>RESULTADOS:</w:t>
            </w:r>
            <w:r>
              <w:rPr>
                <w:rFonts w:ascii="Calibri" w:eastAsia="Arial Unicode MS" w:hAnsi="Calibri" w:cs="Calibri"/>
                <w:b/>
                <w:bCs/>
                <w:i/>
              </w:rPr>
              <w:t xml:space="preserve"> </w:t>
            </w:r>
            <w:r w:rsidRPr="00635EE7">
              <w:rPr>
                <w:rFonts w:ascii="Calibri" w:eastAsia="Arial Unicode MS" w:hAnsi="Calibri" w:cs="Calibri"/>
                <w:i/>
              </w:rPr>
              <w:t>El sistema muestra un mensaje de error indicando que no se pudo completar la eliminación debido a un problema técnico. Se sugiere al cliente intentar nuevamente más tarde.</w:t>
            </w:r>
          </w:p>
        </w:tc>
      </w:tr>
      <w:tr w:rsidR="00DC2BD7" w:rsidRPr="007A2794" w14:paraId="1F5B1DED" w14:textId="77777777" w:rsidTr="009029FF">
        <w:tc>
          <w:tcPr>
            <w:tcW w:w="9658" w:type="dxa"/>
            <w:gridSpan w:val="4"/>
          </w:tcPr>
          <w:p w14:paraId="6B8D1B3F" w14:textId="77777777" w:rsidR="00DC2BD7" w:rsidRPr="00920C8A" w:rsidRDefault="00DC2BD7" w:rsidP="009029FF">
            <w:pPr>
              <w:rPr>
                <w:rFonts w:ascii="Calibri" w:hAnsi="Calibri" w:cs="Calibri"/>
                <w:b/>
              </w:rPr>
            </w:pPr>
            <w:r w:rsidRPr="007A2794">
              <w:rPr>
                <w:rFonts w:ascii="Calibri" w:hAnsi="Calibri" w:cs="Calibri"/>
                <w:b/>
              </w:rPr>
              <w:t>REQUERIMIENTOS ESPECIALES - REGLAS DEL NEGOCIO Y DEL SISTEMA:</w:t>
            </w:r>
          </w:p>
        </w:tc>
      </w:tr>
      <w:tr w:rsidR="00DC2BD7" w:rsidRPr="007A2794" w14:paraId="298A1BAA" w14:textId="77777777" w:rsidTr="009029FF">
        <w:trPr>
          <w:trHeight w:val="330"/>
        </w:trPr>
        <w:tc>
          <w:tcPr>
            <w:tcW w:w="9658" w:type="dxa"/>
            <w:gridSpan w:val="4"/>
          </w:tcPr>
          <w:p w14:paraId="0597BF14" w14:textId="77777777" w:rsidR="00DC2BD7" w:rsidRPr="00920C8A" w:rsidRDefault="00DC2BD7" w:rsidP="009029FF">
            <w:pPr>
              <w:rPr>
                <w:rFonts w:ascii="Calibri" w:hAnsi="Calibri" w:cs="Calibri"/>
                <w:b/>
              </w:rPr>
            </w:pPr>
            <w:r w:rsidRPr="007A2794">
              <w:rPr>
                <w:rFonts w:ascii="Calibri" w:hAnsi="Calibri" w:cs="Calibri"/>
                <w:b/>
              </w:rPr>
              <w:lastRenderedPageBreak/>
              <w:t>RIESGOS:</w:t>
            </w:r>
          </w:p>
        </w:tc>
      </w:tr>
      <w:tr w:rsidR="00DC2BD7" w:rsidRPr="007A2794" w14:paraId="5BC9926A" w14:textId="77777777" w:rsidTr="009029FF">
        <w:trPr>
          <w:trHeight w:val="306"/>
        </w:trPr>
        <w:tc>
          <w:tcPr>
            <w:tcW w:w="9658" w:type="dxa"/>
            <w:gridSpan w:val="4"/>
          </w:tcPr>
          <w:p w14:paraId="3254017B" w14:textId="77777777" w:rsidR="00DC2BD7" w:rsidRPr="007A2794" w:rsidRDefault="00DC2BD7" w:rsidP="009029FF">
            <w:pPr>
              <w:rPr>
                <w:rFonts w:ascii="Calibri" w:hAnsi="Calibri" w:cs="Calibri"/>
                <w:b/>
              </w:rPr>
            </w:pPr>
            <w:r w:rsidRPr="007A2794">
              <w:rPr>
                <w:rFonts w:ascii="Calibri" w:hAnsi="Calibri" w:cs="Calibri"/>
                <w:b/>
              </w:rPr>
              <w:t>PROTOTIPO EXPLORATORIO</w:t>
            </w:r>
          </w:p>
        </w:tc>
      </w:tr>
    </w:tbl>
    <w:p w14:paraId="5F02D854" w14:textId="77777777" w:rsidR="000E26D2" w:rsidRDefault="000E26D2" w:rsidP="0071597B">
      <w:pPr>
        <w:jc w:val="both"/>
        <w:rPr>
          <w:rFonts w:ascii="Calibri" w:hAnsi="Calibri" w:cs="Book Antiqua"/>
          <w:i/>
          <w:color w:val="595959"/>
        </w:rPr>
      </w:pPr>
    </w:p>
    <w:tbl>
      <w:tblPr>
        <w:tblW w:w="96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70"/>
        <w:gridCol w:w="1582"/>
        <w:gridCol w:w="3174"/>
      </w:tblGrid>
      <w:tr w:rsidR="0071597B" w:rsidRPr="0071597B" w14:paraId="25F3AAF2" w14:textId="77777777" w:rsidTr="0071597B">
        <w:trPr>
          <w:tblHeader/>
        </w:trPr>
        <w:tc>
          <w:tcPr>
            <w:tcW w:w="4904"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B31F6F8"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IDENTIFICADOR CASO DE USO:</w:t>
            </w:r>
          </w:p>
          <w:p w14:paraId="16DC4384"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CU-11</w:t>
            </w:r>
          </w:p>
        </w:tc>
        <w:tc>
          <w:tcPr>
            <w:tcW w:w="475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B16D401"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NOMBRE:</w:t>
            </w:r>
          </w:p>
          <w:p w14:paraId="55CFF4EA" w14:textId="77777777" w:rsidR="0071597B" w:rsidRPr="0071597B" w:rsidRDefault="0071597B">
            <w:pPr>
              <w:spacing w:line="256" w:lineRule="auto"/>
              <w:rPr>
                <w:rFonts w:ascii="Calibri" w:hAnsi="Calibri" w:cs="Calibri"/>
                <w:b/>
                <w:kern w:val="2"/>
              </w:rPr>
            </w:pPr>
            <w:r w:rsidRPr="0071597B">
              <w:rPr>
                <w:rFonts w:ascii="Calibri" w:eastAsia="Arial Unicode MS" w:hAnsi="Calibri" w:cs="Calibri"/>
                <w:iCs/>
                <w:color w:val="000000"/>
                <w:kern w:val="2"/>
              </w:rPr>
              <w:t>Consultar órdenes de compra de un cliente</w:t>
            </w:r>
          </w:p>
        </w:tc>
      </w:tr>
      <w:tr w:rsidR="0071597B" w:rsidRPr="0071597B" w14:paraId="1B0891D1" w14:textId="77777777" w:rsidTr="0071597B">
        <w:tc>
          <w:tcPr>
            <w:tcW w:w="6486" w:type="dxa"/>
            <w:gridSpan w:val="3"/>
            <w:tcBorders>
              <w:top w:val="single" w:sz="4" w:space="0" w:color="auto"/>
              <w:left w:val="single" w:sz="4" w:space="0" w:color="auto"/>
              <w:bottom w:val="single" w:sz="4" w:space="0" w:color="auto"/>
              <w:right w:val="single" w:sz="4" w:space="0" w:color="auto"/>
            </w:tcBorders>
            <w:hideMark/>
          </w:tcPr>
          <w:p w14:paraId="0FF1DC03"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COMPLEJIDAD:</w:t>
            </w:r>
          </w:p>
          <w:p w14:paraId="4C920740" w14:textId="77777777" w:rsidR="0071597B" w:rsidRPr="0071597B" w:rsidRDefault="0071597B">
            <w:pPr>
              <w:spacing w:line="256" w:lineRule="auto"/>
              <w:jc w:val="both"/>
              <w:rPr>
                <w:rFonts w:ascii="Calibri" w:hAnsi="Calibri" w:cs="Calibri"/>
                <w:b/>
                <w:color w:val="000000"/>
                <w:kern w:val="2"/>
              </w:rPr>
            </w:pPr>
            <w:r w:rsidRPr="0071597B">
              <w:rPr>
                <w:rFonts w:ascii="Calibri" w:eastAsia="Arial Unicode MS" w:hAnsi="Calibri" w:cs="Calibri"/>
                <w:iCs/>
                <w:color w:val="000000"/>
                <w:kern w:val="2"/>
              </w:rPr>
              <w:t>Baja</w:t>
            </w:r>
          </w:p>
        </w:tc>
        <w:tc>
          <w:tcPr>
            <w:tcW w:w="3174" w:type="dxa"/>
            <w:tcBorders>
              <w:top w:val="single" w:sz="4" w:space="0" w:color="auto"/>
              <w:left w:val="single" w:sz="4" w:space="0" w:color="auto"/>
              <w:bottom w:val="single" w:sz="4" w:space="0" w:color="auto"/>
              <w:right w:val="single" w:sz="4" w:space="0" w:color="auto"/>
            </w:tcBorders>
            <w:hideMark/>
          </w:tcPr>
          <w:p w14:paraId="192D09E1"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PRIORIDAD:</w:t>
            </w:r>
          </w:p>
          <w:p w14:paraId="6FE0B83B" w14:textId="77777777" w:rsidR="0071597B" w:rsidRPr="0071597B" w:rsidRDefault="0071597B">
            <w:pPr>
              <w:spacing w:line="256" w:lineRule="auto"/>
              <w:rPr>
                <w:rFonts w:ascii="Calibri" w:hAnsi="Calibri" w:cs="Calibri"/>
                <w:b/>
                <w:color w:val="000000"/>
                <w:kern w:val="2"/>
              </w:rPr>
            </w:pPr>
            <w:r w:rsidRPr="0071597B">
              <w:rPr>
                <w:rFonts w:ascii="Calibri" w:eastAsia="Arial Unicode MS" w:hAnsi="Calibri" w:cs="Calibri"/>
                <w:iCs/>
                <w:color w:val="000000"/>
                <w:kern w:val="2"/>
              </w:rPr>
              <w:t>Media</w:t>
            </w:r>
          </w:p>
        </w:tc>
      </w:tr>
      <w:tr w:rsidR="0071597B" w:rsidRPr="0071597B" w14:paraId="5B8ABAF9" w14:textId="77777777" w:rsidTr="0071597B">
        <w:tc>
          <w:tcPr>
            <w:tcW w:w="9660" w:type="dxa"/>
            <w:gridSpan w:val="4"/>
            <w:tcBorders>
              <w:top w:val="single" w:sz="4" w:space="0" w:color="auto"/>
              <w:left w:val="single" w:sz="4" w:space="0" w:color="auto"/>
              <w:bottom w:val="single" w:sz="4" w:space="0" w:color="auto"/>
              <w:right w:val="single" w:sz="4" w:space="0" w:color="auto"/>
            </w:tcBorders>
            <w:hideMark/>
          </w:tcPr>
          <w:p w14:paraId="32CEC56F"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REQUERIMIENTO FUNCIONAL ASOCIADO:</w:t>
            </w:r>
          </w:p>
          <w:p w14:paraId="41790A3E" w14:textId="77777777" w:rsidR="0071597B" w:rsidRPr="0071597B" w:rsidRDefault="0071597B">
            <w:pPr>
              <w:spacing w:line="256" w:lineRule="auto"/>
              <w:jc w:val="both"/>
              <w:rPr>
                <w:rFonts w:ascii="Calibri" w:hAnsi="Calibri" w:cs="Calibri"/>
                <w:i/>
                <w:color w:val="000000"/>
                <w:kern w:val="2"/>
                <w:lang w:eastAsia="es-ES"/>
              </w:rPr>
            </w:pPr>
            <w:r w:rsidRPr="0071597B">
              <w:rPr>
                <w:rFonts w:ascii="Calibri" w:eastAsia="Arial Unicode MS" w:hAnsi="Calibri" w:cs="Calibri"/>
                <w:i/>
                <w:iCs/>
                <w:color w:val="000000"/>
                <w:kern w:val="2"/>
              </w:rPr>
              <w:t>RF-12 “Consultar ordenes de comprar anteriores de los clientes”</w:t>
            </w:r>
          </w:p>
        </w:tc>
      </w:tr>
      <w:tr w:rsidR="0071597B" w:rsidRPr="0071597B" w14:paraId="7512AB68" w14:textId="77777777" w:rsidTr="0071597B">
        <w:tc>
          <w:tcPr>
            <w:tcW w:w="9660" w:type="dxa"/>
            <w:gridSpan w:val="4"/>
            <w:tcBorders>
              <w:top w:val="single" w:sz="4" w:space="0" w:color="auto"/>
              <w:left w:val="single" w:sz="4" w:space="0" w:color="auto"/>
              <w:bottom w:val="single" w:sz="4" w:space="0" w:color="auto"/>
              <w:right w:val="single" w:sz="4" w:space="0" w:color="auto"/>
            </w:tcBorders>
            <w:hideMark/>
          </w:tcPr>
          <w:p w14:paraId="7433C31D"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ACTORES:</w:t>
            </w:r>
          </w:p>
          <w:p w14:paraId="00D11584" w14:textId="77777777" w:rsidR="0071597B" w:rsidRPr="0071597B" w:rsidRDefault="0071597B">
            <w:pPr>
              <w:spacing w:line="256" w:lineRule="auto"/>
              <w:rPr>
                <w:rFonts w:ascii="Calibri" w:eastAsia="Arial Unicode MS" w:hAnsi="Calibri" w:cs="Calibri"/>
                <w:i/>
                <w:iCs/>
                <w:color w:val="000000"/>
                <w:kern w:val="2"/>
              </w:rPr>
            </w:pPr>
            <w:r w:rsidRPr="0071597B">
              <w:rPr>
                <w:rFonts w:ascii="Calibri" w:eastAsia="Arial Unicode MS" w:hAnsi="Calibri" w:cs="Calibri"/>
                <w:i/>
                <w:iCs/>
                <w:color w:val="000000"/>
                <w:kern w:val="2"/>
              </w:rPr>
              <w:t>Clientes</w:t>
            </w:r>
          </w:p>
          <w:p w14:paraId="703324AB" w14:textId="77777777" w:rsidR="0071597B" w:rsidRPr="0071597B" w:rsidRDefault="0071597B">
            <w:pPr>
              <w:spacing w:line="256" w:lineRule="auto"/>
              <w:rPr>
                <w:rFonts w:ascii="Calibri" w:hAnsi="Calibri" w:cs="Calibri"/>
                <w:i/>
                <w:color w:val="0000FF"/>
                <w:kern w:val="2"/>
              </w:rPr>
            </w:pPr>
            <w:r w:rsidRPr="0071597B">
              <w:rPr>
                <w:rFonts w:ascii="Calibri" w:eastAsia="Arial Unicode MS" w:hAnsi="Calibri" w:cs="Calibri"/>
                <w:i/>
                <w:iCs/>
                <w:color w:val="000000"/>
                <w:kern w:val="2"/>
              </w:rPr>
              <w:t>Sistema web</w:t>
            </w:r>
          </w:p>
        </w:tc>
      </w:tr>
      <w:tr w:rsidR="0071597B" w:rsidRPr="0071597B" w14:paraId="0EB9E421" w14:textId="77777777" w:rsidTr="0071597B">
        <w:tc>
          <w:tcPr>
            <w:tcW w:w="9660" w:type="dxa"/>
            <w:gridSpan w:val="4"/>
            <w:tcBorders>
              <w:top w:val="single" w:sz="4" w:space="0" w:color="auto"/>
              <w:left w:val="single" w:sz="4" w:space="0" w:color="auto"/>
              <w:bottom w:val="single" w:sz="4" w:space="0" w:color="auto"/>
              <w:right w:val="single" w:sz="4" w:space="0" w:color="auto"/>
            </w:tcBorders>
            <w:hideMark/>
          </w:tcPr>
          <w:p w14:paraId="6846A0C0"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CASOS DE USO ASOCIADOS:</w:t>
            </w:r>
          </w:p>
          <w:p w14:paraId="7891DC35" w14:textId="77777777" w:rsidR="0071597B" w:rsidRPr="0071597B" w:rsidRDefault="0071597B">
            <w:pPr>
              <w:spacing w:line="256" w:lineRule="auto"/>
              <w:rPr>
                <w:rFonts w:ascii="Calibri" w:hAnsi="Calibri" w:cs="Calibri"/>
                <w:b/>
                <w:color w:val="800000"/>
                <w:kern w:val="2"/>
              </w:rPr>
            </w:pPr>
            <w:r w:rsidRPr="0071597B">
              <w:rPr>
                <w:rFonts w:ascii="Calibri" w:eastAsia="Arial Unicode MS" w:hAnsi="Calibri" w:cs="Calibri"/>
                <w:i/>
                <w:iCs/>
                <w:color w:val="000000"/>
                <w:kern w:val="2"/>
              </w:rPr>
              <w:t xml:space="preserve">CU-12: Actualizar </w:t>
            </w:r>
            <w:r w:rsidR="0049755E" w:rsidRPr="0071597B">
              <w:rPr>
                <w:rFonts w:ascii="Calibri" w:eastAsia="Arial Unicode MS" w:hAnsi="Calibri" w:cs="Calibri"/>
                <w:i/>
                <w:iCs/>
                <w:color w:val="000000"/>
                <w:kern w:val="2"/>
              </w:rPr>
              <w:t>órdenes</w:t>
            </w:r>
            <w:r w:rsidRPr="0071597B">
              <w:rPr>
                <w:rFonts w:ascii="Calibri" w:eastAsia="Arial Unicode MS" w:hAnsi="Calibri" w:cs="Calibri"/>
                <w:i/>
                <w:iCs/>
                <w:color w:val="000000"/>
                <w:kern w:val="2"/>
              </w:rPr>
              <w:t xml:space="preserve"> de compra del cliente</w:t>
            </w:r>
          </w:p>
        </w:tc>
      </w:tr>
      <w:tr w:rsidR="0071597B" w:rsidRPr="0071597B" w14:paraId="7DC8D8EE" w14:textId="77777777" w:rsidTr="0071597B">
        <w:tc>
          <w:tcPr>
            <w:tcW w:w="9660" w:type="dxa"/>
            <w:gridSpan w:val="4"/>
            <w:tcBorders>
              <w:top w:val="single" w:sz="4" w:space="0" w:color="auto"/>
              <w:left w:val="single" w:sz="4" w:space="0" w:color="auto"/>
              <w:bottom w:val="single" w:sz="4" w:space="0" w:color="auto"/>
              <w:right w:val="single" w:sz="4" w:space="0" w:color="auto"/>
            </w:tcBorders>
            <w:hideMark/>
          </w:tcPr>
          <w:p w14:paraId="0C7177AB" w14:textId="77777777" w:rsidR="0071597B" w:rsidRPr="0071597B" w:rsidRDefault="0071597B">
            <w:pPr>
              <w:spacing w:line="256" w:lineRule="auto"/>
              <w:rPr>
                <w:rFonts w:ascii="Calibri" w:hAnsi="Calibri" w:cs="Calibri"/>
                <w:color w:val="000000"/>
                <w:kern w:val="2"/>
                <w:lang w:eastAsia="es-ES"/>
              </w:rPr>
            </w:pPr>
            <w:r w:rsidRPr="0071597B">
              <w:rPr>
                <w:rFonts w:ascii="Calibri" w:hAnsi="Calibri" w:cs="Calibri"/>
                <w:b/>
                <w:color w:val="000000"/>
                <w:kern w:val="2"/>
              </w:rPr>
              <w:t>DESCRIPCIÓN:</w:t>
            </w:r>
          </w:p>
          <w:p w14:paraId="78089F01" w14:textId="77777777" w:rsidR="0071597B" w:rsidRPr="0071597B" w:rsidRDefault="0071597B">
            <w:pPr>
              <w:spacing w:line="256" w:lineRule="auto"/>
              <w:rPr>
                <w:rFonts w:ascii="Calibri" w:hAnsi="Calibri" w:cs="Calibri"/>
                <w:b/>
                <w:color w:val="000000"/>
                <w:kern w:val="2"/>
              </w:rPr>
            </w:pPr>
            <w:r w:rsidRPr="0071597B">
              <w:rPr>
                <w:rFonts w:ascii="Calibri" w:eastAsia="Arial Unicode MS" w:hAnsi="Calibri" w:cs="Calibri"/>
                <w:i/>
                <w:iCs/>
                <w:color w:val="000000"/>
                <w:kern w:val="2"/>
              </w:rPr>
              <w:t>Permite a los clientes acceder al sistema, autenticarse y consultar su historial de órdenes de compra. A través de una interfaz intuitiva, los clientes pueden acceder a las órdenes anteriores, visualizar detalles como número de orden, fecha, estado y monto total, y obtener información adicional sobre los productos adquiridos, envío y facturación. Esta funcionalidad brinda a los clientes la capacidad de revisar su historial de compras y obtener información relevante sobre las transacciones realizadas con la empresa.</w:t>
            </w:r>
          </w:p>
        </w:tc>
      </w:tr>
      <w:tr w:rsidR="0071597B" w:rsidRPr="0071597B" w14:paraId="58E7E32C" w14:textId="77777777" w:rsidTr="0071597B">
        <w:tc>
          <w:tcPr>
            <w:tcW w:w="9660" w:type="dxa"/>
            <w:gridSpan w:val="4"/>
            <w:tcBorders>
              <w:top w:val="single" w:sz="4" w:space="0" w:color="auto"/>
              <w:left w:val="single" w:sz="4" w:space="0" w:color="auto"/>
              <w:bottom w:val="single" w:sz="4" w:space="0" w:color="auto"/>
              <w:right w:val="single" w:sz="4" w:space="0" w:color="auto"/>
            </w:tcBorders>
          </w:tcPr>
          <w:p w14:paraId="1D370E23" w14:textId="77777777" w:rsidR="0071597B" w:rsidRPr="0071597B" w:rsidRDefault="0071597B">
            <w:pPr>
              <w:spacing w:line="256" w:lineRule="auto"/>
              <w:rPr>
                <w:rFonts w:ascii="Calibri" w:hAnsi="Calibri" w:cs="Calibri"/>
                <w:bCs/>
                <w:color w:val="000000"/>
                <w:kern w:val="2"/>
              </w:rPr>
            </w:pPr>
            <w:r w:rsidRPr="0071597B">
              <w:rPr>
                <w:rFonts w:ascii="Calibri" w:hAnsi="Calibri" w:cs="Calibri"/>
                <w:b/>
                <w:color w:val="000000"/>
                <w:kern w:val="2"/>
              </w:rPr>
              <w:t xml:space="preserve">NOTAS: </w:t>
            </w:r>
          </w:p>
          <w:p w14:paraId="642608F0" w14:textId="77777777" w:rsidR="0071597B" w:rsidRPr="0071597B" w:rsidRDefault="0071597B" w:rsidP="0071597B">
            <w:pPr>
              <w:pStyle w:val="Prrafodelista"/>
              <w:numPr>
                <w:ilvl w:val="0"/>
                <w:numId w:val="175"/>
              </w:numPr>
              <w:suppressAutoHyphens/>
              <w:spacing w:line="256" w:lineRule="auto"/>
              <w:rPr>
                <w:rFonts w:ascii="Calibri" w:hAnsi="Calibri" w:cs="Calibri"/>
                <w:i/>
                <w:color w:val="000000"/>
                <w:kern w:val="2"/>
              </w:rPr>
            </w:pPr>
            <w:r w:rsidRPr="0071597B">
              <w:rPr>
                <w:rFonts w:ascii="Calibri" w:hAnsi="Calibri" w:cs="Calibri"/>
                <w:i/>
                <w:color w:val="000000"/>
                <w:kern w:val="2"/>
              </w:rPr>
              <w:t>El sistema debe contar con un mecanismo de autenticación seguro que permita al cliente ingresar su nombre de usuario y contraseña para acceder al sistema web. Esto puede incluir la implementación de medidas de seguridad como encriptación de contraseñas y protección contra intentos de acceso no autorizados.</w:t>
            </w:r>
          </w:p>
          <w:p w14:paraId="2231D02E" w14:textId="77777777" w:rsidR="0071597B" w:rsidRPr="0071597B" w:rsidRDefault="0071597B">
            <w:pPr>
              <w:spacing w:line="256" w:lineRule="auto"/>
              <w:rPr>
                <w:rFonts w:ascii="Calibri" w:hAnsi="Calibri" w:cs="Calibri"/>
                <w:i/>
                <w:color w:val="000000"/>
                <w:kern w:val="2"/>
              </w:rPr>
            </w:pPr>
          </w:p>
          <w:p w14:paraId="6C0C4B40" w14:textId="77777777" w:rsidR="0071597B" w:rsidRPr="0071597B" w:rsidRDefault="0071597B" w:rsidP="0071597B">
            <w:pPr>
              <w:pStyle w:val="Prrafodelista"/>
              <w:numPr>
                <w:ilvl w:val="0"/>
                <w:numId w:val="175"/>
              </w:numPr>
              <w:suppressAutoHyphens/>
              <w:spacing w:line="256" w:lineRule="auto"/>
              <w:rPr>
                <w:rFonts w:ascii="Calibri" w:hAnsi="Calibri" w:cs="Calibri"/>
                <w:i/>
                <w:color w:val="000000"/>
                <w:kern w:val="2"/>
              </w:rPr>
            </w:pPr>
            <w:r w:rsidRPr="0071597B">
              <w:rPr>
                <w:rFonts w:ascii="Calibri" w:hAnsi="Calibri" w:cs="Calibri"/>
                <w:i/>
                <w:color w:val="000000"/>
                <w:kern w:val="2"/>
              </w:rPr>
              <w:t>El sistema debe contar con una base de datos que almacene las órdenes de compra realizadas por los clientes. Esta base de datos debe estar correctamente estructurada y relacionada con la información del cliente para poder recuperar las órdenes asociadas a cada cliente.</w:t>
            </w:r>
          </w:p>
          <w:p w14:paraId="2EAFCE96" w14:textId="77777777" w:rsidR="0071597B" w:rsidRPr="0071597B" w:rsidRDefault="0071597B">
            <w:pPr>
              <w:spacing w:line="256" w:lineRule="auto"/>
              <w:rPr>
                <w:rFonts w:ascii="Calibri" w:hAnsi="Calibri" w:cs="Calibri"/>
                <w:i/>
                <w:color w:val="000000"/>
                <w:kern w:val="2"/>
              </w:rPr>
            </w:pPr>
          </w:p>
          <w:p w14:paraId="29951F8B" w14:textId="77777777" w:rsidR="0071597B" w:rsidRPr="0071597B" w:rsidRDefault="0071597B" w:rsidP="0071597B">
            <w:pPr>
              <w:pStyle w:val="Prrafodelista"/>
              <w:numPr>
                <w:ilvl w:val="0"/>
                <w:numId w:val="175"/>
              </w:numPr>
              <w:suppressAutoHyphens/>
              <w:spacing w:line="256" w:lineRule="auto"/>
              <w:rPr>
                <w:rFonts w:ascii="Calibri" w:hAnsi="Calibri" w:cs="Calibri"/>
                <w:i/>
                <w:color w:val="000000"/>
                <w:kern w:val="2"/>
              </w:rPr>
            </w:pPr>
            <w:r w:rsidRPr="0071597B">
              <w:rPr>
                <w:rFonts w:ascii="Calibri" w:hAnsi="Calibri" w:cs="Calibri"/>
                <w:i/>
                <w:color w:val="000000"/>
                <w:kern w:val="2"/>
              </w:rPr>
              <w:t>La interfaz de usuario debe ser clara y fácil de usar, proporcionando al cliente opciones claras para acceder al historial de órdenes de compra. Esto puede lograrse mediante la inclusión de un menú o enlace específico en la interfaz principal del sistema.</w:t>
            </w:r>
          </w:p>
        </w:tc>
      </w:tr>
      <w:tr w:rsidR="0071597B" w:rsidRPr="0071597B" w14:paraId="49CAEBF5" w14:textId="77777777" w:rsidTr="0071597B">
        <w:tc>
          <w:tcPr>
            <w:tcW w:w="9660" w:type="dxa"/>
            <w:gridSpan w:val="4"/>
            <w:tcBorders>
              <w:top w:val="single" w:sz="4" w:space="0" w:color="auto"/>
              <w:left w:val="single" w:sz="4" w:space="0" w:color="auto"/>
              <w:bottom w:val="single" w:sz="4" w:space="0" w:color="auto"/>
              <w:right w:val="single" w:sz="4" w:space="0" w:color="auto"/>
            </w:tcBorders>
            <w:hideMark/>
          </w:tcPr>
          <w:p w14:paraId="5302FA5B"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CRITERIOS DE ACEPTACIÓN:</w:t>
            </w:r>
          </w:p>
          <w:p w14:paraId="344B5A10" w14:textId="77777777" w:rsidR="0071597B" w:rsidRPr="0071597B" w:rsidRDefault="0071597B">
            <w:pPr>
              <w:spacing w:line="256" w:lineRule="auto"/>
              <w:rPr>
                <w:rFonts w:ascii="Calibri" w:eastAsia="Arial Unicode MS" w:hAnsi="Calibri" w:cs="Calibri"/>
                <w:i/>
                <w:color w:val="000000"/>
                <w:kern w:val="2"/>
              </w:rPr>
            </w:pPr>
            <w:r w:rsidRPr="0071597B">
              <w:rPr>
                <w:rFonts w:ascii="Calibri" w:eastAsia="Arial Unicode MS" w:hAnsi="Calibri" w:cs="Calibri"/>
                <w:i/>
                <w:color w:val="000000"/>
                <w:kern w:val="2"/>
              </w:rPr>
              <w:t>La orden de compra es consultada exitosamente en el sistema.</w:t>
            </w:r>
          </w:p>
        </w:tc>
      </w:tr>
      <w:tr w:rsidR="0071597B" w:rsidRPr="0071597B" w14:paraId="6C46244D" w14:textId="77777777" w:rsidTr="0071597B">
        <w:trPr>
          <w:trHeight w:val="345"/>
        </w:trPr>
        <w:tc>
          <w:tcPr>
            <w:tcW w:w="9660" w:type="dxa"/>
            <w:gridSpan w:val="4"/>
            <w:tcBorders>
              <w:top w:val="single" w:sz="4" w:space="0" w:color="auto"/>
              <w:left w:val="single" w:sz="4" w:space="0" w:color="auto"/>
              <w:bottom w:val="single" w:sz="4" w:space="0" w:color="auto"/>
              <w:right w:val="single" w:sz="4" w:space="0" w:color="auto"/>
            </w:tcBorders>
            <w:shd w:val="clear" w:color="auto" w:fill="D9D9D9"/>
            <w:hideMark/>
          </w:tcPr>
          <w:p w14:paraId="08CAEF2C" w14:textId="77777777" w:rsidR="0071597B" w:rsidRPr="0071597B" w:rsidRDefault="0071597B">
            <w:pPr>
              <w:autoSpaceDE w:val="0"/>
              <w:autoSpaceDN w:val="0"/>
              <w:adjustRightInd w:val="0"/>
              <w:spacing w:line="256" w:lineRule="auto"/>
              <w:rPr>
                <w:rFonts w:ascii="Calibri" w:hAnsi="Calibri" w:cs="Calibri"/>
                <w:b/>
                <w:color w:val="000000"/>
                <w:kern w:val="2"/>
              </w:rPr>
            </w:pPr>
            <w:r w:rsidRPr="0071597B">
              <w:rPr>
                <w:rFonts w:ascii="Calibri" w:hAnsi="Calibri" w:cs="Calibri"/>
                <w:b/>
                <w:color w:val="000000"/>
                <w:kern w:val="2"/>
              </w:rPr>
              <w:t xml:space="preserve">ESCENARIOS: </w:t>
            </w:r>
          </w:p>
        </w:tc>
      </w:tr>
      <w:tr w:rsidR="0071597B" w:rsidRPr="0071597B" w14:paraId="130C6DD2" w14:textId="77777777" w:rsidTr="0071597B">
        <w:trPr>
          <w:trHeight w:val="1482"/>
        </w:trPr>
        <w:tc>
          <w:tcPr>
            <w:tcW w:w="1134" w:type="dxa"/>
            <w:tcBorders>
              <w:top w:val="single" w:sz="4" w:space="0" w:color="auto"/>
              <w:left w:val="single" w:sz="4" w:space="0" w:color="auto"/>
              <w:bottom w:val="single" w:sz="4" w:space="0" w:color="auto"/>
              <w:right w:val="single" w:sz="4" w:space="0" w:color="auto"/>
            </w:tcBorders>
          </w:tcPr>
          <w:p w14:paraId="59EB9C73"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lastRenderedPageBreak/>
              <w:t xml:space="preserve">ES-11.1     </w:t>
            </w:r>
          </w:p>
          <w:p w14:paraId="3EDDD8FF"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6" w:type="dxa"/>
            <w:gridSpan w:val="3"/>
            <w:tcBorders>
              <w:top w:val="single" w:sz="4" w:space="0" w:color="auto"/>
              <w:left w:val="single" w:sz="4" w:space="0" w:color="auto"/>
              <w:bottom w:val="single" w:sz="4" w:space="0" w:color="auto"/>
              <w:right w:val="single" w:sz="4" w:space="0" w:color="auto"/>
            </w:tcBorders>
            <w:hideMark/>
          </w:tcPr>
          <w:p w14:paraId="5FDA73B8"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b/>
                <w:bCs/>
                <w:i/>
                <w:iCs/>
                <w:color w:val="000000"/>
                <w:kern w:val="2"/>
              </w:rPr>
              <w:t xml:space="preserve"> </w:t>
            </w:r>
            <w:r w:rsidRPr="0071597B">
              <w:rPr>
                <w:rFonts w:ascii="Calibri" w:hAnsi="Calibri" w:cs="Calibri"/>
                <w:i/>
                <w:iCs/>
                <w:color w:val="000000"/>
                <w:kern w:val="2"/>
              </w:rPr>
              <w:t>El cliente inicia sesión en el sistema web utilizando sus credenciales válidas. El sistema verifica la autenticidad del cliente y muestra un listado de órdenes de compra asociadas a su cuenta.</w:t>
            </w:r>
          </w:p>
          <w:p w14:paraId="5A9645D0"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El cliente ha realizado al menos una orden de compra previa en la empresa y las órdenes se encuentran registradas en la base de datos.</w:t>
            </w:r>
          </w:p>
          <w:p w14:paraId="520132F3"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El cliente puede visualizar el listado de órdenes de compra y seleccionar una orden específica para ver más detalles.</w:t>
            </w:r>
          </w:p>
        </w:tc>
      </w:tr>
      <w:tr w:rsidR="0071597B" w:rsidRPr="0071597B" w14:paraId="52C5288E" w14:textId="77777777" w:rsidTr="0071597B">
        <w:trPr>
          <w:trHeight w:val="528"/>
        </w:trPr>
        <w:tc>
          <w:tcPr>
            <w:tcW w:w="1134" w:type="dxa"/>
            <w:tcBorders>
              <w:top w:val="single" w:sz="4" w:space="0" w:color="auto"/>
              <w:left w:val="single" w:sz="4" w:space="0" w:color="auto"/>
              <w:bottom w:val="single" w:sz="4" w:space="0" w:color="auto"/>
              <w:right w:val="single" w:sz="4" w:space="0" w:color="auto"/>
            </w:tcBorders>
          </w:tcPr>
          <w:p w14:paraId="5EDDC716"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ES-11.2     </w:t>
            </w:r>
          </w:p>
          <w:p w14:paraId="7D2B80DD"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6" w:type="dxa"/>
            <w:gridSpan w:val="3"/>
            <w:tcBorders>
              <w:top w:val="single" w:sz="4" w:space="0" w:color="auto"/>
              <w:left w:val="single" w:sz="4" w:space="0" w:color="auto"/>
              <w:bottom w:val="single" w:sz="4" w:space="0" w:color="auto"/>
              <w:right w:val="single" w:sz="4" w:space="0" w:color="auto"/>
            </w:tcBorders>
            <w:hideMark/>
          </w:tcPr>
          <w:p w14:paraId="08FB9161"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El cliente inicia sesión en el sistema web utilizando sus credenciales válidas. Sin embargo, no se encuentran órdenes de compra asociadas a su cuenta en la base de datos.</w:t>
            </w:r>
          </w:p>
          <w:p w14:paraId="3604E9B7"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El cliente es un nuevo usuario que aún no ha realizado ninguna orden de compra o ha utilizado una cuenta diferente para realizar las órdenes anteriores.</w:t>
            </w:r>
          </w:p>
          <w:p w14:paraId="7586E326" w14:textId="77777777" w:rsidR="0071597B" w:rsidRPr="0071597B" w:rsidRDefault="0071597B">
            <w:pPr>
              <w:autoSpaceDE w:val="0"/>
              <w:autoSpaceDN w:val="0"/>
              <w:adjustRightInd w:val="0"/>
              <w:spacing w:line="256" w:lineRule="auto"/>
              <w:rPr>
                <w:rFonts w:ascii="Calibri" w:hAnsi="Calibri" w:cs="Calibri"/>
                <w:b/>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El sistema muestra un mensaje informativo al cliente indicando que no hay órdenes de compra registradas para su cuenta.</w:t>
            </w:r>
          </w:p>
        </w:tc>
      </w:tr>
      <w:tr w:rsidR="0071597B" w:rsidRPr="0071597B" w14:paraId="2C9FD550" w14:textId="77777777" w:rsidTr="0071597B">
        <w:trPr>
          <w:trHeight w:val="1418"/>
        </w:trPr>
        <w:tc>
          <w:tcPr>
            <w:tcW w:w="1134" w:type="dxa"/>
            <w:tcBorders>
              <w:top w:val="single" w:sz="4" w:space="0" w:color="auto"/>
              <w:left w:val="single" w:sz="4" w:space="0" w:color="auto"/>
              <w:bottom w:val="single" w:sz="4" w:space="0" w:color="auto"/>
              <w:right w:val="single" w:sz="4" w:space="0" w:color="auto"/>
            </w:tcBorders>
          </w:tcPr>
          <w:p w14:paraId="70B1C43F"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ES-11.3     </w:t>
            </w:r>
          </w:p>
          <w:p w14:paraId="6EC29DF8" w14:textId="77777777" w:rsidR="0071597B" w:rsidRPr="0071597B" w:rsidRDefault="0071597B">
            <w:pPr>
              <w:autoSpaceDE w:val="0"/>
              <w:autoSpaceDN w:val="0"/>
              <w:adjustRightInd w:val="0"/>
              <w:spacing w:line="256" w:lineRule="auto"/>
              <w:rPr>
                <w:rFonts w:ascii="Calibri" w:eastAsia="Arial Unicode MS" w:hAnsi="Calibri" w:cs="Calibri"/>
                <w:color w:val="000000"/>
                <w:kern w:val="2"/>
              </w:rPr>
            </w:pPr>
          </w:p>
        </w:tc>
        <w:tc>
          <w:tcPr>
            <w:tcW w:w="8526" w:type="dxa"/>
            <w:gridSpan w:val="3"/>
            <w:tcBorders>
              <w:top w:val="single" w:sz="4" w:space="0" w:color="auto"/>
              <w:left w:val="single" w:sz="4" w:space="0" w:color="auto"/>
              <w:bottom w:val="single" w:sz="4" w:space="0" w:color="auto"/>
              <w:right w:val="single" w:sz="4" w:space="0" w:color="auto"/>
            </w:tcBorders>
            <w:hideMark/>
          </w:tcPr>
          <w:p w14:paraId="3B332150"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Durante la consulta de órdenes de compra, se produce una interrupción en la conexión entre el cliente y el sistema web.</w:t>
            </w:r>
          </w:p>
          <w:p w14:paraId="3391DB65"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La interrupción de la conexión puede ser causada por problemas de red, fallas en el servidor o cualquier otra circunstancia que impida la comunicación adecuada entre el cliente y el sistema.</w:t>
            </w:r>
          </w:p>
          <w:p w14:paraId="7D9A89A7"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El sistema muestra un mensaje de error al cliente, notificándole que no es posible realizar la consulta en ese momento debido a problemas de conexión. Se sugiere intentar nuevamente más tarde.</w:t>
            </w:r>
          </w:p>
        </w:tc>
      </w:tr>
      <w:tr w:rsidR="0071597B" w:rsidRPr="0071597B" w14:paraId="588AF777" w14:textId="77777777" w:rsidTr="0071597B">
        <w:trPr>
          <w:trHeight w:val="1418"/>
        </w:trPr>
        <w:tc>
          <w:tcPr>
            <w:tcW w:w="1134" w:type="dxa"/>
            <w:tcBorders>
              <w:top w:val="single" w:sz="4" w:space="0" w:color="auto"/>
              <w:left w:val="single" w:sz="4" w:space="0" w:color="auto"/>
              <w:bottom w:val="single" w:sz="4" w:space="0" w:color="auto"/>
              <w:right w:val="single" w:sz="4" w:space="0" w:color="auto"/>
            </w:tcBorders>
          </w:tcPr>
          <w:p w14:paraId="0AC72B78"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ES-11.4  </w:t>
            </w:r>
          </w:p>
          <w:p w14:paraId="15DB4010" w14:textId="77777777" w:rsidR="0071597B" w:rsidRPr="0071597B" w:rsidRDefault="0071597B">
            <w:pPr>
              <w:autoSpaceDE w:val="0"/>
              <w:autoSpaceDN w:val="0"/>
              <w:adjustRightInd w:val="0"/>
              <w:spacing w:line="256" w:lineRule="auto"/>
              <w:rPr>
                <w:rFonts w:ascii="Calibri" w:eastAsia="Arial Unicode MS" w:hAnsi="Calibri" w:cs="Calibri"/>
                <w:color w:val="000000"/>
                <w:kern w:val="2"/>
              </w:rPr>
            </w:pPr>
          </w:p>
        </w:tc>
        <w:tc>
          <w:tcPr>
            <w:tcW w:w="8526" w:type="dxa"/>
            <w:gridSpan w:val="3"/>
            <w:tcBorders>
              <w:top w:val="single" w:sz="4" w:space="0" w:color="auto"/>
              <w:left w:val="single" w:sz="4" w:space="0" w:color="auto"/>
              <w:bottom w:val="single" w:sz="4" w:space="0" w:color="auto"/>
              <w:right w:val="single" w:sz="4" w:space="0" w:color="auto"/>
            </w:tcBorders>
            <w:hideMark/>
          </w:tcPr>
          <w:p w14:paraId="17355266"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El cliente intenta acceder, pero sus credenciales de inicio de sesión no son válidas o no tiene los permisos necesarios.</w:t>
            </w:r>
          </w:p>
          <w:p w14:paraId="73A6C973"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El cliente ha ingresado un nombre de usuario o contraseña incorrectos al intentar iniciar sesión, o no ha sido asignado el nivel de acceso adecuado para consultar órdenes de compra.</w:t>
            </w:r>
          </w:p>
          <w:p w14:paraId="608B3C08" w14:textId="77777777" w:rsidR="0071597B" w:rsidRPr="0071597B" w:rsidRDefault="0071597B">
            <w:pPr>
              <w:autoSpaceDE w:val="0"/>
              <w:autoSpaceDN w:val="0"/>
              <w:adjustRightInd w:val="0"/>
              <w:spacing w:line="256" w:lineRule="auto"/>
              <w:rPr>
                <w:rFonts w:ascii="Calibri" w:hAnsi="Calibri" w:cs="Calibri"/>
                <w:b/>
                <w:b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El sistema muestra un mensaje de error al cliente, indicándole que no tiene autorización para acceder a la funcionalidad de consulta de órdenes de compra.</w:t>
            </w:r>
          </w:p>
        </w:tc>
      </w:tr>
      <w:tr w:rsidR="0071597B" w:rsidRPr="0071597B" w14:paraId="6B245502" w14:textId="77777777" w:rsidTr="0071597B">
        <w:tc>
          <w:tcPr>
            <w:tcW w:w="9660" w:type="dxa"/>
            <w:gridSpan w:val="4"/>
            <w:tcBorders>
              <w:top w:val="single" w:sz="4" w:space="0" w:color="auto"/>
              <w:left w:val="single" w:sz="4" w:space="0" w:color="auto"/>
              <w:bottom w:val="single" w:sz="4" w:space="0" w:color="auto"/>
              <w:right w:val="single" w:sz="4" w:space="0" w:color="auto"/>
            </w:tcBorders>
            <w:hideMark/>
          </w:tcPr>
          <w:p w14:paraId="66447408"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REQUERIMIENTOS ESPECIALES - REGLAS DEL NEGOCIO Y DEL SISTEMA</w:t>
            </w:r>
          </w:p>
        </w:tc>
      </w:tr>
      <w:tr w:rsidR="0071597B" w:rsidRPr="0071597B" w14:paraId="43DD0912" w14:textId="77777777" w:rsidTr="0071597B">
        <w:trPr>
          <w:trHeight w:val="257"/>
        </w:trPr>
        <w:tc>
          <w:tcPr>
            <w:tcW w:w="9660" w:type="dxa"/>
            <w:gridSpan w:val="4"/>
            <w:tcBorders>
              <w:top w:val="single" w:sz="4" w:space="0" w:color="auto"/>
              <w:left w:val="single" w:sz="4" w:space="0" w:color="auto"/>
              <w:bottom w:val="single" w:sz="4" w:space="0" w:color="auto"/>
              <w:right w:val="single" w:sz="4" w:space="0" w:color="auto"/>
            </w:tcBorders>
            <w:hideMark/>
          </w:tcPr>
          <w:p w14:paraId="6BDE2276"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RIESGOS</w:t>
            </w:r>
          </w:p>
        </w:tc>
      </w:tr>
      <w:tr w:rsidR="0071597B" w:rsidRPr="0071597B" w14:paraId="6C83D5E0" w14:textId="77777777" w:rsidTr="0071597B">
        <w:trPr>
          <w:trHeight w:val="266"/>
        </w:trPr>
        <w:tc>
          <w:tcPr>
            <w:tcW w:w="9660" w:type="dxa"/>
            <w:gridSpan w:val="4"/>
            <w:tcBorders>
              <w:top w:val="single" w:sz="4" w:space="0" w:color="auto"/>
              <w:left w:val="single" w:sz="4" w:space="0" w:color="auto"/>
              <w:bottom w:val="single" w:sz="4" w:space="0" w:color="auto"/>
              <w:right w:val="single" w:sz="4" w:space="0" w:color="auto"/>
            </w:tcBorders>
            <w:hideMark/>
          </w:tcPr>
          <w:p w14:paraId="11B1C94A"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PROTOTIPO EXPLORATORIO</w:t>
            </w:r>
          </w:p>
        </w:tc>
      </w:tr>
    </w:tbl>
    <w:p w14:paraId="18B0E2D8" w14:textId="77777777" w:rsidR="0071597B" w:rsidRDefault="0071597B" w:rsidP="0071597B"/>
    <w:tbl>
      <w:tblPr>
        <w:tblpPr w:leftFromText="141" w:rightFromText="141" w:vertAnchor="text" w:horzAnchor="margin" w:tblpX="392" w:tblpY="90"/>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71597B" w:rsidRPr="007949FF" w14:paraId="42A72D09" w14:textId="77777777" w:rsidTr="0071597B">
        <w:trPr>
          <w:trHeight w:val="562"/>
          <w:tblHeader/>
        </w:trPr>
        <w:tc>
          <w:tcPr>
            <w:tcW w:w="4903" w:type="dxa"/>
            <w:gridSpan w:val="2"/>
            <w:shd w:val="clear" w:color="auto" w:fill="D9D9D9"/>
          </w:tcPr>
          <w:p w14:paraId="54FB44AB" w14:textId="77777777" w:rsidR="0071597B" w:rsidRPr="007949FF" w:rsidRDefault="0071597B" w:rsidP="0071597B">
            <w:pPr>
              <w:rPr>
                <w:rFonts w:ascii="Calibri" w:hAnsi="Calibri" w:cs="Calibri"/>
                <w:b/>
              </w:rPr>
            </w:pPr>
            <w:r w:rsidRPr="007949FF">
              <w:rPr>
                <w:rFonts w:ascii="Calibri" w:hAnsi="Calibri" w:cs="Calibri"/>
                <w:b/>
              </w:rPr>
              <w:t>IDENTIFICADOR CASO DE USO:</w:t>
            </w:r>
          </w:p>
          <w:p w14:paraId="468649E9" w14:textId="77777777" w:rsidR="0071597B" w:rsidRPr="007949FF" w:rsidRDefault="0071597B" w:rsidP="0071597B">
            <w:pPr>
              <w:rPr>
                <w:rFonts w:ascii="Calibri" w:hAnsi="Calibri" w:cs="Calibri"/>
                <w:b/>
              </w:rPr>
            </w:pPr>
            <w:r w:rsidRPr="00263FB0">
              <w:rPr>
                <w:rFonts w:ascii="Calibri" w:hAnsi="Calibri" w:cs="Calibri"/>
                <w:b/>
              </w:rPr>
              <w:t>CU</w:t>
            </w:r>
            <w:r>
              <w:rPr>
                <w:rFonts w:ascii="Calibri" w:hAnsi="Calibri" w:cs="Calibri"/>
                <w:b/>
              </w:rPr>
              <w:t>-12</w:t>
            </w:r>
          </w:p>
        </w:tc>
        <w:tc>
          <w:tcPr>
            <w:tcW w:w="4755" w:type="dxa"/>
            <w:gridSpan w:val="2"/>
            <w:shd w:val="clear" w:color="auto" w:fill="D9D9D9"/>
          </w:tcPr>
          <w:p w14:paraId="28CE37CD" w14:textId="77777777" w:rsidR="0071597B" w:rsidRPr="007949FF" w:rsidRDefault="0071597B" w:rsidP="0071597B">
            <w:pPr>
              <w:rPr>
                <w:rFonts w:ascii="Calibri" w:hAnsi="Calibri" w:cs="Calibri"/>
                <w:b/>
              </w:rPr>
            </w:pPr>
            <w:r w:rsidRPr="007949FF">
              <w:rPr>
                <w:rFonts w:ascii="Calibri" w:hAnsi="Calibri" w:cs="Calibri"/>
                <w:b/>
              </w:rPr>
              <w:t>NOMBRE:</w:t>
            </w:r>
          </w:p>
          <w:p w14:paraId="0A3F8A3E" w14:textId="77777777" w:rsidR="0071597B" w:rsidRPr="007949FF" w:rsidRDefault="0071597B" w:rsidP="0071597B">
            <w:pPr>
              <w:rPr>
                <w:rFonts w:ascii="Calibri" w:hAnsi="Calibri" w:cs="Calibri"/>
                <w:b/>
              </w:rPr>
            </w:pPr>
            <w:r w:rsidRPr="0071597B">
              <w:rPr>
                <w:rFonts w:ascii="Calibri" w:hAnsi="Calibri" w:cs="Calibri"/>
                <w:color w:val="000000"/>
              </w:rPr>
              <w:t>Actualizar órdenes de compra del cliente</w:t>
            </w:r>
          </w:p>
        </w:tc>
      </w:tr>
      <w:tr w:rsidR="0071597B" w:rsidRPr="006B1042" w14:paraId="43160EBA" w14:textId="77777777" w:rsidTr="0071597B">
        <w:tc>
          <w:tcPr>
            <w:tcW w:w="6485" w:type="dxa"/>
            <w:gridSpan w:val="3"/>
          </w:tcPr>
          <w:p w14:paraId="22779B2C" w14:textId="77777777" w:rsidR="0071597B" w:rsidRPr="0071597B" w:rsidRDefault="0071597B" w:rsidP="0071597B">
            <w:pPr>
              <w:rPr>
                <w:rFonts w:ascii="Calibri" w:hAnsi="Calibri" w:cs="Calibri"/>
                <w:b/>
                <w:color w:val="000000"/>
              </w:rPr>
            </w:pPr>
            <w:r w:rsidRPr="0071597B">
              <w:rPr>
                <w:rFonts w:ascii="Calibri" w:hAnsi="Calibri" w:cs="Calibri"/>
                <w:b/>
                <w:color w:val="000000"/>
              </w:rPr>
              <w:t>COMPLEJIDAD:</w:t>
            </w:r>
          </w:p>
          <w:p w14:paraId="6188A5D9" w14:textId="77777777" w:rsidR="0071597B" w:rsidRPr="0071597B" w:rsidRDefault="0071597B" w:rsidP="0071597B">
            <w:pPr>
              <w:jc w:val="both"/>
              <w:rPr>
                <w:rFonts w:ascii="Calibri" w:hAnsi="Calibri" w:cs="Calibri"/>
                <w:bCs/>
                <w:color w:val="000000"/>
              </w:rPr>
            </w:pPr>
            <w:r w:rsidRPr="0071597B">
              <w:rPr>
                <w:rFonts w:ascii="Calibri" w:hAnsi="Calibri" w:cs="Calibri"/>
                <w:bCs/>
                <w:color w:val="000000"/>
              </w:rPr>
              <w:t>Baja</w:t>
            </w:r>
          </w:p>
        </w:tc>
        <w:tc>
          <w:tcPr>
            <w:tcW w:w="3173" w:type="dxa"/>
          </w:tcPr>
          <w:p w14:paraId="524F5EE1" w14:textId="77777777" w:rsidR="0071597B" w:rsidRPr="0071597B" w:rsidRDefault="0071597B" w:rsidP="0071597B">
            <w:pPr>
              <w:rPr>
                <w:rFonts w:ascii="Calibri" w:hAnsi="Calibri" w:cs="Calibri"/>
                <w:b/>
                <w:color w:val="000000"/>
              </w:rPr>
            </w:pPr>
            <w:r w:rsidRPr="0071597B">
              <w:rPr>
                <w:rFonts w:ascii="Calibri" w:hAnsi="Calibri" w:cs="Calibri"/>
                <w:b/>
                <w:color w:val="000000"/>
              </w:rPr>
              <w:t>PRIORIDAD:</w:t>
            </w:r>
          </w:p>
          <w:p w14:paraId="49F7D0E7" w14:textId="77777777" w:rsidR="0071597B" w:rsidRPr="0071597B" w:rsidRDefault="0071597B" w:rsidP="0071597B">
            <w:pPr>
              <w:rPr>
                <w:rFonts w:ascii="Calibri" w:hAnsi="Calibri" w:cs="Calibri"/>
                <w:b/>
                <w:color w:val="000000"/>
              </w:rPr>
            </w:pPr>
            <w:r w:rsidRPr="0071597B">
              <w:rPr>
                <w:rFonts w:ascii="Calibri" w:eastAsia="Arial Unicode MS" w:hAnsi="Calibri" w:cs="Calibri"/>
                <w:iCs/>
                <w:color w:val="000000"/>
              </w:rPr>
              <w:t>Media</w:t>
            </w:r>
          </w:p>
        </w:tc>
      </w:tr>
      <w:tr w:rsidR="0071597B" w:rsidRPr="006B1042" w14:paraId="0B4A1540" w14:textId="77777777" w:rsidTr="0071597B">
        <w:tc>
          <w:tcPr>
            <w:tcW w:w="9658" w:type="dxa"/>
            <w:gridSpan w:val="4"/>
          </w:tcPr>
          <w:p w14:paraId="403FC31F" w14:textId="77777777" w:rsidR="0071597B" w:rsidRPr="0071597B" w:rsidRDefault="0071597B" w:rsidP="0071597B">
            <w:pPr>
              <w:rPr>
                <w:rFonts w:ascii="Calibri" w:hAnsi="Calibri" w:cs="Calibri"/>
                <w:b/>
                <w:color w:val="000000"/>
              </w:rPr>
            </w:pPr>
            <w:r w:rsidRPr="0071597B">
              <w:rPr>
                <w:rFonts w:ascii="Calibri" w:hAnsi="Calibri" w:cs="Calibri"/>
                <w:b/>
                <w:color w:val="000000"/>
              </w:rPr>
              <w:t>REQUERIMIENTO FUNCIONAL ASOCIADO:</w:t>
            </w:r>
          </w:p>
          <w:p w14:paraId="692D5606" w14:textId="77777777" w:rsidR="0071597B" w:rsidRPr="0071597B" w:rsidRDefault="0071597B" w:rsidP="0071597B">
            <w:pPr>
              <w:jc w:val="both"/>
              <w:rPr>
                <w:rFonts w:ascii="Calibri" w:hAnsi="Calibri" w:cs="Calibri"/>
                <w:i/>
                <w:color w:val="000000"/>
                <w:lang w:eastAsia="es-ES"/>
              </w:rPr>
            </w:pPr>
            <w:r w:rsidRPr="0071597B">
              <w:rPr>
                <w:rFonts w:ascii="Calibri" w:eastAsia="Arial Unicode MS" w:hAnsi="Calibri" w:cs="Calibri"/>
                <w:i/>
                <w:iCs/>
                <w:color w:val="000000"/>
              </w:rPr>
              <w:t xml:space="preserve">RF-5 </w:t>
            </w:r>
            <w:r w:rsidR="0049755E" w:rsidRPr="0071597B">
              <w:rPr>
                <w:rFonts w:ascii="Calibri" w:eastAsia="Arial Unicode MS" w:hAnsi="Calibri" w:cs="Calibri"/>
                <w:i/>
                <w:iCs/>
                <w:color w:val="000000"/>
              </w:rPr>
              <w:t>“</w:t>
            </w:r>
            <w:r w:rsidR="0049755E">
              <w:t>Consultar</w:t>
            </w:r>
            <w:r w:rsidRPr="0071597B">
              <w:rPr>
                <w:rFonts w:ascii="Calibri" w:eastAsia="Arial Unicode MS" w:hAnsi="Calibri" w:cs="Calibri"/>
                <w:i/>
                <w:iCs/>
                <w:color w:val="000000"/>
              </w:rPr>
              <w:t xml:space="preserve"> el estado de compra del </w:t>
            </w:r>
            <w:r w:rsidR="0049755E" w:rsidRPr="0071597B">
              <w:rPr>
                <w:rFonts w:ascii="Calibri" w:eastAsia="Arial Unicode MS" w:hAnsi="Calibri" w:cs="Calibri"/>
                <w:i/>
                <w:iCs/>
                <w:color w:val="000000"/>
              </w:rPr>
              <w:t>cliente”</w:t>
            </w:r>
          </w:p>
        </w:tc>
      </w:tr>
      <w:tr w:rsidR="0071597B" w:rsidRPr="00C87596" w14:paraId="5ED58051" w14:textId="77777777" w:rsidTr="0071597B">
        <w:tc>
          <w:tcPr>
            <w:tcW w:w="9658" w:type="dxa"/>
            <w:gridSpan w:val="4"/>
          </w:tcPr>
          <w:p w14:paraId="341DEF66" w14:textId="77777777" w:rsidR="0071597B" w:rsidRPr="0071597B" w:rsidRDefault="0071597B" w:rsidP="0071597B">
            <w:pPr>
              <w:rPr>
                <w:rFonts w:ascii="Calibri" w:hAnsi="Calibri" w:cs="Calibri"/>
                <w:b/>
                <w:color w:val="000000"/>
              </w:rPr>
            </w:pPr>
            <w:r w:rsidRPr="0071597B">
              <w:rPr>
                <w:rFonts w:ascii="Calibri" w:hAnsi="Calibri" w:cs="Calibri"/>
                <w:b/>
                <w:color w:val="000000"/>
              </w:rPr>
              <w:t>ACTORES:</w:t>
            </w:r>
          </w:p>
          <w:p w14:paraId="7B75E9E7" w14:textId="77777777" w:rsidR="0071597B" w:rsidRPr="0071597B" w:rsidRDefault="0071597B" w:rsidP="0071597B">
            <w:pPr>
              <w:rPr>
                <w:rFonts w:ascii="Calibri" w:eastAsia="Arial Unicode MS" w:hAnsi="Calibri" w:cs="Calibri"/>
                <w:i/>
                <w:iCs/>
                <w:color w:val="000000"/>
              </w:rPr>
            </w:pPr>
            <w:r w:rsidRPr="0071597B">
              <w:rPr>
                <w:rFonts w:ascii="Calibri" w:eastAsia="Arial Unicode MS" w:hAnsi="Calibri" w:cs="Calibri"/>
                <w:i/>
                <w:iCs/>
                <w:color w:val="000000"/>
              </w:rPr>
              <w:t>Clientes</w:t>
            </w:r>
          </w:p>
          <w:p w14:paraId="759B388D" w14:textId="77777777" w:rsidR="0071597B" w:rsidRPr="0071597B" w:rsidRDefault="0071597B" w:rsidP="0071597B">
            <w:pPr>
              <w:rPr>
                <w:rFonts w:ascii="Calibri" w:eastAsia="Arial Unicode MS" w:hAnsi="Calibri" w:cs="Calibri"/>
                <w:i/>
                <w:iCs/>
                <w:color w:val="000000"/>
              </w:rPr>
            </w:pPr>
            <w:r w:rsidRPr="0071597B">
              <w:rPr>
                <w:rFonts w:ascii="Calibri" w:eastAsia="Arial Unicode MS" w:hAnsi="Calibri" w:cs="Calibri"/>
                <w:i/>
                <w:iCs/>
                <w:color w:val="000000"/>
              </w:rPr>
              <w:lastRenderedPageBreak/>
              <w:t>Sistema web</w:t>
            </w:r>
          </w:p>
        </w:tc>
      </w:tr>
      <w:tr w:rsidR="0071597B" w:rsidRPr="007949FF" w14:paraId="45BFFF46" w14:textId="77777777" w:rsidTr="0071597B">
        <w:tc>
          <w:tcPr>
            <w:tcW w:w="9658" w:type="dxa"/>
            <w:gridSpan w:val="4"/>
          </w:tcPr>
          <w:p w14:paraId="3FA89072" w14:textId="77777777" w:rsidR="0071597B" w:rsidRPr="007949FF" w:rsidRDefault="0071597B" w:rsidP="0071597B">
            <w:pPr>
              <w:rPr>
                <w:rFonts w:ascii="Calibri" w:hAnsi="Calibri" w:cs="Calibri"/>
                <w:b/>
              </w:rPr>
            </w:pPr>
            <w:r w:rsidRPr="007949FF">
              <w:rPr>
                <w:rFonts w:ascii="Calibri" w:hAnsi="Calibri" w:cs="Calibri"/>
                <w:b/>
              </w:rPr>
              <w:lastRenderedPageBreak/>
              <w:t>CASOS DE USO ASOCIADOS:</w:t>
            </w:r>
          </w:p>
          <w:p w14:paraId="40BA4A45" w14:textId="77777777" w:rsidR="0071597B" w:rsidRPr="007949FF" w:rsidRDefault="0071597B" w:rsidP="0071597B">
            <w:pPr>
              <w:rPr>
                <w:rFonts w:ascii="Calibri" w:hAnsi="Calibri" w:cs="Calibri"/>
                <w:b/>
                <w:color w:val="800000"/>
              </w:rPr>
            </w:pPr>
            <w:r w:rsidRPr="0071597B">
              <w:rPr>
                <w:rFonts w:ascii="Calibri" w:eastAsia="Arial Unicode MS" w:hAnsi="Calibri" w:cs="Calibri"/>
                <w:i/>
                <w:iCs/>
                <w:color w:val="000000"/>
              </w:rPr>
              <w:t>CU-11: Consultar órdenes de compra del cliente</w:t>
            </w:r>
          </w:p>
        </w:tc>
      </w:tr>
      <w:tr w:rsidR="0071597B" w:rsidRPr="00B413E3" w14:paraId="56D0C515" w14:textId="77777777" w:rsidTr="0071597B">
        <w:tc>
          <w:tcPr>
            <w:tcW w:w="9658" w:type="dxa"/>
            <w:gridSpan w:val="4"/>
          </w:tcPr>
          <w:p w14:paraId="71B101D5" w14:textId="77777777" w:rsidR="0071597B" w:rsidRPr="0071597B" w:rsidRDefault="0071597B" w:rsidP="0071597B">
            <w:pPr>
              <w:rPr>
                <w:rFonts w:ascii="Calibri" w:hAnsi="Calibri" w:cs="Calibri"/>
                <w:color w:val="000000"/>
                <w:lang w:eastAsia="es-ES"/>
              </w:rPr>
            </w:pPr>
            <w:r w:rsidRPr="0071597B">
              <w:rPr>
                <w:rFonts w:ascii="Calibri" w:hAnsi="Calibri" w:cs="Calibri"/>
                <w:b/>
                <w:color w:val="000000"/>
              </w:rPr>
              <w:t>DESCRIPCIÓN:</w:t>
            </w:r>
          </w:p>
          <w:p w14:paraId="2EA04DAD" w14:textId="77777777" w:rsidR="0071597B" w:rsidRPr="0071597B" w:rsidRDefault="0071597B" w:rsidP="0071597B">
            <w:pPr>
              <w:rPr>
                <w:rFonts w:ascii="Calibri" w:hAnsi="Calibri" w:cs="Calibri"/>
                <w:b/>
                <w:color w:val="000000"/>
              </w:rPr>
            </w:pPr>
            <w:r w:rsidRPr="0071597B">
              <w:rPr>
                <w:rFonts w:ascii="Calibri" w:eastAsia="Arial Unicode MS" w:hAnsi="Calibri" w:cs="Calibri"/>
                <w:i/>
                <w:iCs/>
                <w:color w:val="000000"/>
              </w:rPr>
              <w:t>Permite al cliente modificar sus órdenes de compra anteriores. Después de autenticarse en el sistema web, el cliente puede acceder a su historial de órdenes de compra y seleccionar una orden específica para realizar cambios. El sistema muestra una vista detallada de la orden, donde el cliente puede agregar o eliminar productos, ajustar cantidades y actualizar la información de envío. Una vez que se realizan las modificaciones, el cliente puede guardar los cambios y el sistema actualiza la orden en la base de datos.</w:t>
            </w:r>
          </w:p>
        </w:tc>
      </w:tr>
      <w:tr w:rsidR="0071597B" w:rsidRPr="00B413E3" w14:paraId="089FD94F" w14:textId="77777777" w:rsidTr="0071597B">
        <w:tc>
          <w:tcPr>
            <w:tcW w:w="9658" w:type="dxa"/>
            <w:gridSpan w:val="4"/>
            <w:tcBorders>
              <w:bottom w:val="single" w:sz="4" w:space="0" w:color="auto"/>
            </w:tcBorders>
          </w:tcPr>
          <w:p w14:paraId="22258B4D" w14:textId="77777777" w:rsidR="0071597B" w:rsidRPr="0071597B" w:rsidRDefault="0071597B" w:rsidP="0071597B">
            <w:pPr>
              <w:rPr>
                <w:rFonts w:ascii="Calibri" w:hAnsi="Calibri" w:cs="Calibri"/>
                <w:b/>
                <w:color w:val="000000"/>
              </w:rPr>
            </w:pPr>
            <w:r w:rsidRPr="0071597B">
              <w:rPr>
                <w:rFonts w:ascii="Calibri" w:hAnsi="Calibri" w:cs="Calibri"/>
                <w:b/>
                <w:color w:val="000000"/>
              </w:rPr>
              <w:t>NOTAS:</w:t>
            </w:r>
          </w:p>
          <w:p w14:paraId="155DC631" w14:textId="77777777" w:rsidR="0071597B" w:rsidRPr="0071597B" w:rsidRDefault="0071597B" w:rsidP="0071597B">
            <w:pPr>
              <w:pStyle w:val="Prrafodelista"/>
              <w:numPr>
                <w:ilvl w:val="0"/>
                <w:numId w:val="185"/>
              </w:numPr>
              <w:suppressAutoHyphens/>
              <w:rPr>
                <w:rFonts w:ascii="Calibri" w:hAnsi="Calibri" w:cs="Calibri"/>
                <w:i/>
                <w:color w:val="000000"/>
              </w:rPr>
            </w:pPr>
            <w:r w:rsidRPr="0071597B">
              <w:rPr>
                <w:rFonts w:ascii="Calibri" w:hAnsi="Calibri" w:cs="Calibri"/>
                <w:i/>
                <w:color w:val="000000"/>
              </w:rPr>
              <w:t>El sistema debe contar con un mecanismo de autenticación seguro que permita al cliente ingresar su nombre de usuario y contraseña para acceder al sistema web. Esto puede incluir la implementación de medidas de seguridad como encriptación de contraseñas y protección contra intentos de acceso no autorizados.</w:t>
            </w:r>
          </w:p>
          <w:p w14:paraId="498908A3" w14:textId="77777777" w:rsidR="0071597B" w:rsidRPr="0071597B" w:rsidRDefault="0071597B" w:rsidP="0071597B">
            <w:pPr>
              <w:pStyle w:val="Prrafodelista"/>
              <w:rPr>
                <w:rFonts w:ascii="Calibri" w:hAnsi="Calibri" w:cs="Calibri"/>
                <w:i/>
                <w:color w:val="000000"/>
              </w:rPr>
            </w:pPr>
          </w:p>
          <w:p w14:paraId="291D2FF4" w14:textId="77777777" w:rsidR="0071597B" w:rsidRPr="0071597B" w:rsidRDefault="0071597B" w:rsidP="0071597B">
            <w:pPr>
              <w:pStyle w:val="Prrafodelista"/>
              <w:numPr>
                <w:ilvl w:val="0"/>
                <w:numId w:val="185"/>
              </w:numPr>
              <w:suppressAutoHyphens/>
              <w:rPr>
                <w:rFonts w:ascii="Calibri" w:hAnsi="Calibri" w:cs="Calibri"/>
                <w:i/>
                <w:color w:val="000000"/>
              </w:rPr>
            </w:pPr>
            <w:r w:rsidRPr="0071597B">
              <w:rPr>
                <w:rFonts w:ascii="Calibri" w:hAnsi="Calibri" w:cs="Calibri"/>
                <w:i/>
                <w:color w:val="000000"/>
              </w:rPr>
              <w:t>El sistema debe contar con una base de datos que almacene las órdenes de compra realizadas por los clientes. Esta base de datos debe estar correctamente estructurada y relacionada con la información del cliente para poder recuperar las órdenes asociadas a cada cliente.</w:t>
            </w:r>
          </w:p>
          <w:p w14:paraId="5FC57C34" w14:textId="77777777" w:rsidR="0071597B" w:rsidRPr="0071597B" w:rsidRDefault="0071597B" w:rsidP="0071597B">
            <w:pPr>
              <w:pStyle w:val="Prrafodelista"/>
              <w:rPr>
                <w:rFonts w:ascii="Calibri" w:hAnsi="Calibri" w:cs="Calibri"/>
                <w:i/>
                <w:color w:val="000000"/>
              </w:rPr>
            </w:pPr>
          </w:p>
          <w:p w14:paraId="363ACB8E" w14:textId="77777777" w:rsidR="0071597B" w:rsidRPr="0071597B" w:rsidRDefault="0071597B" w:rsidP="0071597B">
            <w:pPr>
              <w:pStyle w:val="Prrafodelista"/>
              <w:numPr>
                <w:ilvl w:val="0"/>
                <w:numId w:val="185"/>
              </w:numPr>
              <w:suppressAutoHyphens/>
              <w:rPr>
                <w:rFonts w:ascii="Calibri" w:hAnsi="Calibri" w:cs="Calibri"/>
                <w:i/>
                <w:color w:val="000000"/>
              </w:rPr>
            </w:pPr>
            <w:r w:rsidRPr="0071597B">
              <w:rPr>
                <w:rFonts w:ascii="Calibri" w:hAnsi="Calibri" w:cs="Calibri"/>
                <w:i/>
                <w:color w:val="000000"/>
              </w:rPr>
              <w:t>La interfaz de usuario debe ser clara y fácil de usar, proporcionando al cliente opciones claras para acceder al historial y realizar las modificaciones que el cliente necesite.</w:t>
            </w:r>
          </w:p>
        </w:tc>
      </w:tr>
      <w:tr w:rsidR="0071597B" w:rsidRPr="00B413E3" w14:paraId="4527029E" w14:textId="77777777" w:rsidTr="0071597B">
        <w:tc>
          <w:tcPr>
            <w:tcW w:w="9658" w:type="dxa"/>
            <w:gridSpan w:val="4"/>
            <w:tcBorders>
              <w:bottom w:val="single" w:sz="4" w:space="0" w:color="auto"/>
            </w:tcBorders>
          </w:tcPr>
          <w:p w14:paraId="7760738D" w14:textId="77777777" w:rsidR="0071597B" w:rsidRPr="0071597B" w:rsidRDefault="0071597B" w:rsidP="0071597B">
            <w:pPr>
              <w:rPr>
                <w:rFonts w:ascii="Calibri" w:eastAsia="Arial Unicode MS" w:hAnsi="Calibri" w:cs="Calibri"/>
                <w:i/>
                <w:color w:val="000000"/>
              </w:rPr>
            </w:pPr>
            <w:r w:rsidRPr="0071597B">
              <w:rPr>
                <w:rFonts w:ascii="Calibri" w:hAnsi="Calibri" w:cs="Calibri"/>
                <w:b/>
                <w:color w:val="000000"/>
              </w:rPr>
              <w:t xml:space="preserve">CRITERIOS DE ACEPTACIÓN: </w:t>
            </w:r>
          </w:p>
          <w:p w14:paraId="4A3DEFD8" w14:textId="77777777" w:rsidR="0071597B" w:rsidRPr="0071597B" w:rsidRDefault="0071597B" w:rsidP="0071597B">
            <w:pPr>
              <w:rPr>
                <w:rFonts w:ascii="Calibri" w:eastAsia="Arial Unicode MS" w:hAnsi="Calibri" w:cs="Calibri"/>
                <w:i/>
                <w:color w:val="000000"/>
              </w:rPr>
            </w:pPr>
            <w:r w:rsidRPr="0071597B">
              <w:rPr>
                <w:rFonts w:ascii="Calibri" w:eastAsia="Arial Unicode MS" w:hAnsi="Calibri" w:cs="Calibri"/>
                <w:i/>
                <w:color w:val="000000"/>
              </w:rPr>
              <w:t>La orden de compra es actualizada en el sistema exitosamente.</w:t>
            </w:r>
          </w:p>
        </w:tc>
      </w:tr>
      <w:tr w:rsidR="0071597B" w:rsidRPr="00B413E3" w14:paraId="77DEC595" w14:textId="77777777" w:rsidTr="0071597B">
        <w:trPr>
          <w:trHeight w:val="345"/>
        </w:trPr>
        <w:tc>
          <w:tcPr>
            <w:tcW w:w="9658" w:type="dxa"/>
            <w:gridSpan w:val="4"/>
            <w:tcBorders>
              <w:bottom w:val="single" w:sz="4" w:space="0" w:color="auto"/>
            </w:tcBorders>
            <w:shd w:val="clear" w:color="auto" w:fill="D9D9D9"/>
          </w:tcPr>
          <w:p w14:paraId="049C3660" w14:textId="77777777" w:rsidR="0071597B" w:rsidRPr="0071597B" w:rsidRDefault="0071597B" w:rsidP="0071597B">
            <w:pPr>
              <w:autoSpaceDE w:val="0"/>
              <w:autoSpaceDN w:val="0"/>
              <w:adjustRightInd w:val="0"/>
              <w:rPr>
                <w:rFonts w:ascii="Calibri" w:hAnsi="Calibri" w:cs="Calibri"/>
                <w:b/>
                <w:color w:val="000000"/>
              </w:rPr>
            </w:pPr>
            <w:r w:rsidRPr="0071597B">
              <w:rPr>
                <w:rFonts w:ascii="Calibri" w:hAnsi="Calibri" w:cs="Calibri"/>
                <w:b/>
                <w:color w:val="000000"/>
              </w:rPr>
              <w:t xml:space="preserve">ESCENARIOS: </w:t>
            </w:r>
          </w:p>
        </w:tc>
      </w:tr>
      <w:tr w:rsidR="0071597B" w:rsidRPr="00B413E3" w14:paraId="5285486E" w14:textId="77777777" w:rsidTr="0071597B">
        <w:trPr>
          <w:trHeight w:val="1482"/>
        </w:trPr>
        <w:tc>
          <w:tcPr>
            <w:tcW w:w="1134" w:type="dxa"/>
            <w:tcBorders>
              <w:bottom w:val="single" w:sz="4" w:space="0" w:color="auto"/>
            </w:tcBorders>
          </w:tcPr>
          <w:p w14:paraId="384ED49F" w14:textId="77777777" w:rsidR="0071597B" w:rsidRPr="0071597B" w:rsidRDefault="0071597B" w:rsidP="0071597B">
            <w:pPr>
              <w:autoSpaceDE w:val="0"/>
              <w:autoSpaceDN w:val="0"/>
              <w:adjustRightInd w:val="0"/>
              <w:rPr>
                <w:rFonts w:ascii="Calibri" w:hAnsi="Calibri" w:cs="Calibri"/>
                <w:i/>
                <w:color w:val="000000"/>
                <w:lang w:eastAsia="es-ES"/>
              </w:rPr>
            </w:pPr>
            <w:r w:rsidRPr="0071597B">
              <w:rPr>
                <w:rFonts w:ascii="Calibri" w:eastAsia="Arial Unicode MS" w:hAnsi="Calibri" w:cs="Calibri"/>
                <w:color w:val="000000"/>
              </w:rPr>
              <w:t xml:space="preserve">ES-12.1     </w:t>
            </w:r>
          </w:p>
          <w:p w14:paraId="433FBC64" w14:textId="77777777" w:rsidR="0071597B" w:rsidRPr="0071597B" w:rsidRDefault="0071597B" w:rsidP="0071597B">
            <w:pPr>
              <w:suppressAutoHyphens w:val="0"/>
              <w:autoSpaceDE w:val="0"/>
              <w:autoSpaceDN w:val="0"/>
              <w:adjustRightInd w:val="0"/>
              <w:ind w:left="360"/>
              <w:rPr>
                <w:rFonts w:ascii="Calibri" w:hAnsi="Calibri" w:cs="Calibri"/>
                <w:color w:val="000000"/>
                <w:lang w:eastAsia="es-ES"/>
              </w:rPr>
            </w:pPr>
          </w:p>
        </w:tc>
        <w:tc>
          <w:tcPr>
            <w:tcW w:w="8524" w:type="dxa"/>
            <w:gridSpan w:val="3"/>
            <w:tcBorders>
              <w:bottom w:val="single" w:sz="4" w:space="0" w:color="auto"/>
            </w:tcBorders>
          </w:tcPr>
          <w:p w14:paraId="7F2B1FFE" w14:textId="77777777" w:rsidR="0071597B" w:rsidRPr="0071597B" w:rsidRDefault="0071597B" w:rsidP="0071597B">
            <w:pPr>
              <w:autoSpaceDE w:val="0"/>
              <w:autoSpaceDN w:val="0"/>
              <w:adjustRightInd w:val="0"/>
              <w:rPr>
                <w:rFonts w:ascii="Calibri" w:hAnsi="Calibri" w:cs="Calibri"/>
                <w:i/>
                <w:iCs/>
                <w:color w:val="000000"/>
              </w:rPr>
            </w:pPr>
            <w:r w:rsidRPr="0071597B">
              <w:rPr>
                <w:rFonts w:ascii="Calibri" w:hAnsi="Calibri" w:cs="Calibri"/>
                <w:b/>
                <w:bCs/>
                <w:color w:val="000000"/>
              </w:rPr>
              <w:t>DESCRIPCIÓN:</w:t>
            </w:r>
            <w:r w:rsidRPr="0071597B">
              <w:rPr>
                <w:rFonts w:ascii="Calibri" w:hAnsi="Calibri" w:cs="Calibri"/>
                <w:i/>
                <w:iCs/>
                <w:color w:val="000000"/>
              </w:rPr>
              <w:t xml:space="preserve"> El cliente actualiza exitosamente una orden de compra.</w:t>
            </w:r>
          </w:p>
          <w:p w14:paraId="3477410B" w14:textId="77777777" w:rsidR="0071597B" w:rsidRPr="0071597B" w:rsidRDefault="0071597B" w:rsidP="0071597B">
            <w:pPr>
              <w:autoSpaceDE w:val="0"/>
              <w:autoSpaceDN w:val="0"/>
              <w:adjustRightInd w:val="0"/>
              <w:rPr>
                <w:rFonts w:ascii="Calibri" w:hAnsi="Calibri" w:cs="Calibri"/>
                <w:i/>
                <w:iCs/>
                <w:color w:val="000000"/>
              </w:rPr>
            </w:pPr>
            <w:r w:rsidRPr="0071597B">
              <w:rPr>
                <w:rFonts w:ascii="Calibri" w:hAnsi="Calibri" w:cs="Calibri"/>
                <w:b/>
                <w:bCs/>
                <w:color w:val="000000"/>
              </w:rPr>
              <w:t>SUPOSICIONES/ASUNCIONES:</w:t>
            </w:r>
            <w:r w:rsidRPr="0071597B">
              <w:rPr>
                <w:rFonts w:ascii="Calibri" w:hAnsi="Calibri" w:cs="Calibri"/>
                <w:i/>
                <w:iCs/>
                <w:color w:val="000000"/>
              </w:rPr>
              <w:t xml:space="preserve"> El cliente ha iniciado sesión correctamente y tiene al menos una orden de compra existente. El sistema tiene acceso a la base de datos y puede recuperar la información de la orden de compra seleccionada.</w:t>
            </w:r>
          </w:p>
          <w:p w14:paraId="5E0720E1" w14:textId="77777777" w:rsidR="0071597B" w:rsidRPr="0071597B" w:rsidRDefault="0071597B" w:rsidP="0071597B">
            <w:pPr>
              <w:autoSpaceDE w:val="0"/>
              <w:autoSpaceDN w:val="0"/>
              <w:adjustRightInd w:val="0"/>
              <w:rPr>
                <w:rFonts w:ascii="Calibri" w:hAnsi="Calibri" w:cs="Calibri"/>
                <w:i/>
                <w:iCs/>
                <w:color w:val="000000"/>
              </w:rPr>
            </w:pPr>
            <w:r w:rsidRPr="0071597B">
              <w:rPr>
                <w:rFonts w:ascii="Calibri" w:hAnsi="Calibri" w:cs="Calibri"/>
                <w:b/>
                <w:bCs/>
                <w:color w:val="000000"/>
              </w:rPr>
              <w:t>RESULTADOS:</w:t>
            </w:r>
            <w:r w:rsidRPr="0071597B">
              <w:rPr>
                <w:rFonts w:ascii="Calibri" w:hAnsi="Calibri" w:cs="Calibri"/>
                <w:i/>
                <w:iCs/>
                <w:color w:val="000000"/>
              </w:rPr>
              <w:t xml:space="preserve"> La orden de compra se actualiza con éxito en la base de datos, reflejando las modificaciones realizadas por el cliente. El cliente puede verificar que los cambios hayan sido aplicados correctamente al visualizar nuevamente la orden de compra actualizada.</w:t>
            </w:r>
          </w:p>
        </w:tc>
      </w:tr>
      <w:tr w:rsidR="0071597B" w:rsidRPr="00B413E3" w14:paraId="48BA0ECF" w14:textId="77777777" w:rsidTr="0071597B">
        <w:trPr>
          <w:trHeight w:val="1418"/>
        </w:trPr>
        <w:tc>
          <w:tcPr>
            <w:tcW w:w="1134" w:type="dxa"/>
            <w:tcBorders>
              <w:bottom w:val="single" w:sz="4" w:space="0" w:color="auto"/>
            </w:tcBorders>
          </w:tcPr>
          <w:p w14:paraId="5E3884FE" w14:textId="77777777" w:rsidR="0071597B" w:rsidRPr="0071597B" w:rsidRDefault="0071597B" w:rsidP="0071597B">
            <w:pPr>
              <w:autoSpaceDE w:val="0"/>
              <w:autoSpaceDN w:val="0"/>
              <w:adjustRightInd w:val="0"/>
              <w:rPr>
                <w:rFonts w:ascii="Calibri" w:hAnsi="Calibri" w:cs="Calibri"/>
                <w:i/>
                <w:color w:val="000000"/>
                <w:lang w:eastAsia="es-ES"/>
              </w:rPr>
            </w:pPr>
            <w:r w:rsidRPr="0071597B">
              <w:rPr>
                <w:rFonts w:ascii="Calibri" w:eastAsia="Arial Unicode MS" w:hAnsi="Calibri" w:cs="Calibri"/>
                <w:color w:val="000000"/>
              </w:rPr>
              <w:t xml:space="preserve">ES-12.2     </w:t>
            </w:r>
          </w:p>
          <w:p w14:paraId="3952E6BB" w14:textId="77777777" w:rsidR="0071597B" w:rsidRPr="0071597B" w:rsidRDefault="0071597B" w:rsidP="0071597B">
            <w:pPr>
              <w:suppressAutoHyphens w:val="0"/>
              <w:autoSpaceDE w:val="0"/>
              <w:autoSpaceDN w:val="0"/>
              <w:adjustRightInd w:val="0"/>
              <w:ind w:left="360"/>
              <w:rPr>
                <w:rFonts w:ascii="Calibri" w:hAnsi="Calibri" w:cs="Calibri"/>
                <w:color w:val="000000"/>
                <w:lang w:eastAsia="es-ES"/>
              </w:rPr>
            </w:pPr>
          </w:p>
        </w:tc>
        <w:tc>
          <w:tcPr>
            <w:tcW w:w="8524" w:type="dxa"/>
            <w:gridSpan w:val="3"/>
            <w:tcBorders>
              <w:bottom w:val="single" w:sz="4" w:space="0" w:color="auto"/>
            </w:tcBorders>
          </w:tcPr>
          <w:p w14:paraId="3C6A6156" w14:textId="77777777" w:rsidR="0071597B" w:rsidRPr="0071597B" w:rsidRDefault="0071597B" w:rsidP="0071597B">
            <w:pPr>
              <w:autoSpaceDE w:val="0"/>
              <w:autoSpaceDN w:val="0"/>
              <w:adjustRightInd w:val="0"/>
              <w:rPr>
                <w:rFonts w:ascii="Calibri" w:hAnsi="Calibri" w:cs="Calibri"/>
                <w:i/>
                <w:iCs/>
                <w:color w:val="000000"/>
              </w:rPr>
            </w:pPr>
            <w:r w:rsidRPr="0071597B">
              <w:rPr>
                <w:rFonts w:ascii="Calibri" w:hAnsi="Calibri" w:cs="Calibri"/>
                <w:b/>
                <w:bCs/>
                <w:color w:val="000000"/>
              </w:rPr>
              <w:t>DESCRIPCIÓN:</w:t>
            </w:r>
            <w:r w:rsidRPr="0071597B">
              <w:rPr>
                <w:rFonts w:ascii="Calibri" w:hAnsi="Calibri" w:cs="Calibri"/>
                <w:i/>
                <w:iCs/>
                <w:color w:val="000000"/>
              </w:rPr>
              <w:t xml:space="preserve"> El cliente anula exitosamente una orden de compra.</w:t>
            </w:r>
          </w:p>
          <w:p w14:paraId="5824EC12" w14:textId="77777777" w:rsidR="0071597B" w:rsidRPr="0071597B" w:rsidRDefault="0071597B" w:rsidP="0071597B">
            <w:pPr>
              <w:autoSpaceDE w:val="0"/>
              <w:autoSpaceDN w:val="0"/>
              <w:adjustRightInd w:val="0"/>
              <w:rPr>
                <w:rFonts w:ascii="Calibri" w:hAnsi="Calibri" w:cs="Calibri"/>
                <w:i/>
                <w:iCs/>
                <w:color w:val="000000"/>
              </w:rPr>
            </w:pPr>
            <w:r w:rsidRPr="0071597B">
              <w:rPr>
                <w:rFonts w:ascii="Calibri" w:hAnsi="Calibri" w:cs="Calibri"/>
                <w:b/>
                <w:bCs/>
                <w:color w:val="000000"/>
              </w:rPr>
              <w:t xml:space="preserve">SUPOSICIONES/ASUNCIONES: </w:t>
            </w:r>
            <w:r w:rsidRPr="0071597B">
              <w:rPr>
                <w:rFonts w:ascii="Calibri" w:hAnsi="Calibri" w:cs="Calibri"/>
                <w:i/>
                <w:iCs/>
                <w:color w:val="000000"/>
              </w:rPr>
              <w:t>El cliente ha iniciado sesión correctamente y tiene al menos una orden de compra existente. La orden de compra seleccionada no ha sido entregada o ha cumplido con las condiciones para su anulación.</w:t>
            </w:r>
          </w:p>
          <w:p w14:paraId="1B81417D" w14:textId="77777777" w:rsidR="0071597B" w:rsidRPr="0071597B" w:rsidRDefault="0071597B" w:rsidP="0071597B">
            <w:pPr>
              <w:autoSpaceDE w:val="0"/>
              <w:autoSpaceDN w:val="0"/>
              <w:adjustRightInd w:val="0"/>
              <w:rPr>
                <w:rFonts w:ascii="Calibri" w:hAnsi="Calibri" w:cs="Calibri"/>
                <w:i/>
                <w:iCs/>
                <w:color w:val="000000"/>
              </w:rPr>
            </w:pPr>
            <w:r w:rsidRPr="0071597B">
              <w:rPr>
                <w:rFonts w:ascii="Calibri" w:hAnsi="Calibri" w:cs="Calibri"/>
                <w:b/>
                <w:bCs/>
                <w:color w:val="000000"/>
              </w:rPr>
              <w:t xml:space="preserve">RESULTADOS: </w:t>
            </w:r>
            <w:r w:rsidRPr="0071597B">
              <w:rPr>
                <w:rFonts w:ascii="Calibri" w:hAnsi="Calibri" w:cs="Calibri"/>
                <w:i/>
                <w:iCs/>
                <w:color w:val="000000"/>
              </w:rPr>
              <w:t>La orden de compra se anula correctamente en la base de datos y se realizan las acciones necesarias en función de la política de cancelación establecida por la empresa. El cliente puede verificar el estado actualizado de la orden y recibir la devolución correspondiente si aplica.</w:t>
            </w:r>
          </w:p>
        </w:tc>
      </w:tr>
      <w:tr w:rsidR="0071597B" w:rsidRPr="00B413E3" w14:paraId="64C59AD7" w14:textId="77777777" w:rsidTr="0071597B">
        <w:tc>
          <w:tcPr>
            <w:tcW w:w="9658" w:type="dxa"/>
            <w:gridSpan w:val="4"/>
          </w:tcPr>
          <w:p w14:paraId="24D6F018" w14:textId="77777777" w:rsidR="0071597B" w:rsidRPr="0071597B" w:rsidRDefault="0071597B" w:rsidP="0071597B">
            <w:pPr>
              <w:rPr>
                <w:rFonts w:ascii="Calibri" w:hAnsi="Calibri" w:cs="Calibri"/>
                <w:b/>
                <w:color w:val="000000"/>
              </w:rPr>
            </w:pPr>
            <w:r w:rsidRPr="0071597B">
              <w:rPr>
                <w:rFonts w:ascii="Calibri" w:hAnsi="Calibri" w:cs="Calibri"/>
                <w:b/>
                <w:color w:val="000000"/>
              </w:rPr>
              <w:t>REQUERIMIENTOS ESPECIALES - REGLAS DEL NEGOCIO Y DEL SISTEMA</w:t>
            </w:r>
          </w:p>
        </w:tc>
      </w:tr>
      <w:tr w:rsidR="0071597B" w:rsidRPr="00B413E3" w14:paraId="1361276A" w14:textId="77777777" w:rsidTr="0071597B">
        <w:trPr>
          <w:trHeight w:val="231"/>
        </w:trPr>
        <w:tc>
          <w:tcPr>
            <w:tcW w:w="9658" w:type="dxa"/>
            <w:gridSpan w:val="4"/>
          </w:tcPr>
          <w:p w14:paraId="0BD206F2" w14:textId="77777777" w:rsidR="0071597B" w:rsidRPr="0071597B" w:rsidRDefault="0071597B" w:rsidP="0071597B">
            <w:pPr>
              <w:rPr>
                <w:rFonts w:ascii="Calibri" w:hAnsi="Calibri" w:cs="Calibri"/>
                <w:i/>
                <w:color w:val="000000"/>
              </w:rPr>
            </w:pPr>
            <w:r w:rsidRPr="0071597B">
              <w:rPr>
                <w:rFonts w:ascii="Calibri" w:hAnsi="Calibri" w:cs="Calibri"/>
                <w:b/>
                <w:color w:val="000000"/>
              </w:rPr>
              <w:t>RIESGOS</w:t>
            </w:r>
          </w:p>
        </w:tc>
      </w:tr>
      <w:tr w:rsidR="0071597B" w:rsidRPr="00B413E3" w14:paraId="40BEE770" w14:textId="77777777" w:rsidTr="0071597B">
        <w:trPr>
          <w:trHeight w:val="266"/>
        </w:trPr>
        <w:tc>
          <w:tcPr>
            <w:tcW w:w="9658" w:type="dxa"/>
            <w:gridSpan w:val="4"/>
          </w:tcPr>
          <w:p w14:paraId="1131DB83" w14:textId="77777777" w:rsidR="0071597B" w:rsidRPr="0071597B" w:rsidRDefault="0071597B" w:rsidP="0071597B">
            <w:pPr>
              <w:rPr>
                <w:rFonts w:ascii="Calibri" w:hAnsi="Calibri" w:cs="Calibri"/>
                <w:b/>
                <w:color w:val="000000"/>
              </w:rPr>
            </w:pPr>
            <w:r w:rsidRPr="0071597B">
              <w:rPr>
                <w:rFonts w:ascii="Calibri" w:hAnsi="Calibri" w:cs="Calibri"/>
                <w:b/>
                <w:color w:val="000000"/>
              </w:rPr>
              <w:lastRenderedPageBreak/>
              <w:t>PROTOTIPO EXPLORATORIO</w:t>
            </w:r>
          </w:p>
        </w:tc>
      </w:tr>
    </w:tbl>
    <w:p w14:paraId="76C18C06" w14:textId="77777777" w:rsidR="0071597B" w:rsidRPr="0071597B" w:rsidRDefault="0071597B" w:rsidP="0071597B">
      <w:pPr>
        <w:rPr>
          <w:vanish/>
        </w:rPr>
      </w:pPr>
    </w:p>
    <w:p w14:paraId="7A25C84C" w14:textId="77777777" w:rsidR="0071597B" w:rsidRDefault="0071597B" w:rsidP="0071597B">
      <w:pPr>
        <w:rPr>
          <w:lang w:val="es-ES"/>
        </w:rPr>
      </w:pPr>
      <w:r>
        <w:tab/>
      </w:r>
    </w:p>
    <w:tbl>
      <w:tblPr>
        <w:tblW w:w="96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573"/>
        <w:gridCol w:w="1779"/>
        <w:gridCol w:w="3174"/>
      </w:tblGrid>
      <w:tr w:rsidR="0071597B" w:rsidRPr="0071597B" w14:paraId="15C98649" w14:textId="77777777" w:rsidTr="0071597B">
        <w:trPr>
          <w:tblHeader/>
        </w:trPr>
        <w:tc>
          <w:tcPr>
            <w:tcW w:w="470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6821136"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IDENTIFICADOR CASO DE USO:</w:t>
            </w:r>
          </w:p>
          <w:p w14:paraId="16DAF300"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CU-13</w:t>
            </w:r>
          </w:p>
        </w:tc>
        <w:tc>
          <w:tcPr>
            <w:tcW w:w="4952"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8A90B2F"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NOMBRE:</w:t>
            </w:r>
          </w:p>
          <w:p w14:paraId="381EEF27" w14:textId="77777777" w:rsidR="0071597B" w:rsidRPr="0071597B" w:rsidRDefault="0071597B">
            <w:pPr>
              <w:spacing w:line="256" w:lineRule="auto"/>
              <w:rPr>
                <w:rFonts w:ascii="Calibri" w:hAnsi="Calibri" w:cs="Calibri"/>
                <w:b/>
                <w:kern w:val="2"/>
              </w:rPr>
            </w:pPr>
            <w:r w:rsidRPr="0071597B">
              <w:rPr>
                <w:rFonts w:ascii="Calibri" w:eastAsia="Arial Unicode MS" w:hAnsi="Calibri" w:cs="Calibri"/>
                <w:iCs/>
                <w:color w:val="000000"/>
                <w:kern w:val="2"/>
              </w:rPr>
              <w:t>Ingresar orden de compra en estado de entrega</w:t>
            </w:r>
          </w:p>
        </w:tc>
      </w:tr>
      <w:tr w:rsidR="0071597B" w:rsidRPr="0071597B" w14:paraId="1B4CD50D" w14:textId="77777777" w:rsidTr="0071597B">
        <w:tc>
          <w:tcPr>
            <w:tcW w:w="6485" w:type="dxa"/>
            <w:gridSpan w:val="3"/>
            <w:tcBorders>
              <w:top w:val="single" w:sz="4" w:space="0" w:color="auto"/>
              <w:left w:val="single" w:sz="4" w:space="0" w:color="auto"/>
              <w:bottom w:val="single" w:sz="4" w:space="0" w:color="auto"/>
              <w:right w:val="single" w:sz="4" w:space="0" w:color="auto"/>
            </w:tcBorders>
            <w:hideMark/>
          </w:tcPr>
          <w:p w14:paraId="6F314D33"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COMPLEJIDAD:</w:t>
            </w:r>
          </w:p>
          <w:p w14:paraId="516B7D96" w14:textId="77777777" w:rsidR="0071597B" w:rsidRPr="0071597B" w:rsidRDefault="0071597B">
            <w:pPr>
              <w:spacing w:line="256" w:lineRule="auto"/>
              <w:jc w:val="both"/>
              <w:rPr>
                <w:rFonts w:ascii="Calibri" w:hAnsi="Calibri" w:cs="Calibri"/>
                <w:b/>
                <w:color w:val="000000"/>
                <w:kern w:val="2"/>
              </w:rPr>
            </w:pPr>
            <w:r w:rsidRPr="0071597B">
              <w:rPr>
                <w:rFonts w:ascii="Calibri" w:eastAsia="Arial Unicode MS" w:hAnsi="Calibri" w:cs="Calibri"/>
                <w:iCs/>
                <w:color w:val="000000"/>
                <w:kern w:val="2"/>
              </w:rPr>
              <w:t>Media</w:t>
            </w:r>
          </w:p>
        </w:tc>
        <w:tc>
          <w:tcPr>
            <w:tcW w:w="3173" w:type="dxa"/>
            <w:tcBorders>
              <w:top w:val="single" w:sz="4" w:space="0" w:color="auto"/>
              <w:left w:val="single" w:sz="4" w:space="0" w:color="auto"/>
              <w:bottom w:val="single" w:sz="4" w:space="0" w:color="auto"/>
              <w:right w:val="single" w:sz="4" w:space="0" w:color="auto"/>
            </w:tcBorders>
            <w:hideMark/>
          </w:tcPr>
          <w:p w14:paraId="23BDB83D"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PRIORIDAD:</w:t>
            </w:r>
          </w:p>
          <w:p w14:paraId="4051C058" w14:textId="77777777" w:rsidR="0071597B" w:rsidRPr="0071597B" w:rsidRDefault="0071597B">
            <w:pPr>
              <w:spacing w:line="256" w:lineRule="auto"/>
              <w:rPr>
                <w:rFonts w:ascii="Calibri" w:hAnsi="Calibri" w:cs="Calibri"/>
                <w:b/>
                <w:color w:val="000000"/>
                <w:kern w:val="2"/>
              </w:rPr>
            </w:pPr>
            <w:r w:rsidRPr="0071597B">
              <w:rPr>
                <w:rFonts w:ascii="Calibri" w:eastAsia="Arial Unicode MS" w:hAnsi="Calibri" w:cs="Calibri"/>
                <w:iCs/>
                <w:color w:val="000000"/>
                <w:kern w:val="2"/>
              </w:rPr>
              <w:t>Baja</w:t>
            </w:r>
          </w:p>
        </w:tc>
      </w:tr>
      <w:tr w:rsidR="0071597B" w:rsidRPr="0071597B" w14:paraId="54AAE322"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6D960878"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REQUERIMIENTO FUNCIONAL ASOCIADO:</w:t>
            </w:r>
          </w:p>
          <w:p w14:paraId="2FCFDF01" w14:textId="77777777" w:rsidR="0071597B" w:rsidRPr="0071597B" w:rsidRDefault="0071597B">
            <w:pPr>
              <w:spacing w:line="256" w:lineRule="auto"/>
              <w:jc w:val="both"/>
              <w:rPr>
                <w:rFonts w:ascii="Calibri" w:hAnsi="Calibri" w:cs="Calibri"/>
                <w:i/>
                <w:color w:val="000000"/>
                <w:kern w:val="2"/>
                <w:lang w:eastAsia="es-ES"/>
              </w:rPr>
            </w:pPr>
            <w:r w:rsidRPr="0071597B">
              <w:rPr>
                <w:rFonts w:ascii="Calibri" w:eastAsia="Arial Unicode MS" w:hAnsi="Calibri" w:cs="Calibri"/>
                <w:i/>
                <w:iCs/>
                <w:color w:val="000000"/>
                <w:kern w:val="2"/>
              </w:rPr>
              <w:t>RF-4 “Ingresar orden de compra del cliente”</w:t>
            </w:r>
          </w:p>
        </w:tc>
      </w:tr>
      <w:tr w:rsidR="0071597B" w:rsidRPr="0071597B" w14:paraId="2C684031"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3AD86AEA"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ACTORES:</w:t>
            </w:r>
          </w:p>
          <w:p w14:paraId="1B8A6B80" w14:textId="77777777" w:rsidR="0071597B" w:rsidRPr="0071597B" w:rsidRDefault="0071597B">
            <w:pPr>
              <w:spacing w:line="256" w:lineRule="auto"/>
              <w:rPr>
                <w:rFonts w:ascii="Calibri" w:eastAsia="Arial Unicode MS" w:hAnsi="Calibri" w:cs="Calibri"/>
                <w:i/>
                <w:iCs/>
                <w:color w:val="000000"/>
                <w:kern w:val="2"/>
              </w:rPr>
            </w:pPr>
            <w:r w:rsidRPr="0071597B">
              <w:rPr>
                <w:rFonts w:ascii="Calibri" w:eastAsia="Arial Unicode MS" w:hAnsi="Calibri" w:cs="Calibri"/>
                <w:i/>
                <w:iCs/>
                <w:color w:val="000000"/>
                <w:kern w:val="2"/>
              </w:rPr>
              <w:t>Agentes de bodega</w:t>
            </w:r>
          </w:p>
          <w:p w14:paraId="284AD4D5" w14:textId="77777777" w:rsidR="0071597B" w:rsidRPr="0071597B" w:rsidRDefault="0071597B">
            <w:pPr>
              <w:spacing w:line="256" w:lineRule="auto"/>
              <w:rPr>
                <w:rFonts w:ascii="Calibri" w:eastAsia="Arial Unicode MS" w:hAnsi="Calibri" w:cs="Calibri"/>
                <w:i/>
                <w:iCs/>
                <w:color w:val="000000"/>
                <w:kern w:val="2"/>
              </w:rPr>
            </w:pPr>
            <w:r w:rsidRPr="0071597B">
              <w:rPr>
                <w:rFonts w:ascii="Calibri" w:eastAsia="Arial Unicode MS" w:hAnsi="Calibri" w:cs="Calibri"/>
                <w:i/>
                <w:iCs/>
                <w:color w:val="000000"/>
                <w:kern w:val="2"/>
              </w:rPr>
              <w:t>Sistema web</w:t>
            </w:r>
          </w:p>
          <w:p w14:paraId="59D3C638" w14:textId="77777777" w:rsidR="0071597B" w:rsidRPr="0071597B" w:rsidRDefault="0071597B">
            <w:pPr>
              <w:spacing w:line="256" w:lineRule="auto"/>
              <w:rPr>
                <w:rFonts w:ascii="Calibri" w:hAnsi="Calibri" w:cs="Calibri"/>
                <w:i/>
                <w:color w:val="0000FF"/>
                <w:kern w:val="2"/>
              </w:rPr>
            </w:pPr>
            <w:r w:rsidRPr="0071597B">
              <w:rPr>
                <w:rFonts w:ascii="Calibri" w:eastAsia="Arial Unicode MS" w:hAnsi="Calibri" w:cs="Calibri"/>
                <w:i/>
                <w:iCs/>
                <w:color w:val="000000"/>
                <w:kern w:val="2"/>
              </w:rPr>
              <w:t>Proveedores de productos</w:t>
            </w:r>
          </w:p>
        </w:tc>
      </w:tr>
      <w:tr w:rsidR="0071597B" w:rsidRPr="0071597B" w14:paraId="260F76A9"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36735638"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CASOS DE USO ASOCIADOS:</w:t>
            </w:r>
          </w:p>
          <w:p w14:paraId="01BF6196" w14:textId="77777777" w:rsidR="0071597B" w:rsidRPr="0071597B" w:rsidRDefault="0071597B">
            <w:pPr>
              <w:spacing w:line="256" w:lineRule="auto"/>
              <w:rPr>
                <w:rFonts w:ascii="Calibri" w:hAnsi="Calibri" w:cs="Calibri"/>
                <w:b/>
                <w:color w:val="800000"/>
                <w:kern w:val="2"/>
              </w:rPr>
            </w:pPr>
            <w:r w:rsidRPr="0071597B">
              <w:rPr>
                <w:rFonts w:ascii="Calibri" w:eastAsia="Arial Unicode MS" w:hAnsi="Calibri" w:cs="Calibri"/>
                <w:i/>
                <w:iCs/>
                <w:color w:val="000000"/>
                <w:kern w:val="2"/>
              </w:rPr>
              <w:t>No Aplica.</w:t>
            </w:r>
          </w:p>
        </w:tc>
      </w:tr>
      <w:tr w:rsidR="0071597B" w:rsidRPr="0071597B" w14:paraId="70676A5F"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3A47E998" w14:textId="77777777" w:rsidR="0071597B" w:rsidRPr="0071597B" w:rsidRDefault="0071597B">
            <w:pPr>
              <w:spacing w:line="256" w:lineRule="auto"/>
              <w:rPr>
                <w:rFonts w:ascii="Calibri" w:hAnsi="Calibri" w:cs="Calibri"/>
                <w:color w:val="000000"/>
                <w:kern w:val="2"/>
                <w:lang w:eastAsia="es-ES"/>
              </w:rPr>
            </w:pPr>
            <w:r w:rsidRPr="0071597B">
              <w:rPr>
                <w:rFonts w:ascii="Calibri" w:hAnsi="Calibri" w:cs="Calibri"/>
                <w:b/>
                <w:color w:val="000000"/>
                <w:kern w:val="2"/>
              </w:rPr>
              <w:t>DESCRIPCIÓN:</w:t>
            </w:r>
          </w:p>
          <w:p w14:paraId="73D93F89" w14:textId="77777777" w:rsidR="0071597B" w:rsidRPr="0071597B" w:rsidRDefault="0071597B">
            <w:pPr>
              <w:spacing w:line="256" w:lineRule="auto"/>
              <w:rPr>
                <w:rFonts w:ascii="Calibri" w:hAnsi="Calibri" w:cs="Calibri"/>
                <w:b/>
                <w:color w:val="000000"/>
                <w:kern w:val="2"/>
              </w:rPr>
            </w:pPr>
            <w:r w:rsidRPr="0071597B">
              <w:rPr>
                <w:rFonts w:ascii="Calibri" w:eastAsia="Arial Unicode MS" w:hAnsi="Calibri" w:cs="Calibri"/>
                <w:i/>
                <w:iCs/>
                <w:color w:val="000000"/>
                <w:kern w:val="2"/>
              </w:rPr>
              <w:t>Permite al cliente de una empresa realizar una nueva orden de compra a través del sistema web. Después de iniciar sesión, el cliente selecciona la opción de crear una orden de compra en estado de entrega y completa un formulario con los detalles de la orden, como los productos, cantidades, precios, información de envío y datos de facturación. Una vez que se guardan los datos, el sistema valida la información y registra la orden en la base de datos, asignándole un número de orden y estableciendo su estado como "en entrega". Esto proporciona al cliente la capacidad de seguir y controlar el proceso de entrega de los productos adquiridos.</w:t>
            </w:r>
          </w:p>
        </w:tc>
      </w:tr>
      <w:tr w:rsidR="0071597B" w:rsidRPr="0071597B" w14:paraId="70F8D21F"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4A68A53D" w14:textId="77777777" w:rsidR="0071597B" w:rsidRPr="0071597B" w:rsidRDefault="0071597B">
            <w:pPr>
              <w:spacing w:line="256" w:lineRule="auto"/>
              <w:rPr>
                <w:rFonts w:ascii="Calibri" w:hAnsi="Calibri" w:cs="Calibri"/>
                <w:bCs/>
                <w:color w:val="000000"/>
                <w:kern w:val="2"/>
              </w:rPr>
            </w:pPr>
            <w:r w:rsidRPr="0071597B">
              <w:rPr>
                <w:rFonts w:ascii="Calibri" w:hAnsi="Calibri" w:cs="Calibri"/>
                <w:b/>
                <w:color w:val="000000"/>
                <w:kern w:val="2"/>
              </w:rPr>
              <w:t xml:space="preserve">NOTAS: </w:t>
            </w:r>
          </w:p>
          <w:p w14:paraId="2B97F033" w14:textId="77777777" w:rsidR="0071597B" w:rsidRPr="0071597B" w:rsidRDefault="0071597B" w:rsidP="0071597B">
            <w:pPr>
              <w:pStyle w:val="Prrafodelista"/>
              <w:numPr>
                <w:ilvl w:val="0"/>
                <w:numId w:val="177"/>
              </w:numPr>
              <w:suppressAutoHyphens/>
              <w:spacing w:line="256" w:lineRule="auto"/>
              <w:rPr>
                <w:rFonts w:ascii="Calibri" w:hAnsi="Calibri" w:cs="Calibri"/>
                <w:i/>
                <w:color w:val="000000"/>
                <w:kern w:val="2"/>
              </w:rPr>
            </w:pPr>
            <w:r w:rsidRPr="0071597B">
              <w:rPr>
                <w:rFonts w:ascii="Calibri" w:hAnsi="Calibri" w:cs="Calibri"/>
                <w:i/>
                <w:color w:val="000000"/>
                <w:kern w:val="2"/>
              </w:rPr>
              <w:t>El sistema debe validar que se ingresen los datos obligatorios en el formulario de la orden de compra.</w:t>
            </w:r>
          </w:p>
          <w:p w14:paraId="7EE6A299" w14:textId="77777777" w:rsidR="0071597B" w:rsidRPr="0071597B" w:rsidRDefault="0071597B" w:rsidP="0071597B">
            <w:pPr>
              <w:pStyle w:val="Prrafodelista"/>
              <w:numPr>
                <w:ilvl w:val="0"/>
                <w:numId w:val="177"/>
              </w:numPr>
              <w:suppressAutoHyphens/>
              <w:spacing w:line="256" w:lineRule="auto"/>
              <w:rPr>
                <w:rFonts w:ascii="Calibri" w:hAnsi="Calibri" w:cs="Calibri"/>
                <w:i/>
                <w:color w:val="000000"/>
                <w:kern w:val="2"/>
              </w:rPr>
            </w:pPr>
            <w:r w:rsidRPr="0071597B">
              <w:rPr>
                <w:rFonts w:ascii="Calibri" w:hAnsi="Calibri" w:cs="Calibri"/>
                <w:i/>
                <w:color w:val="000000"/>
                <w:kern w:val="2"/>
              </w:rPr>
              <w:t>El cliente debe tener los permisos necesarios para ingresar una orden de compra en estado de entrega.</w:t>
            </w:r>
          </w:p>
        </w:tc>
      </w:tr>
      <w:tr w:rsidR="0071597B" w:rsidRPr="0071597B" w14:paraId="3335B045"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14A1E9EC"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CRITERIOS DE ACEPTACIÓN:</w:t>
            </w:r>
          </w:p>
          <w:p w14:paraId="2297C38D" w14:textId="77777777" w:rsidR="0071597B" w:rsidRPr="0071597B" w:rsidRDefault="0071597B">
            <w:pPr>
              <w:spacing w:line="256" w:lineRule="auto"/>
              <w:rPr>
                <w:rFonts w:ascii="Calibri" w:eastAsia="Arial Unicode MS" w:hAnsi="Calibri" w:cs="Calibri"/>
                <w:i/>
                <w:color w:val="000000"/>
                <w:kern w:val="2"/>
              </w:rPr>
            </w:pPr>
            <w:r w:rsidRPr="0071597B">
              <w:rPr>
                <w:rFonts w:ascii="Calibri" w:eastAsia="Arial Unicode MS" w:hAnsi="Calibri" w:cs="Calibri"/>
                <w:i/>
                <w:color w:val="000000"/>
                <w:kern w:val="2"/>
              </w:rPr>
              <w:t>La orden de compra se ingresó en estado de entrega exitosamente en el sistema.</w:t>
            </w:r>
          </w:p>
        </w:tc>
      </w:tr>
      <w:tr w:rsidR="0071597B" w:rsidRPr="0071597B" w14:paraId="0B0FBEC0" w14:textId="77777777" w:rsidTr="0071597B">
        <w:trPr>
          <w:trHeight w:val="345"/>
        </w:trPr>
        <w:tc>
          <w:tcPr>
            <w:tcW w:w="9658" w:type="dxa"/>
            <w:gridSpan w:val="4"/>
            <w:tcBorders>
              <w:top w:val="single" w:sz="4" w:space="0" w:color="auto"/>
              <w:left w:val="single" w:sz="4" w:space="0" w:color="auto"/>
              <w:bottom w:val="single" w:sz="4" w:space="0" w:color="auto"/>
              <w:right w:val="single" w:sz="4" w:space="0" w:color="auto"/>
            </w:tcBorders>
            <w:shd w:val="clear" w:color="auto" w:fill="D9D9D9"/>
            <w:hideMark/>
          </w:tcPr>
          <w:p w14:paraId="2DB81BD0" w14:textId="77777777" w:rsidR="0071597B" w:rsidRPr="0071597B" w:rsidRDefault="0071597B">
            <w:pPr>
              <w:autoSpaceDE w:val="0"/>
              <w:autoSpaceDN w:val="0"/>
              <w:adjustRightInd w:val="0"/>
              <w:spacing w:line="256" w:lineRule="auto"/>
              <w:rPr>
                <w:rFonts w:ascii="Calibri" w:hAnsi="Calibri" w:cs="Calibri"/>
                <w:b/>
                <w:color w:val="000000"/>
                <w:kern w:val="2"/>
              </w:rPr>
            </w:pPr>
            <w:r w:rsidRPr="0071597B">
              <w:rPr>
                <w:rFonts w:ascii="Calibri" w:hAnsi="Calibri" w:cs="Calibri"/>
                <w:b/>
                <w:color w:val="000000"/>
                <w:kern w:val="2"/>
              </w:rPr>
              <w:t xml:space="preserve">ESCENARIOS: </w:t>
            </w:r>
          </w:p>
        </w:tc>
      </w:tr>
      <w:tr w:rsidR="0071597B" w:rsidRPr="0071597B" w14:paraId="180889BE" w14:textId="77777777" w:rsidTr="0071597B">
        <w:trPr>
          <w:trHeight w:val="1482"/>
        </w:trPr>
        <w:tc>
          <w:tcPr>
            <w:tcW w:w="1134" w:type="dxa"/>
            <w:tcBorders>
              <w:top w:val="single" w:sz="4" w:space="0" w:color="auto"/>
              <w:left w:val="single" w:sz="4" w:space="0" w:color="auto"/>
              <w:bottom w:val="single" w:sz="4" w:space="0" w:color="auto"/>
              <w:right w:val="single" w:sz="4" w:space="0" w:color="auto"/>
            </w:tcBorders>
          </w:tcPr>
          <w:p w14:paraId="76158A76"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ES-13.1     </w:t>
            </w:r>
          </w:p>
          <w:p w14:paraId="336DD258"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172B4F04"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Ingreso de orden de compras en estado de entrega exitoso.</w:t>
            </w:r>
          </w:p>
          <w:p w14:paraId="73830625"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Los agentes de bodega derivan correctamente por medio del sistema a la compañía de entrega el producto que corresponde al pedido de cada cliente.</w:t>
            </w:r>
          </w:p>
          <w:p w14:paraId="048FB467"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La orden de compra está en estado de entrega.</w:t>
            </w:r>
          </w:p>
        </w:tc>
      </w:tr>
      <w:tr w:rsidR="0071597B" w:rsidRPr="0071597B" w14:paraId="24DC9E69" w14:textId="77777777" w:rsidTr="0071597B">
        <w:trPr>
          <w:trHeight w:val="528"/>
        </w:trPr>
        <w:tc>
          <w:tcPr>
            <w:tcW w:w="1134" w:type="dxa"/>
            <w:tcBorders>
              <w:top w:val="single" w:sz="4" w:space="0" w:color="auto"/>
              <w:left w:val="single" w:sz="4" w:space="0" w:color="auto"/>
              <w:bottom w:val="single" w:sz="4" w:space="0" w:color="auto"/>
              <w:right w:val="single" w:sz="4" w:space="0" w:color="auto"/>
            </w:tcBorders>
          </w:tcPr>
          <w:p w14:paraId="1A990BF4"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ES-13.2     </w:t>
            </w:r>
          </w:p>
          <w:p w14:paraId="7C6C3F84"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5FCDADC7"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La orden de compras no se ha podido poner en estado de entrega debido a desabastecimiento momentáneo.</w:t>
            </w:r>
          </w:p>
          <w:p w14:paraId="70908AD3"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Los agentes de bodega no han podido colocar la orden en estado de entrega porque algunos productos no se encuentran en stock momentáneamente, sin embargo, en cuanto se abastezca del producto se procederá a poner en estado de entrega.</w:t>
            </w:r>
          </w:p>
          <w:p w14:paraId="742AB131" w14:textId="77777777" w:rsidR="0071597B" w:rsidRPr="0071597B" w:rsidRDefault="0071597B">
            <w:pPr>
              <w:autoSpaceDE w:val="0"/>
              <w:autoSpaceDN w:val="0"/>
              <w:adjustRightInd w:val="0"/>
              <w:spacing w:line="256" w:lineRule="auto"/>
              <w:rPr>
                <w:rFonts w:ascii="Calibri" w:hAnsi="Calibri" w:cs="Calibri"/>
                <w:b/>
                <w:color w:val="000000"/>
                <w:kern w:val="2"/>
              </w:rPr>
            </w:pPr>
            <w:r w:rsidRPr="0071597B">
              <w:rPr>
                <w:rFonts w:ascii="Calibri" w:hAnsi="Calibri" w:cs="Calibri"/>
                <w:b/>
                <w:bCs/>
                <w:color w:val="000000"/>
                <w:kern w:val="2"/>
              </w:rPr>
              <w:lastRenderedPageBreak/>
              <w:t>RESULTADOS:</w:t>
            </w:r>
            <w:r w:rsidRPr="0071597B">
              <w:rPr>
                <w:rFonts w:ascii="Calibri" w:hAnsi="Calibri" w:cs="Calibri"/>
                <w:i/>
                <w:iCs/>
                <w:color w:val="000000"/>
                <w:kern w:val="2"/>
              </w:rPr>
              <w:t xml:space="preserve"> El sistema muestra un mensaje informativo al cliente indicando que no hay órdenes de compra registradas para su cuenta.</w:t>
            </w:r>
          </w:p>
        </w:tc>
      </w:tr>
      <w:tr w:rsidR="0071597B" w:rsidRPr="0071597B" w14:paraId="65715126"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3EB5F47E"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lastRenderedPageBreak/>
              <w:t>REQUERIMIENTOS ESPECIALES - REGLAS DEL NEGOCIO Y DEL SISTEMA</w:t>
            </w:r>
          </w:p>
        </w:tc>
      </w:tr>
      <w:tr w:rsidR="0071597B" w:rsidRPr="0071597B" w14:paraId="737CB33E" w14:textId="77777777" w:rsidTr="0071597B">
        <w:trPr>
          <w:trHeight w:val="257"/>
        </w:trPr>
        <w:tc>
          <w:tcPr>
            <w:tcW w:w="9658" w:type="dxa"/>
            <w:gridSpan w:val="4"/>
            <w:tcBorders>
              <w:top w:val="single" w:sz="4" w:space="0" w:color="auto"/>
              <w:left w:val="single" w:sz="4" w:space="0" w:color="auto"/>
              <w:bottom w:val="single" w:sz="4" w:space="0" w:color="auto"/>
              <w:right w:val="single" w:sz="4" w:space="0" w:color="auto"/>
            </w:tcBorders>
            <w:hideMark/>
          </w:tcPr>
          <w:p w14:paraId="474314AB"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RIESGOS</w:t>
            </w:r>
          </w:p>
        </w:tc>
      </w:tr>
      <w:tr w:rsidR="0071597B" w:rsidRPr="0071597B" w14:paraId="0A392ABC" w14:textId="77777777" w:rsidTr="0071597B">
        <w:trPr>
          <w:trHeight w:val="266"/>
        </w:trPr>
        <w:tc>
          <w:tcPr>
            <w:tcW w:w="9658" w:type="dxa"/>
            <w:gridSpan w:val="4"/>
            <w:tcBorders>
              <w:top w:val="single" w:sz="4" w:space="0" w:color="auto"/>
              <w:left w:val="single" w:sz="4" w:space="0" w:color="auto"/>
              <w:bottom w:val="single" w:sz="4" w:space="0" w:color="auto"/>
              <w:right w:val="single" w:sz="4" w:space="0" w:color="auto"/>
            </w:tcBorders>
            <w:hideMark/>
          </w:tcPr>
          <w:p w14:paraId="11F54A89"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PROTOTIPO EXPLORATORIO</w:t>
            </w:r>
          </w:p>
        </w:tc>
      </w:tr>
    </w:tbl>
    <w:p w14:paraId="4E293448" w14:textId="77777777" w:rsidR="0071597B" w:rsidRDefault="0071597B" w:rsidP="0071597B"/>
    <w:tbl>
      <w:tblPr>
        <w:tblW w:w="96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70"/>
        <w:gridCol w:w="1582"/>
        <w:gridCol w:w="3174"/>
      </w:tblGrid>
      <w:tr w:rsidR="0071597B" w:rsidRPr="0071597B" w14:paraId="037C2F34" w14:textId="77777777" w:rsidTr="0071597B">
        <w:trPr>
          <w:tblHeader/>
        </w:trPr>
        <w:tc>
          <w:tcPr>
            <w:tcW w:w="490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DC77AA9"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IDENTIFICADOR CASO DE USO:</w:t>
            </w:r>
          </w:p>
          <w:p w14:paraId="08B96A55"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CU-14</w:t>
            </w:r>
          </w:p>
        </w:tc>
        <w:tc>
          <w:tcPr>
            <w:tcW w:w="4755"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C30F68D"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NOMBRE:</w:t>
            </w:r>
          </w:p>
          <w:p w14:paraId="0D6F577E" w14:textId="77777777" w:rsidR="0071597B" w:rsidRPr="0071597B" w:rsidRDefault="0071597B">
            <w:pPr>
              <w:spacing w:line="256" w:lineRule="auto"/>
              <w:rPr>
                <w:rFonts w:ascii="Calibri" w:hAnsi="Calibri" w:cs="Calibri"/>
                <w:b/>
                <w:kern w:val="2"/>
              </w:rPr>
            </w:pPr>
            <w:r w:rsidRPr="0071597B">
              <w:rPr>
                <w:rFonts w:ascii="Calibri" w:eastAsia="Arial Unicode MS" w:hAnsi="Calibri" w:cs="Calibri"/>
                <w:iCs/>
                <w:color w:val="000000"/>
                <w:kern w:val="2"/>
              </w:rPr>
              <w:t>Registrar queja del cliente en el sistema</w:t>
            </w:r>
          </w:p>
        </w:tc>
      </w:tr>
      <w:tr w:rsidR="0071597B" w:rsidRPr="0071597B" w14:paraId="60B1B74E" w14:textId="77777777" w:rsidTr="0071597B">
        <w:tc>
          <w:tcPr>
            <w:tcW w:w="6485" w:type="dxa"/>
            <w:gridSpan w:val="3"/>
            <w:tcBorders>
              <w:top w:val="single" w:sz="4" w:space="0" w:color="auto"/>
              <w:left w:val="single" w:sz="4" w:space="0" w:color="auto"/>
              <w:bottom w:val="single" w:sz="4" w:space="0" w:color="auto"/>
              <w:right w:val="single" w:sz="4" w:space="0" w:color="auto"/>
            </w:tcBorders>
            <w:hideMark/>
          </w:tcPr>
          <w:p w14:paraId="4E2B9ABB"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COMPLEJIDAD:</w:t>
            </w:r>
          </w:p>
          <w:p w14:paraId="79DBE4A7" w14:textId="77777777" w:rsidR="0071597B" w:rsidRPr="0071597B" w:rsidRDefault="0071597B">
            <w:pPr>
              <w:spacing w:line="256" w:lineRule="auto"/>
              <w:jc w:val="both"/>
              <w:rPr>
                <w:rFonts w:ascii="Calibri" w:hAnsi="Calibri" w:cs="Calibri"/>
                <w:b/>
                <w:color w:val="000000"/>
                <w:kern w:val="2"/>
              </w:rPr>
            </w:pPr>
            <w:r w:rsidRPr="0071597B">
              <w:rPr>
                <w:rFonts w:ascii="Calibri" w:eastAsia="Arial Unicode MS" w:hAnsi="Calibri" w:cs="Calibri"/>
                <w:iCs/>
                <w:color w:val="000000"/>
                <w:kern w:val="2"/>
              </w:rPr>
              <w:t>Media</w:t>
            </w:r>
          </w:p>
        </w:tc>
        <w:tc>
          <w:tcPr>
            <w:tcW w:w="3173" w:type="dxa"/>
            <w:tcBorders>
              <w:top w:val="single" w:sz="4" w:space="0" w:color="auto"/>
              <w:left w:val="single" w:sz="4" w:space="0" w:color="auto"/>
              <w:bottom w:val="single" w:sz="4" w:space="0" w:color="auto"/>
              <w:right w:val="single" w:sz="4" w:space="0" w:color="auto"/>
            </w:tcBorders>
            <w:hideMark/>
          </w:tcPr>
          <w:p w14:paraId="03DFCA04"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PRIORIDAD:</w:t>
            </w:r>
          </w:p>
          <w:p w14:paraId="3B55ABEF" w14:textId="77777777" w:rsidR="0071597B" w:rsidRPr="0071597B" w:rsidRDefault="0071597B">
            <w:pPr>
              <w:spacing w:line="256" w:lineRule="auto"/>
              <w:rPr>
                <w:rFonts w:ascii="Calibri" w:hAnsi="Calibri" w:cs="Calibri"/>
                <w:b/>
                <w:color w:val="000000"/>
                <w:kern w:val="2"/>
              </w:rPr>
            </w:pPr>
            <w:r w:rsidRPr="0071597B">
              <w:rPr>
                <w:rFonts w:ascii="Calibri" w:eastAsia="Arial Unicode MS" w:hAnsi="Calibri" w:cs="Calibri"/>
                <w:iCs/>
                <w:color w:val="000000"/>
                <w:kern w:val="2"/>
              </w:rPr>
              <w:t>Alta</w:t>
            </w:r>
          </w:p>
        </w:tc>
      </w:tr>
      <w:tr w:rsidR="0071597B" w:rsidRPr="0071597B" w14:paraId="26483A3F"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1CD2101E"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REQUERIMIENTO FUNCIONAL ASOCIADO:</w:t>
            </w:r>
          </w:p>
          <w:p w14:paraId="41C10E23" w14:textId="77777777" w:rsidR="0071597B" w:rsidRPr="0071597B" w:rsidRDefault="0071597B">
            <w:pPr>
              <w:spacing w:line="256" w:lineRule="auto"/>
              <w:jc w:val="both"/>
              <w:rPr>
                <w:rFonts w:ascii="Calibri" w:hAnsi="Calibri" w:cs="Calibri"/>
                <w:i/>
                <w:color w:val="000000"/>
                <w:kern w:val="2"/>
                <w:lang w:eastAsia="es-ES"/>
              </w:rPr>
            </w:pPr>
            <w:r w:rsidRPr="0071597B">
              <w:rPr>
                <w:rFonts w:ascii="Calibri" w:eastAsia="Arial Unicode MS" w:hAnsi="Calibri" w:cs="Calibri"/>
                <w:i/>
                <w:iCs/>
                <w:color w:val="000000"/>
                <w:kern w:val="2"/>
              </w:rPr>
              <w:t>RF-6 “Añadir quejas de actualización del catálogo”</w:t>
            </w:r>
          </w:p>
        </w:tc>
      </w:tr>
      <w:tr w:rsidR="0071597B" w:rsidRPr="0071597B" w14:paraId="5EC0B030"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3BEF3B15"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ACTORES:</w:t>
            </w:r>
          </w:p>
          <w:p w14:paraId="63BA774F" w14:textId="77777777" w:rsidR="0071597B" w:rsidRPr="0071597B" w:rsidRDefault="0071597B">
            <w:pPr>
              <w:spacing w:line="256" w:lineRule="auto"/>
              <w:rPr>
                <w:rFonts w:ascii="Calibri" w:eastAsia="Arial Unicode MS" w:hAnsi="Calibri" w:cs="Calibri"/>
                <w:i/>
                <w:iCs/>
                <w:color w:val="000000"/>
                <w:kern w:val="2"/>
              </w:rPr>
            </w:pPr>
            <w:r w:rsidRPr="0071597B">
              <w:rPr>
                <w:rFonts w:ascii="Calibri" w:eastAsia="Arial Unicode MS" w:hAnsi="Calibri" w:cs="Calibri"/>
                <w:i/>
                <w:iCs/>
                <w:color w:val="000000"/>
                <w:kern w:val="2"/>
              </w:rPr>
              <w:t>Clientes</w:t>
            </w:r>
          </w:p>
          <w:p w14:paraId="037FF402" w14:textId="77777777" w:rsidR="0071597B" w:rsidRPr="0071597B" w:rsidRDefault="0071597B">
            <w:pPr>
              <w:spacing w:line="256" w:lineRule="auto"/>
              <w:rPr>
                <w:rFonts w:ascii="Calibri" w:hAnsi="Calibri" w:cs="Calibri"/>
                <w:i/>
                <w:color w:val="0000FF"/>
                <w:kern w:val="2"/>
              </w:rPr>
            </w:pPr>
            <w:r w:rsidRPr="0071597B">
              <w:rPr>
                <w:rFonts w:ascii="Calibri" w:eastAsia="Arial Unicode MS" w:hAnsi="Calibri" w:cs="Calibri"/>
                <w:i/>
                <w:iCs/>
                <w:color w:val="000000"/>
                <w:kern w:val="2"/>
              </w:rPr>
              <w:t>Sistema web</w:t>
            </w:r>
          </w:p>
        </w:tc>
      </w:tr>
      <w:tr w:rsidR="0071597B" w:rsidRPr="0071597B" w14:paraId="06C73110"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21341BDF"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CASOS DE USO ASOCIADOS:</w:t>
            </w:r>
          </w:p>
          <w:p w14:paraId="671E0C35" w14:textId="77777777" w:rsidR="0071597B" w:rsidRPr="0071597B" w:rsidRDefault="0071597B">
            <w:pPr>
              <w:spacing w:line="256" w:lineRule="auto"/>
              <w:rPr>
                <w:rFonts w:ascii="Calibri" w:hAnsi="Calibri" w:cs="Calibri"/>
                <w:b/>
                <w:color w:val="800000"/>
                <w:kern w:val="2"/>
              </w:rPr>
            </w:pPr>
            <w:r w:rsidRPr="0071597B">
              <w:rPr>
                <w:rFonts w:ascii="Calibri" w:eastAsia="Arial Unicode MS" w:hAnsi="Calibri" w:cs="Calibri"/>
                <w:i/>
                <w:iCs/>
                <w:color w:val="000000"/>
                <w:kern w:val="2"/>
              </w:rPr>
              <w:t>CU-15: Enviar quejas al gerente de relaciones</w:t>
            </w:r>
          </w:p>
        </w:tc>
      </w:tr>
      <w:tr w:rsidR="0071597B" w:rsidRPr="0071597B" w14:paraId="1E096A0A"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22B1E431" w14:textId="77777777" w:rsidR="0071597B" w:rsidRPr="0071597B" w:rsidRDefault="0071597B">
            <w:pPr>
              <w:spacing w:line="256" w:lineRule="auto"/>
              <w:rPr>
                <w:rFonts w:ascii="Calibri" w:hAnsi="Calibri" w:cs="Calibri"/>
                <w:color w:val="000000"/>
                <w:kern w:val="2"/>
                <w:lang w:eastAsia="es-ES"/>
              </w:rPr>
            </w:pPr>
            <w:r w:rsidRPr="0071597B">
              <w:rPr>
                <w:rFonts w:ascii="Calibri" w:hAnsi="Calibri" w:cs="Calibri"/>
                <w:b/>
                <w:color w:val="000000"/>
                <w:kern w:val="2"/>
              </w:rPr>
              <w:t>DESCRIPCIÓN:</w:t>
            </w:r>
          </w:p>
          <w:p w14:paraId="1D8BFA2E" w14:textId="77777777" w:rsidR="0071597B" w:rsidRPr="0071597B" w:rsidRDefault="0071597B">
            <w:pPr>
              <w:spacing w:line="256" w:lineRule="auto"/>
              <w:rPr>
                <w:rFonts w:ascii="Calibri" w:hAnsi="Calibri" w:cs="Calibri"/>
                <w:b/>
                <w:color w:val="000000"/>
                <w:kern w:val="2"/>
              </w:rPr>
            </w:pPr>
            <w:r w:rsidRPr="0071597B">
              <w:rPr>
                <w:rFonts w:ascii="Calibri" w:eastAsia="Arial Unicode MS" w:hAnsi="Calibri" w:cs="Calibri"/>
                <w:i/>
                <w:iCs/>
                <w:color w:val="000000"/>
                <w:kern w:val="2"/>
              </w:rPr>
              <w:t>Permite a los clientes de una empresa de venta de productos en línea informar quejas o reclamos a través del sistema web. Después de iniciar sesión, los clientes pueden acceder a un formulario donde pueden proporcionar los detalles de la queja, como una descripción del problema y la fecha en que ocurrió. Una vez que completan el formulario, la queja se guarda en la base de datos con un número de referencia y se marca como pendiente de revisión. Este caso de uso facilita a los clientes comunicar de manera formal cualquier insatisfacción o problema que hayan experimentado, permitiendo que la empresa realice un seguimiento y gestione adecuadamente las quejas.</w:t>
            </w:r>
          </w:p>
        </w:tc>
      </w:tr>
      <w:tr w:rsidR="0071597B" w:rsidRPr="0071597B" w14:paraId="06492E23"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6A35C55E" w14:textId="77777777" w:rsidR="0071597B" w:rsidRPr="0071597B" w:rsidRDefault="0071597B">
            <w:pPr>
              <w:spacing w:line="256" w:lineRule="auto"/>
              <w:rPr>
                <w:rFonts w:ascii="Calibri" w:hAnsi="Calibri" w:cs="Calibri"/>
                <w:bCs/>
                <w:color w:val="000000"/>
                <w:kern w:val="2"/>
              </w:rPr>
            </w:pPr>
            <w:r w:rsidRPr="0071597B">
              <w:rPr>
                <w:rFonts w:ascii="Calibri" w:hAnsi="Calibri" w:cs="Calibri"/>
                <w:b/>
                <w:color w:val="000000"/>
                <w:kern w:val="2"/>
              </w:rPr>
              <w:t xml:space="preserve">NOTAS: </w:t>
            </w:r>
          </w:p>
          <w:p w14:paraId="2BE188C8" w14:textId="77777777" w:rsidR="0071597B" w:rsidRPr="0071597B" w:rsidRDefault="0071597B" w:rsidP="0071597B">
            <w:pPr>
              <w:pStyle w:val="Prrafodelista"/>
              <w:numPr>
                <w:ilvl w:val="0"/>
                <w:numId w:val="178"/>
              </w:numPr>
              <w:suppressAutoHyphens/>
              <w:spacing w:line="256" w:lineRule="auto"/>
              <w:rPr>
                <w:rFonts w:ascii="Calibri" w:hAnsi="Calibri" w:cs="Calibri"/>
                <w:i/>
                <w:color w:val="000000"/>
                <w:kern w:val="2"/>
              </w:rPr>
            </w:pPr>
            <w:r w:rsidRPr="0071597B">
              <w:rPr>
                <w:rFonts w:ascii="Calibri" w:hAnsi="Calibri" w:cs="Calibri"/>
                <w:i/>
                <w:color w:val="000000"/>
                <w:kern w:val="2"/>
              </w:rPr>
              <w:t>Es importante que el sistema envíe una notificación al cliente para confirmar la recepción de la queja y proporcionar un número de referencia para futuras consultas.</w:t>
            </w:r>
          </w:p>
        </w:tc>
      </w:tr>
      <w:tr w:rsidR="0071597B" w:rsidRPr="0071597B" w14:paraId="35CBE6A0"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407BA126"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CRITERIOS DE ACEPTACIÓN:</w:t>
            </w:r>
          </w:p>
          <w:p w14:paraId="61E1FDA1" w14:textId="77777777" w:rsidR="0071597B" w:rsidRPr="0071597B" w:rsidRDefault="0071597B">
            <w:pPr>
              <w:spacing w:line="256" w:lineRule="auto"/>
              <w:rPr>
                <w:rFonts w:ascii="Calibri" w:eastAsia="Arial Unicode MS" w:hAnsi="Calibri" w:cs="Calibri"/>
                <w:i/>
                <w:color w:val="000000"/>
                <w:kern w:val="2"/>
              </w:rPr>
            </w:pPr>
            <w:r w:rsidRPr="0071597B">
              <w:rPr>
                <w:rFonts w:ascii="Calibri" w:eastAsia="Arial Unicode MS" w:hAnsi="Calibri" w:cs="Calibri"/>
                <w:i/>
                <w:color w:val="000000"/>
                <w:kern w:val="2"/>
              </w:rPr>
              <w:t xml:space="preserve">La queja que presenta el cliente ha sido registrada en </w:t>
            </w:r>
            <w:r w:rsidR="0049755E" w:rsidRPr="0071597B">
              <w:rPr>
                <w:rFonts w:ascii="Calibri" w:eastAsia="Arial Unicode MS" w:hAnsi="Calibri" w:cs="Calibri"/>
                <w:i/>
                <w:color w:val="000000"/>
                <w:kern w:val="2"/>
              </w:rPr>
              <w:t>el</w:t>
            </w:r>
            <w:r w:rsidRPr="0071597B">
              <w:rPr>
                <w:rFonts w:ascii="Calibri" w:eastAsia="Arial Unicode MS" w:hAnsi="Calibri" w:cs="Calibri"/>
                <w:i/>
                <w:color w:val="000000"/>
                <w:kern w:val="2"/>
              </w:rPr>
              <w:t xml:space="preserve"> sistema exitosamente.</w:t>
            </w:r>
          </w:p>
        </w:tc>
      </w:tr>
      <w:tr w:rsidR="0071597B" w:rsidRPr="0071597B" w14:paraId="4D854104" w14:textId="77777777" w:rsidTr="0071597B">
        <w:trPr>
          <w:trHeight w:val="345"/>
        </w:trPr>
        <w:tc>
          <w:tcPr>
            <w:tcW w:w="9658" w:type="dxa"/>
            <w:gridSpan w:val="4"/>
            <w:tcBorders>
              <w:top w:val="single" w:sz="4" w:space="0" w:color="auto"/>
              <w:left w:val="single" w:sz="4" w:space="0" w:color="auto"/>
              <w:bottom w:val="single" w:sz="4" w:space="0" w:color="auto"/>
              <w:right w:val="single" w:sz="4" w:space="0" w:color="auto"/>
            </w:tcBorders>
            <w:shd w:val="clear" w:color="auto" w:fill="D9D9D9"/>
            <w:hideMark/>
          </w:tcPr>
          <w:p w14:paraId="6A5B597F" w14:textId="77777777" w:rsidR="0071597B" w:rsidRPr="0071597B" w:rsidRDefault="0071597B">
            <w:pPr>
              <w:autoSpaceDE w:val="0"/>
              <w:autoSpaceDN w:val="0"/>
              <w:adjustRightInd w:val="0"/>
              <w:spacing w:line="256" w:lineRule="auto"/>
              <w:rPr>
                <w:rFonts w:ascii="Calibri" w:hAnsi="Calibri" w:cs="Calibri"/>
                <w:b/>
                <w:color w:val="000000"/>
                <w:kern w:val="2"/>
              </w:rPr>
            </w:pPr>
            <w:r w:rsidRPr="0071597B">
              <w:rPr>
                <w:rFonts w:ascii="Calibri" w:hAnsi="Calibri" w:cs="Calibri"/>
                <w:b/>
                <w:color w:val="000000"/>
                <w:kern w:val="2"/>
              </w:rPr>
              <w:t xml:space="preserve">ESCENARIOS: </w:t>
            </w:r>
          </w:p>
        </w:tc>
      </w:tr>
      <w:tr w:rsidR="0071597B" w:rsidRPr="0071597B" w14:paraId="2F3F1B5C" w14:textId="77777777" w:rsidTr="0071597B">
        <w:trPr>
          <w:trHeight w:val="1482"/>
        </w:trPr>
        <w:tc>
          <w:tcPr>
            <w:tcW w:w="1134" w:type="dxa"/>
            <w:tcBorders>
              <w:top w:val="single" w:sz="4" w:space="0" w:color="auto"/>
              <w:left w:val="single" w:sz="4" w:space="0" w:color="auto"/>
              <w:bottom w:val="single" w:sz="4" w:space="0" w:color="auto"/>
              <w:right w:val="single" w:sz="4" w:space="0" w:color="auto"/>
            </w:tcBorders>
          </w:tcPr>
          <w:p w14:paraId="0C1C152A"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ES-14.1     </w:t>
            </w:r>
          </w:p>
          <w:p w14:paraId="2C64B683"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2EBA99A8"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Queja registrada con éxito bajo criterios que permitan una solución.</w:t>
            </w:r>
          </w:p>
          <w:p w14:paraId="47A5823F"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El cliente ha experimentado un problema o insatisfacción con los productos o servicios de la empresa y desea reportarlo formalmente a través del sistema.</w:t>
            </w:r>
          </w:p>
          <w:p w14:paraId="338277EA"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La queja del cliente se registra exitosamente en el sistema, lo que permite a la empresa dar seguimiento y gestionar adecuadamente el problema reportado.</w:t>
            </w:r>
          </w:p>
        </w:tc>
      </w:tr>
      <w:tr w:rsidR="0071597B" w:rsidRPr="0071597B" w14:paraId="5E21F4F6" w14:textId="77777777" w:rsidTr="0071597B">
        <w:trPr>
          <w:trHeight w:val="528"/>
        </w:trPr>
        <w:tc>
          <w:tcPr>
            <w:tcW w:w="1134" w:type="dxa"/>
            <w:tcBorders>
              <w:top w:val="single" w:sz="4" w:space="0" w:color="auto"/>
              <w:left w:val="single" w:sz="4" w:space="0" w:color="auto"/>
              <w:bottom w:val="single" w:sz="4" w:space="0" w:color="auto"/>
              <w:right w:val="single" w:sz="4" w:space="0" w:color="auto"/>
            </w:tcBorders>
          </w:tcPr>
          <w:p w14:paraId="2309599D"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ES-14.2     </w:t>
            </w:r>
          </w:p>
          <w:p w14:paraId="38BF9090"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2819A474"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La queja no tiene los criterios necesarios para ser registrada.</w:t>
            </w:r>
          </w:p>
          <w:p w14:paraId="7AC6BC32"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lastRenderedPageBreak/>
              <w:t>SUPOSICIONES/ASUNCIONES:</w:t>
            </w:r>
            <w:r w:rsidRPr="0071597B">
              <w:rPr>
                <w:rFonts w:ascii="Calibri" w:hAnsi="Calibri" w:cs="Calibri"/>
                <w:i/>
                <w:iCs/>
                <w:color w:val="000000"/>
                <w:kern w:val="2"/>
              </w:rPr>
              <w:t xml:space="preserve"> El cliente no ha proporcionado toda la información requerida en el formulario de queja.</w:t>
            </w:r>
          </w:p>
          <w:p w14:paraId="352EC400" w14:textId="77777777" w:rsidR="0071597B" w:rsidRPr="0071597B" w:rsidRDefault="0071597B">
            <w:pPr>
              <w:autoSpaceDE w:val="0"/>
              <w:autoSpaceDN w:val="0"/>
              <w:adjustRightInd w:val="0"/>
              <w:spacing w:line="256" w:lineRule="auto"/>
              <w:rPr>
                <w:rFonts w:ascii="Calibri" w:hAnsi="Calibri" w:cs="Calibri"/>
                <w:b/>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El sistema no permite registrar la queja debido a la información incompleta o incorrecta proporcionada por el cliente.</w:t>
            </w:r>
          </w:p>
        </w:tc>
      </w:tr>
      <w:tr w:rsidR="0071597B" w:rsidRPr="0071597B" w14:paraId="65E0D1FB"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57BF6DB6"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lastRenderedPageBreak/>
              <w:t>REQUERIMIENTOS ESPECIALES - REGLAS DEL NEGOCIO Y DEL SISTEMA</w:t>
            </w:r>
          </w:p>
        </w:tc>
      </w:tr>
      <w:tr w:rsidR="0071597B" w:rsidRPr="0071597B" w14:paraId="637BCDB7" w14:textId="77777777" w:rsidTr="0071597B">
        <w:trPr>
          <w:trHeight w:val="257"/>
        </w:trPr>
        <w:tc>
          <w:tcPr>
            <w:tcW w:w="9658" w:type="dxa"/>
            <w:gridSpan w:val="4"/>
            <w:tcBorders>
              <w:top w:val="single" w:sz="4" w:space="0" w:color="auto"/>
              <w:left w:val="single" w:sz="4" w:space="0" w:color="auto"/>
              <w:bottom w:val="single" w:sz="4" w:space="0" w:color="auto"/>
              <w:right w:val="single" w:sz="4" w:space="0" w:color="auto"/>
            </w:tcBorders>
            <w:hideMark/>
          </w:tcPr>
          <w:p w14:paraId="7CE4757A"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RIESGOS</w:t>
            </w:r>
          </w:p>
        </w:tc>
      </w:tr>
      <w:tr w:rsidR="0071597B" w:rsidRPr="0071597B" w14:paraId="6E31BED5" w14:textId="77777777" w:rsidTr="0071597B">
        <w:trPr>
          <w:trHeight w:val="266"/>
        </w:trPr>
        <w:tc>
          <w:tcPr>
            <w:tcW w:w="9658" w:type="dxa"/>
            <w:gridSpan w:val="4"/>
            <w:tcBorders>
              <w:top w:val="single" w:sz="4" w:space="0" w:color="auto"/>
              <w:left w:val="single" w:sz="4" w:space="0" w:color="auto"/>
              <w:bottom w:val="single" w:sz="4" w:space="0" w:color="auto"/>
              <w:right w:val="single" w:sz="4" w:space="0" w:color="auto"/>
            </w:tcBorders>
            <w:hideMark/>
          </w:tcPr>
          <w:p w14:paraId="1F8FE430"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PROTOTIPO EXPLORATORIO</w:t>
            </w:r>
          </w:p>
        </w:tc>
      </w:tr>
    </w:tbl>
    <w:p w14:paraId="0572D078" w14:textId="77777777" w:rsidR="0071597B" w:rsidRDefault="0071597B" w:rsidP="0071597B"/>
    <w:tbl>
      <w:tblPr>
        <w:tblW w:w="96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70"/>
        <w:gridCol w:w="1582"/>
        <w:gridCol w:w="3174"/>
      </w:tblGrid>
      <w:tr w:rsidR="0071597B" w:rsidRPr="0071597B" w14:paraId="60865AAB" w14:textId="77777777" w:rsidTr="0071597B">
        <w:trPr>
          <w:tblHeader/>
        </w:trPr>
        <w:tc>
          <w:tcPr>
            <w:tcW w:w="490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0B42C0A"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IDENTIFICADOR CASO DE USO:</w:t>
            </w:r>
          </w:p>
          <w:p w14:paraId="3B0A480F"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CU-15</w:t>
            </w:r>
          </w:p>
        </w:tc>
        <w:tc>
          <w:tcPr>
            <w:tcW w:w="4755"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47B4BC8"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NOMBRE:</w:t>
            </w:r>
          </w:p>
          <w:p w14:paraId="5916F373" w14:textId="77777777" w:rsidR="0071597B" w:rsidRPr="0071597B" w:rsidRDefault="0071597B">
            <w:pPr>
              <w:spacing w:line="256" w:lineRule="auto"/>
              <w:rPr>
                <w:rFonts w:ascii="Calibri" w:hAnsi="Calibri" w:cs="Calibri"/>
                <w:b/>
                <w:kern w:val="2"/>
              </w:rPr>
            </w:pPr>
            <w:r w:rsidRPr="0071597B">
              <w:rPr>
                <w:rFonts w:ascii="Calibri" w:eastAsia="Arial Unicode MS" w:hAnsi="Calibri" w:cs="Calibri"/>
                <w:iCs/>
                <w:color w:val="000000"/>
                <w:kern w:val="2"/>
              </w:rPr>
              <w:t>Enviar quejas al gerente de relaciones</w:t>
            </w:r>
          </w:p>
        </w:tc>
      </w:tr>
      <w:tr w:rsidR="0071597B" w:rsidRPr="0071597B" w14:paraId="1CC4EFB7" w14:textId="77777777" w:rsidTr="0071597B">
        <w:tc>
          <w:tcPr>
            <w:tcW w:w="6485" w:type="dxa"/>
            <w:gridSpan w:val="3"/>
            <w:tcBorders>
              <w:top w:val="single" w:sz="4" w:space="0" w:color="auto"/>
              <w:left w:val="single" w:sz="4" w:space="0" w:color="auto"/>
              <w:bottom w:val="single" w:sz="4" w:space="0" w:color="auto"/>
              <w:right w:val="single" w:sz="4" w:space="0" w:color="auto"/>
            </w:tcBorders>
            <w:hideMark/>
          </w:tcPr>
          <w:p w14:paraId="1D512E6F"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COMPLEJIDAD:</w:t>
            </w:r>
          </w:p>
          <w:p w14:paraId="4E6F29C5" w14:textId="77777777" w:rsidR="0071597B" w:rsidRPr="0071597B" w:rsidRDefault="0071597B">
            <w:pPr>
              <w:spacing w:line="256" w:lineRule="auto"/>
              <w:jc w:val="both"/>
              <w:rPr>
                <w:rFonts w:ascii="Calibri" w:hAnsi="Calibri" w:cs="Calibri"/>
                <w:b/>
                <w:color w:val="000000"/>
                <w:kern w:val="2"/>
              </w:rPr>
            </w:pPr>
            <w:r w:rsidRPr="0071597B">
              <w:rPr>
                <w:rFonts w:ascii="Calibri" w:eastAsia="Arial Unicode MS" w:hAnsi="Calibri" w:cs="Calibri"/>
                <w:iCs/>
                <w:color w:val="000000"/>
                <w:kern w:val="2"/>
              </w:rPr>
              <w:t>Media</w:t>
            </w:r>
          </w:p>
        </w:tc>
        <w:tc>
          <w:tcPr>
            <w:tcW w:w="3173" w:type="dxa"/>
            <w:tcBorders>
              <w:top w:val="single" w:sz="4" w:space="0" w:color="auto"/>
              <w:left w:val="single" w:sz="4" w:space="0" w:color="auto"/>
              <w:bottom w:val="single" w:sz="4" w:space="0" w:color="auto"/>
              <w:right w:val="single" w:sz="4" w:space="0" w:color="auto"/>
            </w:tcBorders>
            <w:hideMark/>
          </w:tcPr>
          <w:p w14:paraId="19A2556B"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PRIORIDAD:</w:t>
            </w:r>
          </w:p>
          <w:p w14:paraId="03B39E1A" w14:textId="77777777" w:rsidR="0071597B" w:rsidRPr="0071597B" w:rsidRDefault="0071597B">
            <w:pPr>
              <w:spacing w:line="256" w:lineRule="auto"/>
              <w:rPr>
                <w:rFonts w:ascii="Calibri" w:hAnsi="Calibri" w:cs="Calibri"/>
                <w:b/>
                <w:color w:val="000000"/>
                <w:kern w:val="2"/>
              </w:rPr>
            </w:pPr>
            <w:r w:rsidRPr="0071597B">
              <w:rPr>
                <w:rFonts w:ascii="Calibri" w:eastAsia="Arial Unicode MS" w:hAnsi="Calibri" w:cs="Calibri"/>
                <w:iCs/>
                <w:color w:val="000000"/>
                <w:kern w:val="2"/>
              </w:rPr>
              <w:t>Alta</w:t>
            </w:r>
          </w:p>
        </w:tc>
      </w:tr>
      <w:tr w:rsidR="0071597B" w:rsidRPr="0071597B" w14:paraId="5C2EFD0C"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4A2CEFA9"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REQUERIMIENTO FUNCIONAL ASOCIADO:</w:t>
            </w:r>
          </w:p>
          <w:p w14:paraId="38F2F85E" w14:textId="77777777" w:rsidR="0071597B" w:rsidRPr="0071597B" w:rsidRDefault="0071597B">
            <w:pPr>
              <w:spacing w:line="256" w:lineRule="auto"/>
              <w:jc w:val="both"/>
              <w:rPr>
                <w:rFonts w:ascii="Calibri" w:hAnsi="Calibri" w:cs="Calibri"/>
                <w:i/>
                <w:color w:val="000000"/>
                <w:kern w:val="2"/>
                <w:lang w:eastAsia="es-ES"/>
              </w:rPr>
            </w:pPr>
            <w:r w:rsidRPr="0071597B">
              <w:rPr>
                <w:rFonts w:ascii="Calibri" w:eastAsia="Arial Unicode MS" w:hAnsi="Calibri" w:cs="Calibri"/>
                <w:i/>
                <w:iCs/>
                <w:color w:val="000000"/>
                <w:kern w:val="2"/>
              </w:rPr>
              <w:t>RF-23 “Consultar quejas al gerente de relaciones”</w:t>
            </w:r>
          </w:p>
        </w:tc>
      </w:tr>
      <w:tr w:rsidR="0071597B" w:rsidRPr="0071597B" w14:paraId="1F6DBDB5"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11AE9977"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ACTORES:</w:t>
            </w:r>
          </w:p>
          <w:p w14:paraId="7242377B" w14:textId="77777777" w:rsidR="0071597B" w:rsidRPr="0071597B" w:rsidRDefault="0071597B">
            <w:pPr>
              <w:spacing w:line="256" w:lineRule="auto"/>
              <w:rPr>
                <w:rFonts w:ascii="Calibri" w:eastAsia="Arial Unicode MS" w:hAnsi="Calibri" w:cs="Calibri"/>
                <w:i/>
                <w:iCs/>
                <w:color w:val="000000"/>
                <w:kern w:val="2"/>
              </w:rPr>
            </w:pPr>
            <w:r w:rsidRPr="0071597B">
              <w:rPr>
                <w:rFonts w:ascii="Calibri" w:eastAsia="Arial Unicode MS" w:hAnsi="Calibri" w:cs="Calibri"/>
                <w:i/>
                <w:iCs/>
                <w:color w:val="000000"/>
                <w:kern w:val="2"/>
              </w:rPr>
              <w:t>Cliente</w:t>
            </w:r>
          </w:p>
          <w:p w14:paraId="71574DEF" w14:textId="77777777" w:rsidR="0071597B" w:rsidRPr="0071597B" w:rsidRDefault="0071597B">
            <w:pPr>
              <w:spacing w:line="256" w:lineRule="auto"/>
              <w:rPr>
                <w:rFonts w:ascii="Calibri" w:eastAsia="Arial Unicode MS" w:hAnsi="Calibri" w:cs="Calibri"/>
                <w:i/>
                <w:iCs/>
                <w:color w:val="000000"/>
                <w:kern w:val="2"/>
              </w:rPr>
            </w:pPr>
            <w:r w:rsidRPr="0071597B">
              <w:rPr>
                <w:rFonts w:ascii="Calibri" w:eastAsia="Arial Unicode MS" w:hAnsi="Calibri" w:cs="Calibri"/>
                <w:i/>
                <w:iCs/>
                <w:color w:val="000000"/>
                <w:kern w:val="2"/>
              </w:rPr>
              <w:t>Gerente de relaciones</w:t>
            </w:r>
          </w:p>
          <w:p w14:paraId="3D55CB87" w14:textId="77777777" w:rsidR="0071597B" w:rsidRPr="0071597B" w:rsidRDefault="0071597B">
            <w:pPr>
              <w:spacing w:line="256" w:lineRule="auto"/>
              <w:rPr>
                <w:rFonts w:ascii="Calibri" w:hAnsi="Calibri" w:cs="Calibri"/>
                <w:i/>
                <w:color w:val="0000FF"/>
                <w:kern w:val="2"/>
              </w:rPr>
            </w:pPr>
            <w:r w:rsidRPr="0071597B">
              <w:rPr>
                <w:rFonts w:ascii="Calibri" w:eastAsia="Arial Unicode MS" w:hAnsi="Calibri" w:cs="Calibri"/>
                <w:i/>
                <w:iCs/>
                <w:color w:val="000000"/>
                <w:kern w:val="2"/>
              </w:rPr>
              <w:t>Sistema web</w:t>
            </w:r>
          </w:p>
        </w:tc>
      </w:tr>
      <w:tr w:rsidR="0071597B" w:rsidRPr="0071597B" w14:paraId="2BE432FF"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50137D0E"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CASOS DE USO ASOCIADOS:</w:t>
            </w:r>
          </w:p>
          <w:p w14:paraId="16B153B0" w14:textId="77777777" w:rsidR="0071597B" w:rsidRPr="0071597B" w:rsidRDefault="0071597B">
            <w:pPr>
              <w:spacing w:line="256" w:lineRule="auto"/>
              <w:rPr>
                <w:rFonts w:ascii="Calibri" w:hAnsi="Calibri" w:cs="Calibri"/>
                <w:b/>
                <w:color w:val="800000"/>
                <w:kern w:val="2"/>
              </w:rPr>
            </w:pPr>
            <w:r w:rsidRPr="0071597B">
              <w:rPr>
                <w:rFonts w:ascii="Calibri" w:eastAsia="Arial Unicode MS" w:hAnsi="Calibri" w:cs="Calibri"/>
                <w:i/>
                <w:iCs/>
                <w:color w:val="000000"/>
                <w:kern w:val="2"/>
              </w:rPr>
              <w:t>CU-14: Registrar queja del cliente en el sistema</w:t>
            </w:r>
          </w:p>
        </w:tc>
      </w:tr>
      <w:tr w:rsidR="0071597B" w:rsidRPr="0071597B" w14:paraId="56202BBF"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6C8532FB" w14:textId="77777777" w:rsidR="0071597B" w:rsidRPr="0071597B" w:rsidRDefault="0071597B">
            <w:pPr>
              <w:spacing w:line="256" w:lineRule="auto"/>
              <w:rPr>
                <w:rFonts w:ascii="Calibri" w:hAnsi="Calibri" w:cs="Calibri"/>
                <w:color w:val="000000"/>
                <w:kern w:val="2"/>
                <w:lang w:eastAsia="es-ES"/>
              </w:rPr>
            </w:pPr>
            <w:r w:rsidRPr="0071597B">
              <w:rPr>
                <w:rFonts w:ascii="Calibri" w:hAnsi="Calibri" w:cs="Calibri"/>
                <w:b/>
                <w:color w:val="000000"/>
                <w:kern w:val="2"/>
              </w:rPr>
              <w:t>DESCRIPCIÓN:</w:t>
            </w:r>
          </w:p>
          <w:p w14:paraId="4D01B8ED" w14:textId="77777777" w:rsidR="0071597B" w:rsidRPr="0071597B" w:rsidRDefault="0071597B">
            <w:pPr>
              <w:spacing w:line="256" w:lineRule="auto"/>
              <w:rPr>
                <w:rFonts w:ascii="Calibri" w:hAnsi="Calibri" w:cs="Calibri"/>
                <w:b/>
                <w:color w:val="000000"/>
                <w:kern w:val="2"/>
              </w:rPr>
            </w:pPr>
            <w:r w:rsidRPr="0071597B">
              <w:rPr>
                <w:rFonts w:ascii="Calibri" w:eastAsia="Arial Unicode MS" w:hAnsi="Calibri" w:cs="Calibri"/>
                <w:i/>
                <w:iCs/>
                <w:color w:val="000000"/>
                <w:kern w:val="2"/>
              </w:rPr>
              <w:t>Una vez registrada la queja del cliente, el sistema se encargará de enviarla gerente de relaciones para su posterior solución.</w:t>
            </w:r>
          </w:p>
        </w:tc>
      </w:tr>
      <w:tr w:rsidR="0071597B" w:rsidRPr="0071597B" w14:paraId="16E17D74"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2B3B1B73" w14:textId="77777777" w:rsidR="0071597B" w:rsidRPr="0071597B" w:rsidRDefault="0071597B">
            <w:pPr>
              <w:spacing w:line="256" w:lineRule="auto"/>
              <w:rPr>
                <w:rFonts w:ascii="Calibri" w:hAnsi="Calibri" w:cs="Calibri"/>
                <w:bCs/>
                <w:color w:val="000000"/>
                <w:kern w:val="2"/>
              </w:rPr>
            </w:pPr>
            <w:r w:rsidRPr="0071597B">
              <w:rPr>
                <w:rFonts w:ascii="Calibri" w:hAnsi="Calibri" w:cs="Calibri"/>
                <w:b/>
                <w:color w:val="000000"/>
                <w:kern w:val="2"/>
              </w:rPr>
              <w:t xml:space="preserve">NOTAS: </w:t>
            </w:r>
          </w:p>
          <w:p w14:paraId="1598D52F" w14:textId="77777777" w:rsidR="0071597B" w:rsidRPr="0071597B" w:rsidRDefault="0071597B" w:rsidP="0071597B">
            <w:pPr>
              <w:pStyle w:val="Prrafodelista"/>
              <w:numPr>
                <w:ilvl w:val="0"/>
                <w:numId w:val="179"/>
              </w:numPr>
              <w:suppressAutoHyphens/>
              <w:spacing w:line="256" w:lineRule="auto"/>
              <w:rPr>
                <w:rFonts w:ascii="Calibri" w:hAnsi="Calibri" w:cs="Calibri"/>
                <w:i/>
                <w:color w:val="000000"/>
                <w:kern w:val="2"/>
              </w:rPr>
            </w:pPr>
            <w:r w:rsidRPr="0071597B">
              <w:rPr>
                <w:rFonts w:ascii="Calibri" w:hAnsi="Calibri" w:cs="Calibri"/>
                <w:i/>
                <w:color w:val="000000"/>
                <w:kern w:val="2"/>
              </w:rPr>
              <w:t>Es importante que el sistema envíe una notificación al cliente para confirmar la recepción de la queja y proporcionar un número de referencia para futuras consultas.</w:t>
            </w:r>
          </w:p>
          <w:p w14:paraId="23372DB7" w14:textId="77777777" w:rsidR="0071597B" w:rsidRPr="0071597B" w:rsidRDefault="0071597B" w:rsidP="0071597B">
            <w:pPr>
              <w:pStyle w:val="Prrafodelista"/>
              <w:numPr>
                <w:ilvl w:val="0"/>
                <w:numId w:val="179"/>
              </w:numPr>
              <w:suppressAutoHyphens/>
              <w:spacing w:line="256" w:lineRule="auto"/>
              <w:rPr>
                <w:rFonts w:ascii="Calibri" w:hAnsi="Calibri" w:cs="Calibri"/>
                <w:i/>
                <w:color w:val="000000"/>
                <w:kern w:val="2"/>
              </w:rPr>
            </w:pPr>
            <w:r w:rsidRPr="0071597B">
              <w:rPr>
                <w:rFonts w:ascii="Calibri" w:hAnsi="Calibri" w:cs="Calibri"/>
                <w:i/>
                <w:color w:val="000000"/>
                <w:kern w:val="2"/>
              </w:rPr>
              <w:t>El gerente de relaciones debe tener acceso y permisos especiales en el sistema para revisar y gestionar las quejas enviadas por los clientes.</w:t>
            </w:r>
          </w:p>
        </w:tc>
      </w:tr>
      <w:tr w:rsidR="0071597B" w:rsidRPr="0071597B" w14:paraId="62E5CC8D"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639698EA"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CRITERIOS DE ACEPTACIÓN:</w:t>
            </w:r>
          </w:p>
          <w:p w14:paraId="237537AE" w14:textId="77777777" w:rsidR="0071597B" w:rsidRPr="0071597B" w:rsidRDefault="0071597B">
            <w:pPr>
              <w:spacing w:line="256" w:lineRule="auto"/>
              <w:rPr>
                <w:rFonts w:ascii="Calibri" w:eastAsia="Arial Unicode MS" w:hAnsi="Calibri" w:cs="Calibri"/>
                <w:i/>
                <w:color w:val="000000"/>
                <w:kern w:val="2"/>
              </w:rPr>
            </w:pPr>
            <w:r w:rsidRPr="0071597B">
              <w:rPr>
                <w:rFonts w:ascii="Calibri" w:eastAsia="Arial Unicode MS" w:hAnsi="Calibri" w:cs="Calibri"/>
                <w:i/>
                <w:color w:val="000000"/>
                <w:kern w:val="2"/>
              </w:rPr>
              <w:t>La queja registrada por el cliente en el sistema ha sido enviada al gerente de relaciones exitosamente.</w:t>
            </w:r>
          </w:p>
        </w:tc>
      </w:tr>
      <w:tr w:rsidR="0071597B" w:rsidRPr="0071597B" w14:paraId="046A8A36" w14:textId="77777777" w:rsidTr="0071597B">
        <w:trPr>
          <w:trHeight w:val="345"/>
        </w:trPr>
        <w:tc>
          <w:tcPr>
            <w:tcW w:w="9658" w:type="dxa"/>
            <w:gridSpan w:val="4"/>
            <w:tcBorders>
              <w:top w:val="single" w:sz="4" w:space="0" w:color="auto"/>
              <w:left w:val="single" w:sz="4" w:space="0" w:color="auto"/>
              <w:bottom w:val="single" w:sz="4" w:space="0" w:color="auto"/>
              <w:right w:val="single" w:sz="4" w:space="0" w:color="auto"/>
            </w:tcBorders>
            <w:shd w:val="clear" w:color="auto" w:fill="D9D9D9"/>
            <w:hideMark/>
          </w:tcPr>
          <w:p w14:paraId="24E51BDC" w14:textId="77777777" w:rsidR="0071597B" w:rsidRPr="0071597B" w:rsidRDefault="0071597B">
            <w:pPr>
              <w:autoSpaceDE w:val="0"/>
              <w:autoSpaceDN w:val="0"/>
              <w:adjustRightInd w:val="0"/>
              <w:spacing w:line="256" w:lineRule="auto"/>
              <w:rPr>
                <w:rFonts w:ascii="Calibri" w:hAnsi="Calibri" w:cs="Calibri"/>
                <w:b/>
                <w:color w:val="000000"/>
                <w:kern w:val="2"/>
              </w:rPr>
            </w:pPr>
            <w:r w:rsidRPr="0071597B">
              <w:rPr>
                <w:rFonts w:ascii="Calibri" w:hAnsi="Calibri" w:cs="Calibri"/>
                <w:b/>
                <w:color w:val="000000"/>
                <w:kern w:val="2"/>
              </w:rPr>
              <w:t xml:space="preserve">ESCENARIOS: </w:t>
            </w:r>
          </w:p>
        </w:tc>
      </w:tr>
      <w:tr w:rsidR="0071597B" w:rsidRPr="0071597B" w14:paraId="6EC9FC89" w14:textId="77777777" w:rsidTr="0071597B">
        <w:trPr>
          <w:trHeight w:val="1482"/>
        </w:trPr>
        <w:tc>
          <w:tcPr>
            <w:tcW w:w="1134" w:type="dxa"/>
            <w:tcBorders>
              <w:top w:val="single" w:sz="4" w:space="0" w:color="auto"/>
              <w:left w:val="single" w:sz="4" w:space="0" w:color="auto"/>
              <w:bottom w:val="single" w:sz="4" w:space="0" w:color="auto"/>
              <w:right w:val="single" w:sz="4" w:space="0" w:color="auto"/>
            </w:tcBorders>
          </w:tcPr>
          <w:p w14:paraId="0644F171"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ES-15.1     </w:t>
            </w:r>
          </w:p>
          <w:p w14:paraId="1DEF3BE4"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7DD96A5F"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Queja enviada al gerente de relaciones</w:t>
            </w:r>
          </w:p>
          <w:p w14:paraId="18D2C8D5"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La queja presentada por el cliente cumple los parámetros establecidos y permite que sea enviada al gerente de relaciones.</w:t>
            </w:r>
          </w:p>
          <w:p w14:paraId="696F52D7"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La queja es enviada, queda a la espera de ser atendida por el gerente de relaciones.</w:t>
            </w:r>
          </w:p>
        </w:tc>
      </w:tr>
      <w:tr w:rsidR="0071597B" w:rsidRPr="0071597B" w14:paraId="0EE7D666"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55EA0C54"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REQUERIMIENTOS ESPECIALES - REGLAS DEL NEGOCIO Y DEL SISTEMA</w:t>
            </w:r>
          </w:p>
        </w:tc>
      </w:tr>
      <w:tr w:rsidR="0071597B" w:rsidRPr="0071597B" w14:paraId="23739CAD" w14:textId="77777777" w:rsidTr="0071597B">
        <w:trPr>
          <w:trHeight w:val="257"/>
        </w:trPr>
        <w:tc>
          <w:tcPr>
            <w:tcW w:w="9658" w:type="dxa"/>
            <w:gridSpan w:val="4"/>
            <w:tcBorders>
              <w:top w:val="single" w:sz="4" w:space="0" w:color="auto"/>
              <w:left w:val="single" w:sz="4" w:space="0" w:color="auto"/>
              <w:bottom w:val="single" w:sz="4" w:space="0" w:color="auto"/>
              <w:right w:val="single" w:sz="4" w:space="0" w:color="auto"/>
            </w:tcBorders>
            <w:hideMark/>
          </w:tcPr>
          <w:p w14:paraId="6F18BF66"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RIESGOS</w:t>
            </w:r>
          </w:p>
        </w:tc>
      </w:tr>
      <w:tr w:rsidR="0071597B" w:rsidRPr="0071597B" w14:paraId="47DE5D4F" w14:textId="77777777" w:rsidTr="0071597B">
        <w:trPr>
          <w:trHeight w:val="266"/>
        </w:trPr>
        <w:tc>
          <w:tcPr>
            <w:tcW w:w="9658" w:type="dxa"/>
            <w:gridSpan w:val="4"/>
            <w:tcBorders>
              <w:top w:val="single" w:sz="4" w:space="0" w:color="auto"/>
              <w:left w:val="single" w:sz="4" w:space="0" w:color="auto"/>
              <w:bottom w:val="single" w:sz="4" w:space="0" w:color="auto"/>
              <w:right w:val="single" w:sz="4" w:space="0" w:color="auto"/>
            </w:tcBorders>
            <w:hideMark/>
          </w:tcPr>
          <w:p w14:paraId="254E4CA0"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PROTOTIPO EXPLORATORIO</w:t>
            </w:r>
          </w:p>
        </w:tc>
      </w:tr>
    </w:tbl>
    <w:p w14:paraId="38AE689B" w14:textId="77777777" w:rsidR="0071597B" w:rsidRDefault="0071597B" w:rsidP="0071597B"/>
    <w:tbl>
      <w:tblPr>
        <w:tblW w:w="96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70"/>
        <w:gridCol w:w="1582"/>
        <w:gridCol w:w="3174"/>
      </w:tblGrid>
      <w:tr w:rsidR="0071597B" w:rsidRPr="0071597B" w14:paraId="33A8C0FC" w14:textId="77777777" w:rsidTr="0071597B">
        <w:trPr>
          <w:tblHeader/>
        </w:trPr>
        <w:tc>
          <w:tcPr>
            <w:tcW w:w="490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5EFD209"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lastRenderedPageBreak/>
              <w:t>IDENTIFICADOR CASO DE USO:</w:t>
            </w:r>
          </w:p>
          <w:p w14:paraId="2C5960F0"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CU-16</w:t>
            </w:r>
          </w:p>
        </w:tc>
        <w:tc>
          <w:tcPr>
            <w:tcW w:w="4755"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BE89D78"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NOMBRE:</w:t>
            </w:r>
          </w:p>
          <w:p w14:paraId="25EDECF9" w14:textId="77777777" w:rsidR="0071597B" w:rsidRPr="0071597B" w:rsidRDefault="0071597B">
            <w:pPr>
              <w:spacing w:line="256" w:lineRule="auto"/>
              <w:rPr>
                <w:rFonts w:ascii="Calibri" w:hAnsi="Calibri" w:cs="Calibri"/>
                <w:b/>
                <w:kern w:val="2"/>
              </w:rPr>
            </w:pPr>
            <w:r w:rsidRPr="0071597B">
              <w:rPr>
                <w:rFonts w:ascii="Calibri" w:eastAsia="Arial Unicode MS" w:hAnsi="Calibri" w:cs="Calibri"/>
                <w:iCs/>
                <w:color w:val="000000"/>
                <w:kern w:val="2"/>
              </w:rPr>
              <w:t>Registrar empresa de transporte en el sistema</w:t>
            </w:r>
          </w:p>
        </w:tc>
      </w:tr>
      <w:tr w:rsidR="0071597B" w:rsidRPr="0071597B" w14:paraId="24D93BD9" w14:textId="77777777" w:rsidTr="0071597B">
        <w:tc>
          <w:tcPr>
            <w:tcW w:w="6485" w:type="dxa"/>
            <w:gridSpan w:val="3"/>
            <w:tcBorders>
              <w:top w:val="single" w:sz="4" w:space="0" w:color="auto"/>
              <w:left w:val="single" w:sz="4" w:space="0" w:color="auto"/>
              <w:bottom w:val="single" w:sz="4" w:space="0" w:color="auto"/>
              <w:right w:val="single" w:sz="4" w:space="0" w:color="auto"/>
            </w:tcBorders>
            <w:hideMark/>
          </w:tcPr>
          <w:p w14:paraId="6C0043AF"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COMPLEJIDAD:</w:t>
            </w:r>
          </w:p>
          <w:p w14:paraId="61317CFE" w14:textId="77777777" w:rsidR="0071597B" w:rsidRPr="0071597B" w:rsidRDefault="0071597B">
            <w:pPr>
              <w:spacing w:line="256" w:lineRule="auto"/>
              <w:jc w:val="both"/>
              <w:rPr>
                <w:rFonts w:ascii="Calibri" w:hAnsi="Calibri" w:cs="Calibri"/>
                <w:b/>
                <w:color w:val="000000"/>
                <w:kern w:val="2"/>
              </w:rPr>
            </w:pPr>
            <w:r w:rsidRPr="0071597B">
              <w:rPr>
                <w:rFonts w:ascii="Calibri" w:eastAsia="Arial Unicode MS" w:hAnsi="Calibri" w:cs="Calibri"/>
                <w:iCs/>
                <w:color w:val="000000"/>
                <w:kern w:val="2"/>
              </w:rPr>
              <w:t>Media</w:t>
            </w:r>
          </w:p>
        </w:tc>
        <w:tc>
          <w:tcPr>
            <w:tcW w:w="3173" w:type="dxa"/>
            <w:tcBorders>
              <w:top w:val="single" w:sz="4" w:space="0" w:color="auto"/>
              <w:left w:val="single" w:sz="4" w:space="0" w:color="auto"/>
              <w:bottom w:val="single" w:sz="4" w:space="0" w:color="auto"/>
              <w:right w:val="single" w:sz="4" w:space="0" w:color="auto"/>
            </w:tcBorders>
            <w:hideMark/>
          </w:tcPr>
          <w:p w14:paraId="4295162F"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PRIORIDAD:</w:t>
            </w:r>
          </w:p>
          <w:p w14:paraId="6C80D0DA" w14:textId="77777777" w:rsidR="0071597B" w:rsidRPr="0071597B" w:rsidRDefault="0071597B">
            <w:pPr>
              <w:spacing w:line="256" w:lineRule="auto"/>
              <w:rPr>
                <w:rFonts w:ascii="Calibri" w:hAnsi="Calibri" w:cs="Calibri"/>
                <w:b/>
                <w:color w:val="000000"/>
                <w:kern w:val="2"/>
              </w:rPr>
            </w:pPr>
            <w:r w:rsidRPr="0071597B">
              <w:rPr>
                <w:rFonts w:ascii="Calibri" w:eastAsia="Arial Unicode MS" w:hAnsi="Calibri" w:cs="Calibri"/>
                <w:iCs/>
                <w:color w:val="000000"/>
                <w:kern w:val="2"/>
              </w:rPr>
              <w:t>Alta</w:t>
            </w:r>
          </w:p>
        </w:tc>
      </w:tr>
      <w:tr w:rsidR="0071597B" w:rsidRPr="0071597B" w14:paraId="03F55FB4"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3CD9C907"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REQUERIMIENTO FUNCIONAL ASOCIADO:</w:t>
            </w:r>
          </w:p>
          <w:p w14:paraId="0A01D92E" w14:textId="77777777" w:rsidR="0071597B" w:rsidRPr="0071597B" w:rsidRDefault="0071597B">
            <w:pPr>
              <w:spacing w:line="256" w:lineRule="auto"/>
              <w:jc w:val="both"/>
              <w:rPr>
                <w:rFonts w:ascii="Calibri" w:hAnsi="Calibri" w:cs="Calibri"/>
                <w:i/>
                <w:color w:val="000000"/>
                <w:kern w:val="2"/>
                <w:lang w:eastAsia="es-ES"/>
              </w:rPr>
            </w:pPr>
            <w:r w:rsidRPr="0071597B">
              <w:rPr>
                <w:rFonts w:ascii="Calibri" w:eastAsia="Arial Unicode MS" w:hAnsi="Calibri" w:cs="Calibri"/>
                <w:i/>
                <w:iCs/>
                <w:color w:val="000000"/>
                <w:kern w:val="2"/>
              </w:rPr>
              <w:t>RF-16 “Registrar empresa de transporte en el sistema”</w:t>
            </w:r>
          </w:p>
        </w:tc>
      </w:tr>
      <w:tr w:rsidR="0071597B" w:rsidRPr="0071597B" w14:paraId="2F8C3457"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77653363"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ACTORES:</w:t>
            </w:r>
          </w:p>
          <w:p w14:paraId="0071433F" w14:textId="77777777" w:rsidR="0071597B" w:rsidRPr="0071597B" w:rsidRDefault="0071597B">
            <w:pPr>
              <w:spacing w:line="256" w:lineRule="auto"/>
              <w:rPr>
                <w:rFonts w:ascii="Calibri" w:eastAsia="Arial Unicode MS" w:hAnsi="Calibri" w:cs="Calibri"/>
                <w:i/>
                <w:iCs/>
                <w:color w:val="000000"/>
                <w:kern w:val="2"/>
              </w:rPr>
            </w:pPr>
            <w:r w:rsidRPr="0071597B">
              <w:rPr>
                <w:rFonts w:ascii="Calibri" w:eastAsia="Arial Unicode MS" w:hAnsi="Calibri" w:cs="Calibri"/>
                <w:i/>
                <w:iCs/>
                <w:color w:val="000000"/>
                <w:kern w:val="2"/>
              </w:rPr>
              <w:t>Usuario administrativo</w:t>
            </w:r>
          </w:p>
          <w:p w14:paraId="142D791E" w14:textId="77777777" w:rsidR="0071597B" w:rsidRPr="0071597B" w:rsidRDefault="0071597B">
            <w:pPr>
              <w:spacing w:line="256" w:lineRule="auto"/>
              <w:rPr>
                <w:rFonts w:ascii="Calibri" w:hAnsi="Calibri" w:cs="Calibri"/>
                <w:i/>
                <w:color w:val="0000FF"/>
                <w:kern w:val="2"/>
              </w:rPr>
            </w:pPr>
            <w:r w:rsidRPr="0071597B">
              <w:rPr>
                <w:rFonts w:ascii="Calibri" w:eastAsia="Arial Unicode MS" w:hAnsi="Calibri" w:cs="Calibri"/>
                <w:i/>
                <w:iCs/>
                <w:color w:val="000000"/>
                <w:kern w:val="2"/>
              </w:rPr>
              <w:t>Sistema web</w:t>
            </w:r>
          </w:p>
        </w:tc>
      </w:tr>
      <w:tr w:rsidR="0071597B" w:rsidRPr="0071597B" w14:paraId="268BB626"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30C0B4AD"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CASOS DE USO ASOCIADOS:</w:t>
            </w:r>
          </w:p>
          <w:p w14:paraId="6BE0227B" w14:textId="77777777" w:rsidR="0071597B" w:rsidRPr="0071597B" w:rsidRDefault="0071597B">
            <w:pPr>
              <w:spacing w:line="256" w:lineRule="auto"/>
              <w:rPr>
                <w:rFonts w:ascii="Calibri" w:hAnsi="Calibri"/>
                <w:i/>
                <w:kern w:val="2"/>
              </w:rPr>
            </w:pPr>
            <w:r w:rsidRPr="0071597B">
              <w:rPr>
                <w:rFonts w:ascii="Calibri" w:hAnsi="Calibri"/>
                <w:i/>
                <w:kern w:val="2"/>
              </w:rPr>
              <w:t>CU-19: “</w:t>
            </w:r>
            <w:r w:rsidRPr="0071597B">
              <w:rPr>
                <w:rFonts w:ascii="Calibri" w:eastAsia="Arial Unicode MS" w:hAnsi="Calibri" w:cs="Calibri"/>
                <w:i/>
                <w:color w:val="000000"/>
                <w:kern w:val="2"/>
              </w:rPr>
              <w:t>Eliminar empresa de transporte del sistema</w:t>
            </w:r>
            <w:r w:rsidRPr="0071597B">
              <w:rPr>
                <w:rFonts w:ascii="Calibri" w:hAnsi="Calibri"/>
                <w:i/>
                <w:kern w:val="2"/>
              </w:rPr>
              <w:t>”</w:t>
            </w:r>
          </w:p>
          <w:p w14:paraId="1097B1C6" w14:textId="77777777" w:rsidR="0071597B" w:rsidRPr="0071597B" w:rsidRDefault="0071597B">
            <w:pPr>
              <w:spacing w:line="256" w:lineRule="auto"/>
              <w:rPr>
                <w:kern w:val="2"/>
              </w:rPr>
            </w:pPr>
            <w:r w:rsidRPr="0071597B">
              <w:rPr>
                <w:rFonts w:ascii="Calibri" w:eastAsia="Arial Unicode MS" w:hAnsi="Calibri" w:cs="Calibri"/>
                <w:i/>
                <w:iCs/>
                <w:color w:val="000000"/>
                <w:kern w:val="2"/>
              </w:rPr>
              <w:t>CU-18: “Consulta a la empresa de transporte en el sistema”</w:t>
            </w:r>
          </w:p>
        </w:tc>
      </w:tr>
      <w:tr w:rsidR="0071597B" w:rsidRPr="0071597B" w14:paraId="5C1193FD"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58D792A4" w14:textId="77777777" w:rsidR="0071597B" w:rsidRPr="0071597B" w:rsidRDefault="0071597B">
            <w:pPr>
              <w:spacing w:line="256" w:lineRule="auto"/>
              <w:rPr>
                <w:rFonts w:ascii="Calibri" w:hAnsi="Calibri" w:cs="Calibri"/>
                <w:color w:val="000000"/>
                <w:kern w:val="2"/>
                <w:lang w:eastAsia="es-ES"/>
              </w:rPr>
            </w:pPr>
            <w:r w:rsidRPr="0071597B">
              <w:rPr>
                <w:rFonts w:ascii="Calibri" w:hAnsi="Calibri" w:cs="Calibri"/>
                <w:b/>
                <w:color w:val="000000"/>
                <w:kern w:val="2"/>
              </w:rPr>
              <w:t>DESCRIPCIÓN:</w:t>
            </w:r>
          </w:p>
          <w:p w14:paraId="61217851" w14:textId="77777777" w:rsidR="0071597B" w:rsidRPr="0071597B" w:rsidRDefault="0071597B">
            <w:pPr>
              <w:spacing w:line="256" w:lineRule="auto"/>
              <w:rPr>
                <w:rFonts w:ascii="Calibri" w:hAnsi="Calibri" w:cs="Calibri"/>
                <w:b/>
                <w:color w:val="000000"/>
                <w:kern w:val="2"/>
              </w:rPr>
            </w:pPr>
            <w:r w:rsidRPr="0071597B">
              <w:rPr>
                <w:rFonts w:ascii="Calibri" w:eastAsia="Arial Unicode MS" w:hAnsi="Calibri" w:cs="Calibri"/>
                <w:i/>
                <w:iCs/>
                <w:color w:val="000000"/>
                <w:kern w:val="2"/>
              </w:rPr>
              <w:t>Permite al administrador agregar una nueva empresa de transporte al sistema. El administrador inicia sesión y accede a una interfaz para registrar los datos de la empresa, como nombre, dirección y contacto. Después de completar el formulario, se guarda la empresa en la base de datos con un identificador único. Este caso de uso facilita la gestión de las empresas de transporte, lo que ayuda en la asignación y seguimiento de las actividades de envío y entrega de productos.</w:t>
            </w:r>
          </w:p>
        </w:tc>
      </w:tr>
      <w:tr w:rsidR="0071597B" w:rsidRPr="0071597B" w14:paraId="6CB1836B"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29674593" w14:textId="77777777" w:rsidR="0071597B" w:rsidRPr="0071597B" w:rsidRDefault="0071597B">
            <w:pPr>
              <w:spacing w:line="256" w:lineRule="auto"/>
              <w:rPr>
                <w:rFonts w:ascii="Calibri" w:hAnsi="Calibri" w:cs="Calibri"/>
                <w:bCs/>
                <w:color w:val="000000"/>
                <w:kern w:val="2"/>
              </w:rPr>
            </w:pPr>
            <w:r w:rsidRPr="0071597B">
              <w:rPr>
                <w:rFonts w:ascii="Calibri" w:hAnsi="Calibri" w:cs="Calibri"/>
                <w:b/>
                <w:color w:val="000000"/>
                <w:kern w:val="2"/>
              </w:rPr>
              <w:t xml:space="preserve">NOTAS: </w:t>
            </w:r>
          </w:p>
          <w:p w14:paraId="79E4EB1F" w14:textId="77777777" w:rsidR="0071597B" w:rsidRPr="0071597B" w:rsidRDefault="0071597B" w:rsidP="0071597B">
            <w:pPr>
              <w:pStyle w:val="Prrafodelista"/>
              <w:numPr>
                <w:ilvl w:val="0"/>
                <w:numId w:val="180"/>
              </w:numPr>
              <w:suppressAutoHyphens/>
              <w:spacing w:line="256" w:lineRule="auto"/>
              <w:rPr>
                <w:rFonts w:ascii="Calibri" w:hAnsi="Calibri" w:cs="Calibri"/>
                <w:i/>
                <w:color w:val="000000"/>
                <w:kern w:val="2"/>
              </w:rPr>
            </w:pPr>
            <w:r w:rsidRPr="0071597B">
              <w:rPr>
                <w:rFonts w:ascii="Calibri" w:hAnsi="Calibri" w:cs="Calibri"/>
                <w:i/>
                <w:color w:val="000000"/>
                <w:kern w:val="2"/>
              </w:rPr>
              <w:t>El usuario administrativo debe contar con los permisos necesarios para ingresar al sistema y registrar una empresa de transporte.</w:t>
            </w:r>
          </w:p>
          <w:p w14:paraId="5E1CF27B" w14:textId="77777777" w:rsidR="0071597B" w:rsidRPr="0071597B" w:rsidRDefault="0071597B" w:rsidP="0071597B">
            <w:pPr>
              <w:pStyle w:val="Prrafodelista"/>
              <w:numPr>
                <w:ilvl w:val="0"/>
                <w:numId w:val="180"/>
              </w:numPr>
              <w:suppressAutoHyphens/>
              <w:spacing w:line="256" w:lineRule="auto"/>
              <w:rPr>
                <w:rFonts w:ascii="Calibri" w:hAnsi="Calibri" w:cs="Calibri"/>
                <w:i/>
                <w:color w:val="000000"/>
                <w:kern w:val="2"/>
              </w:rPr>
            </w:pPr>
            <w:r w:rsidRPr="0071597B">
              <w:rPr>
                <w:rFonts w:ascii="Calibri" w:hAnsi="Calibri" w:cs="Calibri"/>
                <w:i/>
                <w:color w:val="000000"/>
                <w:kern w:val="2"/>
              </w:rPr>
              <w:t>Es importante que el sistema realice validaciones para asegurar que no se registren empresas de transporte duplicadas en el sistema.</w:t>
            </w:r>
          </w:p>
          <w:p w14:paraId="178F3A05" w14:textId="77777777" w:rsidR="0071597B" w:rsidRPr="0071597B" w:rsidRDefault="0071597B" w:rsidP="0071597B">
            <w:pPr>
              <w:pStyle w:val="Prrafodelista"/>
              <w:numPr>
                <w:ilvl w:val="0"/>
                <w:numId w:val="180"/>
              </w:numPr>
              <w:suppressAutoHyphens/>
              <w:spacing w:line="256" w:lineRule="auto"/>
              <w:rPr>
                <w:rFonts w:ascii="Calibri" w:hAnsi="Calibri" w:cs="Calibri"/>
                <w:i/>
                <w:color w:val="000000"/>
                <w:kern w:val="2"/>
              </w:rPr>
            </w:pPr>
            <w:r w:rsidRPr="0071597B">
              <w:rPr>
                <w:rFonts w:ascii="Calibri" w:hAnsi="Calibri" w:cs="Calibri"/>
                <w:i/>
                <w:color w:val="000000"/>
                <w:kern w:val="2"/>
              </w:rPr>
              <w:t>El sistema puede proporcionar opciones adicionales para agregar información adicional sobre la empresa de transporte, como los servicios ofrecidos, los horarios de operación y las áreas de cobertura.</w:t>
            </w:r>
          </w:p>
        </w:tc>
      </w:tr>
      <w:tr w:rsidR="0071597B" w:rsidRPr="0071597B" w14:paraId="342778F1"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710B8326"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CRITERIOS DE ACEPTACIÓN:</w:t>
            </w:r>
          </w:p>
          <w:p w14:paraId="61B33C91" w14:textId="77777777" w:rsidR="0071597B" w:rsidRPr="0071597B" w:rsidRDefault="0071597B">
            <w:pPr>
              <w:spacing w:line="256" w:lineRule="auto"/>
              <w:rPr>
                <w:rFonts w:ascii="Calibri" w:eastAsia="Arial Unicode MS" w:hAnsi="Calibri" w:cs="Calibri"/>
                <w:i/>
                <w:color w:val="000000"/>
                <w:kern w:val="2"/>
              </w:rPr>
            </w:pPr>
            <w:r w:rsidRPr="0071597B">
              <w:rPr>
                <w:rFonts w:ascii="Calibri" w:eastAsia="Arial Unicode MS" w:hAnsi="Calibri" w:cs="Calibri"/>
                <w:i/>
                <w:color w:val="000000"/>
                <w:kern w:val="2"/>
              </w:rPr>
              <w:t>La empresa de transporte se ha registrado exitosamente en el sistema.</w:t>
            </w:r>
          </w:p>
        </w:tc>
      </w:tr>
      <w:tr w:rsidR="0071597B" w:rsidRPr="0071597B" w14:paraId="5F27A0DE" w14:textId="77777777" w:rsidTr="0071597B">
        <w:trPr>
          <w:trHeight w:val="345"/>
        </w:trPr>
        <w:tc>
          <w:tcPr>
            <w:tcW w:w="9658" w:type="dxa"/>
            <w:gridSpan w:val="4"/>
            <w:tcBorders>
              <w:top w:val="single" w:sz="4" w:space="0" w:color="auto"/>
              <w:left w:val="single" w:sz="4" w:space="0" w:color="auto"/>
              <w:bottom w:val="single" w:sz="4" w:space="0" w:color="auto"/>
              <w:right w:val="single" w:sz="4" w:space="0" w:color="auto"/>
            </w:tcBorders>
            <w:shd w:val="clear" w:color="auto" w:fill="D9D9D9"/>
            <w:hideMark/>
          </w:tcPr>
          <w:p w14:paraId="69578F76" w14:textId="77777777" w:rsidR="0071597B" w:rsidRPr="0071597B" w:rsidRDefault="0071597B">
            <w:pPr>
              <w:autoSpaceDE w:val="0"/>
              <w:autoSpaceDN w:val="0"/>
              <w:adjustRightInd w:val="0"/>
              <w:spacing w:line="256" w:lineRule="auto"/>
              <w:rPr>
                <w:rFonts w:ascii="Calibri" w:hAnsi="Calibri" w:cs="Calibri"/>
                <w:b/>
                <w:color w:val="000000"/>
                <w:kern w:val="2"/>
              </w:rPr>
            </w:pPr>
            <w:r w:rsidRPr="0071597B">
              <w:rPr>
                <w:rFonts w:ascii="Calibri" w:hAnsi="Calibri" w:cs="Calibri"/>
                <w:b/>
                <w:color w:val="000000"/>
                <w:kern w:val="2"/>
              </w:rPr>
              <w:t xml:space="preserve">ESCENARIOS: </w:t>
            </w:r>
          </w:p>
        </w:tc>
      </w:tr>
      <w:tr w:rsidR="0071597B" w:rsidRPr="0071597B" w14:paraId="046E7989" w14:textId="77777777" w:rsidTr="0071597B">
        <w:trPr>
          <w:trHeight w:val="1482"/>
        </w:trPr>
        <w:tc>
          <w:tcPr>
            <w:tcW w:w="1134" w:type="dxa"/>
            <w:tcBorders>
              <w:top w:val="single" w:sz="4" w:space="0" w:color="auto"/>
              <w:left w:val="single" w:sz="4" w:space="0" w:color="auto"/>
              <w:bottom w:val="single" w:sz="4" w:space="0" w:color="auto"/>
              <w:right w:val="single" w:sz="4" w:space="0" w:color="auto"/>
            </w:tcBorders>
          </w:tcPr>
          <w:p w14:paraId="0E536049"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ES-16.1     </w:t>
            </w:r>
          </w:p>
          <w:p w14:paraId="2FA178C2"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60A272B5"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Registro exitoso de una empresa de transporte en el sistema.</w:t>
            </w:r>
          </w:p>
          <w:p w14:paraId="5317677D"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El administrador tiene la información necesaria acerca de la empresa, esta puede ser los datos de esta como nombre, dirección y contacto, así como información extra que permita detalladamente el registro de una nueva empresa de transporte en el sistema.</w:t>
            </w:r>
          </w:p>
          <w:p w14:paraId="43EA092A"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La empresa de transporte se registra exitosamente en el sistema, lo que permite su uso en las funcionalidades relacionadas con el envío y la entrega de productos.</w:t>
            </w:r>
          </w:p>
        </w:tc>
      </w:tr>
      <w:tr w:rsidR="0071597B" w:rsidRPr="0071597B" w14:paraId="66823460" w14:textId="77777777" w:rsidTr="0071597B">
        <w:trPr>
          <w:trHeight w:val="528"/>
        </w:trPr>
        <w:tc>
          <w:tcPr>
            <w:tcW w:w="1134" w:type="dxa"/>
            <w:tcBorders>
              <w:top w:val="single" w:sz="4" w:space="0" w:color="auto"/>
              <w:left w:val="single" w:sz="4" w:space="0" w:color="auto"/>
              <w:bottom w:val="single" w:sz="4" w:space="0" w:color="auto"/>
              <w:right w:val="single" w:sz="4" w:space="0" w:color="auto"/>
            </w:tcBorders>
          </w:tcPr>
          <w:p w14:paraId="1D39381D"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ES-16.2     </w:t>
            </w:r>
          </w:p>
          <w:p w14:paraId="372A84FB"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753C5FDB"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Registro fallido debido a que se trata de una empresa ya existente en el sistema.</w:t>
            </w:r>
          </w:p>
          <w:p w14:paraId="28364A1F"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El usuario administrativo intenta registrar una empresa de transporte que ya se encuentra registrada en el sistema. </w:t>
            </w:r>
          </w:p>
          <w:p w14:paraId="45C660F3"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El sistema no permite registrar la empresa de transporte duplicada, asegurando que no haya registros repetidos en la base de datos y evitando </w:t>
            </w:r>
            <w:r w:rsidRPr="0071597B">
              <w:rPr>
                <w:rFonts w:ascii="Calibri" w:hAnsi="Calibri" w:cs="Calibri"/>
                <w:i/>
                <w:iCs/>
                <w:color w:val="000000"/>
                <w:kern w:val="2"/>
              </w:rPr>
              <w:lastRenderedPageBreak/>
              <w:t>confusiones en las funcionalidades relacionadas con el envío y la entrega de productos. El administrador recibe un mensaje de error indicando la duplicidad de los datos.</w:t>
            </w:r>
          </w:p>
        </w:tc>
      </w:tr>
      <w:tr w:rsidR="0071597B" w:rsidRPr="0071597B" w14:paraId="5F702379" w14:textId="77777777" w:rsidTr="0071597B">
        <w:trPr>
          <w:trHeight w:val="528"/>
        </w:trPr>
        <w:tc>
          <w:tcPr>
            <w:tcW w:w="1134" w:type="dxa"/>
            <w:tcBorders>
              <w:top w:val="single" w:sz="4" w:space="0" w:color="auto"/>
              <w:left w:val="single" w:sz="4" w:space="0" w:color="auto"/>
              <w:bottom w:val="single" w:sz="4" w:space="0" w:color="auto"/>
              <w:right w:val="single" w:sz="4" w:space="0" w:color="auto"/>
            </w:tcBorders>
            <w:hideMark/>
          </w:tcPr>
          <w:p w14:paraId="2C202882" w14:textId="77777777" w:rsidR="0071597B" w:rsidRPr="0071597B" w:rsidRDefault="0071597B">
            <w:pPr>
              <w:autoSpaceDE w:val="0"/>
              <w:autoSpaceDN w:val="0"/>
              <w:adjustRightInd w:val="0"/>
              <w:spacing w:line="256" w:lineRule="auto"/>
              <w:rPr>
                <w:rFonts w:ascii="Calibri" w:eastAsia="Arial Unicode MS" w:hAnsi="Calibri" w:cs="Calibri"/>
                <w:color w:val="000000"/>
                <w:kern w:val="2"/>
              </w:rPr>
            </w:pPr>
            <w:r w:rsidRPr="0071597B">
              <w:rPr>
                <w:rFonts w:ascii="Calibri" w:eastAsia="Arial Unicode MS" w:hAnsi="Calibri" w:cs="Calibri"/>
                <w:color w:val="000000"/>
                <w:kern w:val="2"/>
              </w:rPr>
              <w:lastRenderedPageBreak/>
              <w:t>ES-16.3</w:t>
            </w:r>
          </w:p>
        </w:tc>
        <w:tc>
          <w:tcPr>
            <w:tcW w:w="8524" w:type="dxa"/>
            <w:gridSpan w:val="3"/>
            <w:tcBorders>
              <w:top w:val="single" w:sz="4" w:space="0" w:color="auto"/>
              <w:left w:val="single" w:sz="4" w:space="0" w:color="auto"/>
              <w:bottom w:val="single" w:sz="4" w:space="0" w:color="auto"/>
              <w:right w:val="single" w:sz="4" w:space="0" w:color="auto"/>
            </w:tcBorders>
            <w:hideMark/>
          </w:tcPr>
          <w:p w14:paraId="68BED0B3"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Registro fallido debido a la falta de información sobre la empresa a registrar.</w:t>
            </w:r>
          </w:p>
          <w:p w14:paraId="7B595C2F"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El administrador no ha proporcionado toda la información requerida en el formulario de registro de la empresa de transporte.</w:t>
            </w:r>
          </w:p>
          <w:p w14:paraId="2E326C43" w14:textId="77777777" w:rsidR="0071597B" w:rsidRPr="0071597B" w:rsidRDefault="0071597B">
            <w:pPr>
              <w:autoSpaceDE w:val="0"/>
              <w:autoSpaceDN w:val="0"/>
              <w:adjustRightInd w:val="0"/>
              <w:spacing w:line="256" w:lineRule="auto"/>
              <w:rPr>
                <w:rFonts w:ascii="Calibri" w:hAnsi="Calibri" w:cs="Calibri"/>
                <w:b/>
                <w:b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El sistema no permite registrar la empresa de transporte debido a la información incompleta o incorrecta proporcionada por el administrador, garantizando la integridad de los datos registrados en el sistema y evitando registros inconsistentes en la base de datos. El administrador recibe un mensaje de error indicando los campos que deben ser completados correctamente.</w:t>
            </w:r>
          </w:p>
        </w:tc>
      </w:tr>
      <w:tr w:rsidR="0071597B" w:rsidRPr="0071597B" w14:paraId="690BFA2E"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6C0DD0B1"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REQUERIMIENTOS ESPECIALES - REGLAS DEL NEGOCIO Y DEL SISTEMA</w:t>
            </w:r>
          </w:p>
        </w:tc>
      </w:tr>
      <w:tr w:rsidR="0071597B" w:rsidRPr="0071597B" w14:paraId="3838FA5C" w14:textId="77777777" w:rsidTr="0071597B">
        <w:trPr>
          <w:trHeight w:val="257"/>
        </w:trPr>
        <w:tc>
          <w:tcPr>
            <w:tcW w:w="9658" w:type="dxa"/>
            <w:gridSpan w:val="4"/>
            <w:tcBorders>
              <w:top w:val="single" w:sz="4" w:space="0" w:color="auto"/>
              <w:left w:val="single" w:sz="4" w:space="0" w:color="auto"/>
              <w:bottom w:val="single" w:sz="4" w:space="0" w:color="auto"/>
              <w:right w:val="single" w:sz="4" w:space="0" w:color="auto"/>
            </w:tcBorders>
            <w:hideMark/>
          </w:tcPr>
          <w:p w14:paraId="0B899580"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RIESGOS</w:t>
            </w:r>
          </w:p>
        </w:tc>
      </w:tr>
      <w:tr w:rsidR="0071597B" w:rsidRPr="0071597B" w14:paraId="22AEE3BD" w14:textId="77777777" w:rsidTr="0071597B">
        <w:trPr>
          <w:trHeight w:val="266"/>
        </w:trPr>
        <w:tc>
          <w:tcPr>
            <w:tcW w:w="9658" w:type="dxa"/>
            <w:gridSpan w:val="4"/>
            <w:tcBorders>
              <w:top w:val="single" w:sz="4" w:space="0" w:color="auto"/>
              <w:left w:val="single" w:sz="4" w:space="0" w:color="auto"/>
              <w:bottom w:val="single" w:sz="4" w:space="0" w:color="auto"/>
              <w:right w:val="single" w:sz="4" w:space="0" w:color="auto"/>
            </w:tcBorders>
            <w:hideMark/>
          </w:tcPr>
          <w:p w14:paraId="7CE9715C"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PROTOTIPO EXPLORATORIO</w:t>
            </w:r>
          </w:p>
        </w:tc>
      </w:tr>
    </w:tbl>
    <w:p w14:paraId="2A639351" w14:textId="77777777" w:rsidR="0071597B" w:rsidRDefault="0071597B" w:rsidP="0071597B"/>
    <w:tbl>
      <w:tblPr>
        <w:tblW w:w="96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70"/>
        <w:gridCol w:w="1582"/>
        <w:gridCol w:w="3174"/>
      </w:tblGrid>
      <w:tr w:rsidR="0071597B" w:rsidRPr="0071597B" w14:paraId="5263DECA" w14:textId="77777777" w:rsidTr="0071597B">
        <w:trPr>
          <w:tblHeader/>
        </w:trPr>
        <w:tc>
          <w:tcPr>
            <w:tcW w:w="490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917531B"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IDENTIFICADOR CASO DE USO:</w:t>
            </w:r>
          </w:p>
          <w:p w14:paraId="1EDC13FE"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CU-17</w:t>
            </w:r>
          </w:p>
        </w:tc>
        <w:tc>
          <w:tcPr>
            <w:tcW w:w="4755"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BF7C14D"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NOMBRE:</w:t>
            </w:r>
          </w:p>
          <w:p w14:paraId="6ABF927E" w14:textId="77777777" w:rsidR="0071597B" w:rsidRPr="0071597B" w:rsidRDefault="0071597B">
            <w:pPr>
              <w:spacing w:line="256" w:lineRule="auto"/>
              <w:rPr>
                <w:rFonts w:ascii="Calibri" w:hAnsi="Calibri" w:cs="Calibri"/>
                <w:b/>
                <w:kern w:val="2"/>
              </w:rPr>
            </w:pPr>
            <w:r w:rsidRPr="0071597B">
              <w:rPr>
                <w:rFonts w:ascii="Calibri" w:eastAsia="Arial Unicode MS" w:hAnsi="Calibri" w:cs="Calibri"/>
                <w:iCs/>
                <w:color w:val="000000"/>
                <w:kern w:val="2"/>
              </w:rPr>
              <w:t>Ingresar pedido del cliente en la empresa de transporte</w:t>
            </w:r>
          </w:p>
        </w:tc>
      </w:tr>
      <w:tr w:rsidR="0071597B" w:rsidRPr="0071597B" w14:paraId="1CC703FE" w14:textId="77777777" w:rsidTr="0071597B">
        <w:tc>
          <w:tcPr>
            <w:tcW w:w="6485" w:type="dxa"/>
            <w:gridSpan w:val="3"/>
            <w:tcBorders>
              <w:top w:val="single" w:sz="4" w:space="0" w:color="auto"/>
              <w:left w:val="single" w:sz="4" w:space="0" w:color="auto"/>
              <w:bottom w:val="single" w:sz="4" w:space="0" w:color="auto"/>
              <w:right w:val="single" w:sz="4" w:space="0" w:color="auto"/>
            </w:tcBorders>
            <w:hideMark/>
          </w:tcPr>
          <w:p w14:paraId="5C66BE41"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COMPLEJIDAD:</w:t>
            </w:r>
          </w:p>
          <w:p w14:paraId="6C9D9967" w14:textId="77777777" w:rsidR="0071597B" w:rsidRPr="0071597B" w:rsidRDefault="0071597B">
            <w:pPr>
              <w:spacing w:line="256" w:lineRule="auto"/>
              <w:jc w:val="both"/>
              <w:rPr>
                <w:rFonts w:ascii="Calibri" w:hAnsi="Calibri" w:cs="Calibri"/>
                <w:b/>
                <w:color w:val="000000"/>
                <w:kern w:val="2"/>
              </w:rPr>
            </w:pPr>
            <w:r w:rsidRPr="0071597B">
              <w:rPr>
                <w:rFonts w:ascii="Calibri" w:eastAsia="Arial Unicode MS" w:hAnsi="Calibri" w:cs="Calibri"/>
                <w:iCs/>
                <w:color w:val="000000"/>
                <w:kern w:val="2"/>
              </w:rPr>
              <w:t>Media</w:t>
            </w:r>
          </w:p>
        </w:tc>
        <w:tc>
          <w:tcPr>
            <w:tcW w:w="3173" w:type="dxa"/>
            <w:tcBorders>
              <w:top w:val="single" w:sz="4" w:space="0" w:color="auto"/>
              <w:left w:val="single" w:sz="4" w:space="0" w:color="auto"/>
              <w:bottom w:val="single" w:sz="4" w:space="0" w:color="auto"/>
              <w:right w:val="single" w:sz="4" w:space="0" w:color="auto"/>
            </w:tcBorders>
            <w:hideMark/>
          </w:tcPr>
          <w:p w14:paraId="751303CB"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PRIORIDAD:</w:t>
            </w:r>
          </w:p>
          <w:p w14:paraId="75857ADA" w14:textId="77777777" w:rsidR="0071597B" w:rsidRPr="0071597B" w:rsidRDefault="0071597B">
            <w:pPr>
              <w:spacing w:line="256" w:lineRule="auto"/>
              <w:rPr>
                <w:rFonts w:ascii="Calibri" w:hAnsi="Calibri" w:cs="Calibri"/>
                <w:b/>
                <w:color w:val="000000"/>
                <w:kern w:val="2"/>
              </w:rPr>
            </w:pPr>
            <w:r w:rsidRPr="0071597B">
              <w:rPr>
                <w:rFonts w:ascii="Calibri" w:eastAsia="Arial Unicode MS" w:hAnsi="Calibri" w:cs="Calibri"/>
                <w:iCs/>
                <w:color w:val="000000"/>
                <w:kern w:val="2"/>
              </w:rPr>
              <w:t>Alta</w:t>
            </w:r>
          </w:p>
        </w:tc>
      </w:tr>
      <w:tr w:rsidR="0071597B" w:rsidRPr="0071597B" w14:paraId="0F9BDA54"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19F0F86C"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REQUERIMIENTO FUNCIONAL ASOCIADO:</w:t>
            </w:r>
          </w:p>
          <w:p w14:paraId="4C771635" w14:textId="77777777" w:rsidR="0071597B" w:rsidRPr="0071597B" w:rsidRDefault="0071597B">
            <w:pPr>
              <w:spacing w:line="256" w:lineRule="auto"/>
              <w:jc w:val="both"/>
              <w:rPr>
                <w:rFonts w:ascii="Calibri" w:hAnsi="Calibri" w:cs="Calibri"/>
                <w:i/>
                <w:color w:val="000000"/>
                <w:kern w:val="2"/>
                <w:lang w:eastAsia="es-ES"/>
              </w:rPr>
            </w:pPr>
            <w:r w:rsidRPr="0071597B">
              <w:rPr>
                <w:rFonts w:ascii="Calibri" w:eastAsia="Arial Unicode MS" w:hAnsi="Calibri" w:cs="Calibri"/>
                <w:i/>
                <w:iCs/>
                <w:color w:val="000000"/>
                <w:kern w:val="2"/>
              </w:rPr>
              <w:t>RF-20 “Ingresar pedidos del cliente a las empresas de transporte”</w:t>
            </w:r>
          </w:p>
        </w:tc>
      </w:tr>
      <w:tr w:rsidR="0071597B" w:rsidRPr="0071597B" w14:paraId="6FEDA228"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691391A5"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ACTORES:</w:t>
            </w:r>
          </w:p>
          <w:p w14:paraId="2EC74B92" w14:textId="77777777" w:rsidR="0071597B" w:rsidRPr="0071597B" w:rsidRDefault="0071597B">
            <w:pPr>
              <w:spacing w:line="256" w:lineRule="auto"/>
              <w:rPr>
                <w:rFonts w:ascii="Calibri" w:eastAsia="Arial Unicode MS" w:hAnsi="Calibri" w:cs="Calibri"/>
                <w:i/>
                <w:iCs/>
                <w:color w:val="000000"/>
                <w:kern w:val="2"/>
              </w:rPr>
            </w:pPr>
            <w:r w:rsidRPr="0071597B">
              <w:rPr>
                <w:rFonts w:ascii="Calibri" w:eastAsia="Arial Unicode MS" w:hAnsi="Calibri" w:cs="Calibri"/>
                <w:i/>
                <w:iCs/>
                <w:color w:val="000000"/>
                <w:kern w:val="2"/>
              </w:rPr>
              <w:t>Transporte</w:t>
            </w:r>
          </w:p>
          <w:p w14:paraId="2EAAF7B5" w14:textId="77777777" w:rsidR="0071597B" w:rsidRPr="0071597B" w:rsidRDefault="0071597B">
            <w:pPr>
              <w:spacing w:line="256" w:lineRule="auto"/>
              <w:rPr>
                <w:rFonts w:ascii="Calibri" w:hAnsi="Calibri" w:cs="Calibri"/>
                <w:i/>
                <w:color w:val="0000FF"/>
                <w:kern w:val="2"/>
              </w:rPr>
            </w:pPr>
            <w:r w:rsidRPr="0071597B">
              <w:rPr>
                <w:rFonts w:ascii="Calibri" w:eastAsia="Arial Unicode MS" w:hAnsi="Calibri" w:cs="Calibri"/>
                <w:i/>
                <w:iCs/>
                <w:color w:val="000000"/>
                <w:kern w:val="2"/>
              </w:rPr>
              <w:t>Sistema web</w:t>
            </w:r>
          </w:p>
        </w:tc>
      </w:tr>
      <w:tr w:rsidR="0071597B" w:rsidRPr="0071597B" w14:paraId="08DB70B1"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0A72DCB5"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CASOS DE USO ASOCIADOS:</w:t>
            </w:r>
          </w:p>
          <w:p w14:paraId="7389CF1D" w14:textId="77777777" w:rsidR="0071597B" w:rsidRPr="0071597B" w:rsidRDefault="0071597B">
            <w:pPr>
              <w:spacing w:line="256" w:lineRule="auto"/>
              <w:rPr>
                <w:rFonts w:ascii="Calibri" w:hAnsi="Calibri" w:cs="Calibri"/>
                <w:b/>
                <w:color w:val="800000"/>
                <w:kern w:val="2"/>
              </w:rPr>
            </w:pPr>
            <w:r w:rsidRPr="0071597B">
              <w:rPr>
                <w:rFonts w:ascii="Calibri" w:eastAsia="Arial Unicode MS" w:hAnsi="Calibri" w:cs="Calibri"/>
                <w:i/>
                <w:iCs/>
                <w:color w:val="000000"/>
                <w:kern w:val="2"/>
              </w:rPr>
              <w:t>CU-18: “Consulta a la empresa de transporte en el sistema”</w:t>
            </w:r>
          </w:p>
        </w:tc>
      </w:tr>
      <w:tr w:rsidR="0071597B" w:rsidRPr="0071597B" w14:paraId="465958E0"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657EF22B" w14:textId="77777777" w:rsidR="0071597B" w:rsidRPr="0071597B" w:rsidRDefault="0071597B">
            <w:pPr>
              <w:spacing w:line="256" w:lineRule="auto"/>
              <w:rPr>
                <w:rFonts w:ascii="Calibri" w:hAnsi="Calibri" w:cs="Calibri"/>
                <w:color w:val="000000"/>
                <w:kern w:val="2"/>
                <w:lang w:eastAsia="es-ES"/>
              </w:rPr>
            </w:pPr>
            <w:r w:rsidRPr="0071597B">
              <w:rPr>
                <w:rFonts w:ascii="Calibri" w:hAnsi="Calibri" w:cs="Calibri"/>
                <w:b/>
                <w:color w:val="000000"/>
                <w:kern w:val="2"/>
              </w:rPr>
              <w:t>DESCRIPCIÓN:</w:t>
            </w:r>
          </w:p>
          <w:p w14:paraId="521D3A7B" w14:textId="77777777" w:rsidR="0071597B" w:rsidRPr="0071597B" w:rsidRDefault="0071597B">
            <w:pPr>
              <w:spacing w:line="256" w:lineRule="auto"/>
              <w:rPr>
                <w:rFonts w:ascii="Calibri" w:hAnsi="Calibri" w:cs="Calibri"/>
                <w:b/>
                <w:color w:val="000000"/>
                <w:kern w:val="2"/>
              </w:rPr>
            </w:pPr>
            <w:r w:rsidRPr="0071597B">
              <w:rPr>
                <w:rFonts w:ascii="Calibri" w:eastAsia="Arial Unicode MS" w:hAnsi="Calibri" w:cs="Calibri"/>
                <w:i/>
                <w:iCs/>
                <w:color w:val="000000"/>
                <w:kern w:val="2"/>
              </w:rPr>
              <w:t>Permite al personal de la empresa registra el pedido en el sistema, asigna un número de seguimiento y valida la información. El sistema registra el pedido en la base de datos, lo que permite a la empresa de transporte realizar un seguimiento, asignar recursos y coordinar la entrega con el cliente. Este caso de uso facilita una comunicación eficiente y un control efectivo de las actividades de envío.</w:t>
            </w:r>
          </w:p>
        </w:tc>
      </w:tr>
      <w:tr w:rsidR="0071597B" w:rsidRPr="0071597B" w14:paraId="14A37DDA"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6CB35B32" w14:textId="77777777" w:rsidR="0071597B" w:rsidRPr="0071597B" w:rsidRDefault="0071597B">
            <w:pPr>
              <w:spacing w:line="256" w:lineRule="auto"/>
              <w:rPr>
                <w:rFonts w:ascii="Calibri" w:hAnsi="Calibri" w:cs="Calibri"/>
                <w:bCs/>
                <w:color w:val="000000"/>
                <w:kern w:val="2"/>
              </w:rPr>
            </w:pPr>
            <w:r w:rsidRPr="0071597B">
              <w:rPr>
                <w:rFonts w:ascii="Calibri" w:hAnsi="Calibri" w:cs="Calibri"/>
                <w:b/>
                <w:color w:val="000000"/>
                <w:kern w:val="2"/>
              </w:rPr>
              <w:t xml:space="preserve">NOTAS: </w:t>
            </w:r>
          </w:p>
          <w:p w14:paraId="37BE747E" w14:textId="77777777" w:rsidR="0071597B" w:rsidRPr="0071597B" w:rsidRDefault="0071597B" w:rsidP="0071597B">
            <w:pPr>
              <w:pStyle w:val="Prrafodelista"/>
              <w:numPr>
                <w:ilvl w:val="0"/>
                <w:numId w:val="181"/>
              </w:numPr>
              <w:suppressAutoHyphens/>
              <w:spacing w:line="256" w:lineRule="auto"/>
              <w:rPr>
                <w:rFonts w:ascii="Calibri" w:hAnsi="Calibri" w:cs="Calibri"/>
                <w:i/>
                <w:color w:val="000000"/>
                <w:kern w:val="2"/>
              </w:rPr>
            </w:pPr>
            <w:r w:rsidRPr="0071597B">
              <w:rPr>
                <w:rFonts w:ascii="Calibri" w:hAnsi="Calibri" w:cs="Calibri"/>
                <w:i/>
                <w:color w:val="000000"/>
                <w:kern w:val="2"/>
              </w:rPr>
              <w:t>Es importante que el sistema genere un número de seguimiento único para cada pedido, lo que permitirá rastrear el estado y la ubicación del envío.</w:t>
            </w:r>
          </w:p>
          <w:p w14:paraId="2087CBD5" w14:textId="77777777" w:rsidR="0071597B" w:rsidRPr="0071597B" w:rsidRDefault="0071597B" w:rsidP="0071597B">
            <w:pPr>
              <w:pStyle w:val="Prrafodelista"/>
              <w:numPr>
                <w:ilvl w:val="0"/>
                <w:numId w:val="181"/>
              </w:numPr>
              <w:suppressAutoHyphens/>
              <w:spacing w:line="256" w:lineRule="auto"/>
              <w:rPr>
                <w:rFonts w:ascii="Calibri" w:hAnsi="Calibri" w:cs="Calibri"/>
                <w:i/>
                <w:color w:val="000000"/>
                <w:kern w:val="2"/>
              </w:rPr>
            </w:pPr>
            <w:r w:rsidRPr="0071597B">
              <w:rPr>
                <w:rFonts w:ascii="Calibri" w:hAnsi="Calibri" w:cs="Calibri"/>
                <w:i/>
                <w:color w:val="000000"/>
                <w:kern w:val="2"/>
              </w:rPr>
              <w:t>El sistema debe enviar notificaciones al cliente para informar sobre el estado del pedido, como confirmación de recepción, actualizaciones de seguimiento y confirmación de entrega.</w:t>
            </w:r>
          </w:p>
        </w:tc>
      </w:tr>
      <w:tr w:rsidR="0071597B" w:rsidRPr="0071597B" w14:paraId="7E7BEF75"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5F1FD502"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CRITERIOS DE ACEPTACIÓN:</w:t>
            </w:r>
          </w:p>
          <w:p w14:paraId="633B8C22" w14:textId="77777777" w:rsidR="0071597B" w:rsidRPr="0071597B" w:rsidRDefault="0071597B">
            <w:pPr>
              <w:spacing w:line="256" w:lineRule="auto"/>
              <w:rPr>
                <w:rFonts w:ascii="Calibri" w:eastAsia="Arial Unicode MS" w:hAnsi="Calibri" w:cs="Calibri"/>
                <w:i/>
                <w:color w:val="000000"/>
                <w:kern w:val="2"/>
              </w:rPr>
            </w:pPr>
            <w:r w:rsidRPr="0071597B">
              <w:rPr>
                <w:rFonts w:ascii="Calibri" w:eastAsia="Arial Unicode MS" w:hAnsi="Calibri" w:cs="Calibri"/>
                <w:i/>
                <w:color w:val="000000"/>
                <w:kern w:val="2"/>
              </w:rPr>
              <w:t>El pedido ha sido ingresado al registro de la empresa de transporte exitosamente.</w:t>
            </w:r>
          </w:p>
        </w:tc>
      </w:tr>
      <w:tr w:rsidR="0071597B" w:rsidRPr="0071597B" w14:paraId="19F245F4" w14:textId="77777777" w:rsidTr="0071597B">
        <w:trPr>
          <w:trHeight w:val="345"/>
        </w:trPr>
        <w:tc>
          <w:tcPr>
            <w:tcW w:w="9658" w:type="dxa"/>
            <w:gridSpan w:val="4"/>
            <w:tcBorders>
              <w:top w:val="single" w:sz="4" w:space="0" w:color="auto"/>
              <w:left w:val="single" w:sz="4" w:space="0" w:color="auto"/>
              <w:bottom w:val="single" w:sz="4" w:space="0" w:color="auto"/>
              <w:right w:val="single" w:sz="4" w:space="0" w:color="auto"/>
            </w:tcBorders>
            <w:shd w:val="clear" w:color="auto" w:fill="D9D9D9"/>
            <w:hideMark/>
          </w:tcPr>
          <w:p w14:paraId="739E460D" w14:textId="77777777" w:rsidR="0071597B" w:rsidRPr="0071597B" w:rsidRDefault="0071597B">
            <w:pPr>
              <w:autoSpaceDE w:val="0"/>
              <w:autoSpaceDN w:val="0"/>
              <w:adjustRightInd w:val="0"/>
              <w:spacing w:line="256" w:lineRule="auto"/>
              <w:rPr>
                <w:rFonts w:ascii="Calibri" w:hAnsi="Calibri" w:cs="Calibri"/>
                <w:b/>
                <w:color w:val="000000"/>
                <w:kern w:val="2"/>
              </w:rPr>
            </w:pPr>
            <w:r w:rsidRPr="0071597B">
              <w:rPr>
                <w:rFonts w:ascii="Calibri" w:hAnsi="Calibri" w:cs="Calibri"/>
                <w:b/>
                <w:color w:val="000000"/>
                <w:kern w:val="2"/>
              </w:rPr>
              <w:lastRenderedPageBreak/>
              <w:t xml:space="preserve">ESCENARIOS: </w:t>
            </w:r>
          </w:p>
        </w:tc>
      </w:tr>
      <w:tr w:rsidR="0071597B" w:rsidRPr="0071597B" w14:paraId="14367AD8" w14:textId="77777777" w:rsidTr="0071597B">
        <w:trPr>
          <w:trHeight w:val="1482"/>
        </w:trPr>
        <w:tc>
          <w:tcPr>
            <w:tcW w:w="1134" w:type="dxa"/>
            <w:tcBorders>
              <w:top w:val="single" w:sz="4" w:space="0" w:color="auto"/>
              <w:left w:val="single" w:sz="4" w:space="0" w:color="auto"/>
              <w:bottom w:val="single" w:sz="4" w:space="0" w:color="auto"/>
              <w:right w:val="single" w:sz="4" w:space="0" w:color="auto"/>
            </w:tcBorders>
          </w:tcPr>
          <w:p w14:paraId="7E726466"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ES-17.1     </w:t>
            </w:r>
          </w:p>
          <w:p w14:paraId="05829731"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7DEEE945"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El pedido ha sido ingresado con éxito en el registro de la empresa de transporte</w:t>
            </w:r>
          </w:p>
          <w:p w14:paraId="5177FE4B"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El sistema deriva el pedido a la empresa de transporte, la cual se encargará del envío, seguimiento y entrega del producto.</w:t>
            </w:r>
          </w:p>
          <w:p w14:paraId="03635166"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El pedido se ingresó con éxito.</w:t>
            </w:r>
          </w:p>
        </w:tc>
      </w:tr>
      <w:tr w:rsidR="0071597B" w:rsidRPr="0071597B" w14:paraId="1E433A35" w14:textId="77777777" w:rsidTr="0071597B">
        <w:trPr>
          <w:trHeight w:val="528"/>
        </w:trPr>
        <w:tc>
          <w:tcPr>
            <w:tcW w:w="1134" w:type="dxa"/>
            <w:tcBorders>
              <w:top w:val="single" w:sz="4" w:space="0" w:color="auto"/>
              <w:left w:val="single" w:sz="4" w:space="0" w:color="auto"/>
              <w:bottom w:val="single" w:sz="4" w:space="0" w:color="auto"/>
              <w:right w:val="single" w:sz="4" w:space="0" w:color="auto"/>
            </w:tcBorders>
          </w:tcPr>
          <w:p w14:paraId="09135A35"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ES-17.2     </w:t>
            </w:r>
          </w:p>
          <w:p w14:paraId="46785D66"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12A3EA19"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Ingreso fallido del pedido debido a la pérdida de conexión con la base de datos por falla eléctrica</w:t>
            </w:r>
          </w:p>
          <w:p w14:paraId="355884F8"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La base de datos del sistema tuvo fallas al momento de ingresar el pedido debido a un corte de electricidad, lo cual paraliza la actividad. </w:t>
            </w:r>
          </w:p>
          <w:p w14:paraId="1FF1E74D"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El pedido no pudo ser ingresado por fallas eléctricas.</w:t>
            </w:r>
          </w:p>
        </w:tc>
      </w:tr>
      <w:tr w:rsidR="0071597B" w:rsidRPr="0071597B" w14:paraId="6B12CC4B" w14:textId="77777777" w:rsidTr="0071597B">
        <w:trPr>
          <w:trHeight w:val="528"/>
        </w:trPr>
        <w:tc>
          <w:tcPr>
            <w:tcW w:w="1134" w:type="dxa"/>
            <w:tcBorders>
              <w:top w:val="single" w:sz="4" w:space="0" w:color="auto"/>
              <w:left w:val="single" w:sz="4" w:space="0" w:color="auto"/>
              <w:bottom w:val="single" w:sz="4" w:space="0" w:color="auto"/>
              <w:right w:val="single" w:sz="4" w:space="0" w:color="auto"/>
            </w:tcBorders>
            <w:hideMark/>
          </w:tcPr>
          <w:p w14:paraId="141CD6CD" w14:textId="77777777" w:rsidR="0071597B" w:rsidRPr="0071597B" w:rsidRDefault="0071597B">
            <w:pPr>
              <w:autoSpaceDE w:val="0"/>
              <w:autoSpaceDN w:val="0"/>
              <w:adjustRightInd w:val="0"/>
              <w:spacing w:line="256" w:lineRule="auto"/>
              <w:rPr>
                <w:rFonts w:ascii="Calibri" w:eastAsia="Arial Unicode MS" w:hAnsi="Calibri" w:cs="Calibri"/>
                <w:color w:val="000000"/>
                <w:kern w:val="2"/>
              </w:rPr>
            </w:pPr>
            <w:r w:rsidRPr="0071597B">
              <w:rPr>
                <w:rFonts w:ascii="Calibri" w:eastAsia="Arial Unicode MS" w:hAnsi="Calibri" w:cs="Calibri"/>
                <w:color w:val="000000"/>
                <w:kern w:val="2"/>
              </w:rPr>
              <w:t>ES-17.3</w:t>
            </w:r>
          </w:p>
        </w:tc>
        <w:tc>
          <w:tcPr>
            <w:tcW w:w="8524" w:type="dxa"/>
            <w:gridSpan w:val="3"/>
            <w:tcBorders>
              <w:top w:val="single" w:sz="4" w:space="0" w:color="auto"/>
              <w:left w:val="single" w:sz="4" w:space="0" w:color="auto"/>
              <w:bottom w:val="single" w:sz="4" w:space="0" w:color="auto"/>
              <w:right w:val="single" w:sz="4" w:space="0" w:color="auto"/>
            </w:tcBorders>
            <w:hideMark/>
          </w:tcPr>
          <w:p w14:paraId="31693E41"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Ingreso fallido del pedido debido a la pérdida de conexión con la base de datos por pérdida de conexión a Internet</w:t>
            </w:r>
          </w:p>
          <w:p w14:paraId="2D861DE7"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La base de datos del sistema tuvo fallas al momento de ingresar el pedido debido a que se registra una caída de conexión de la red WI-FI al que está asociado el sistema</w:t>
            </w:r>
          </w:p>
          <w:p w14:paraId="0D35FC0A" w14:textId="77777777" w:rsidR="0071597B" w:rsidRPr="0071597B" w:rsidRDefault="0071597B">
            <w:pPr>
              <w:autoSpaceDE w:val="0"/>
              <w:autoSpaceDN w:val="0"/>
              <w:adjustRightInd w:val="0"/>
              <w:spacing w:line="256" w:lineRule="auto"/>
              <w:rPr>
                <w:rFonts w:ascii="Calibri" w:hAnsi="Calibri" w:cs="Calibri"/>
                <w:b/>
                <w:b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El pedido no pudo ser ingresado por caída del internet.</w:t>
            </w:r>
          </w:p>
        </w:tc>
      </w:tr>
      <w:tr w:rsidR="0071597B" w:rsidRPr="0071597B" w14:paraId="30F112C4"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4B345015"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REQUERIMIENTOS ESPECIALES - REGLAS DEL NEGOCIO Y DEL SISTEMA</w:t>
            </w:r>
          </w:p>
        </w:tc>
      </w:tr>
      <w:tr w:rsidR="0071597B" w:rsidRPr="0071597B" w14:paraId="12277D49" w14:textId="77777777" w:rsidTr="0071597B">
        <w:trPr>
          <w:trHeight w:val="257"/>
        </w:trPr>
        <w:tc>
          <w:tcPr>
            <w:tcW w:w="9658" w:type="dxa"/>
            <w:gridSpan w:val="4"/>
            <w:tcBorders>
              <w:top w:val="single" w:sz="4" w:space="0" w:color="auto"/>
              <w:left w:val="single" w:sz="4" w:space="0" w:color="auto"/>
              <w:bottom w:val="single" w:sz="4" w:space="0" w:color="auto"/>
              <w:right w:val="single" w:sz="4" w:space="0" w:color="auto"/>
            </w:tcBorders>
            <w:hideMark/>
          </w:tcPr>
          <w:p w14:paraId="2B69BA94"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RIESGOS</w:t>
            </w:r>
          </w:p>
        </w:tc>
      </w:tr>
      <w:tr w:rsidR="0071597B" w:rsidRPr="0071597B" w14:paraId="21003BE8" w14:textId="77777777" w:rsidTr="0071597B">
        <w:trPr>
          <w:trHeight w:val="266"/>
        </w:trPr>
        <w:tc>
          <w:tcPr>
            <w:tcW w:w="9658" w:type="dxa"/>
            <w:gridSpan w:val="4"/>
            <w:tcBorders>
              <w:top w:val="single" w:sz="4" w:space="0" w:color="auto"/>
              <w:left w:val="single" w:sz="4" w:space="0" w:color="auto"/>
              <w:bottom w:val="single" w:sz="4" w:space="0" w:color="auto"/>
              <w:right w:val="single" w:sz="4" w:space="0" w:color="auto"/>
            </w:tcBorders>
            <w:hideMark/>
          </w:tcPr>
          <w:p w14:paraId="0FFE11DE"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PROTOTIPO EXPLORATORIO</w:t>
            </w:r>
          </w:p>
        </w:tc>
      </w:tr>
    </w:tbl>
    <w:p w14:paraId="2106E6FC" w14:textId="77777777" w:rsidR="0071597B" w:rsidRDefault="0071597B" w:rsidP="0071597B"/>
    <w:tbl>
      <w:tblPr>
        <w:tblW w:w="96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70"/>
        <w:gridCol w:w="1582"/>
        <w:gridCol w:w="3174"/>
      </w:tblGrid>
      <w:tr w:rsidR="0071597B" w:rsidRPr="0071597B" w14:paraId="7544D753" w14:textId="77777777" w:rsidTr="0071597B">
        <w:trPr>
          <w:tblHeader/>
        </w:trPr>
        <w:tc>
          <w:tcPr>
            <w:tcW w:w="490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0D811C3"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IDENTIFICADOR CASO DE USO:</w:t>
            </w:r>
          </w:p>
          <w:p w14:paraId="1C2E32DE"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CU-18</w:t>
            </w:r>
          </w:p>
        </w:tc>
        <w:tc>
          <w:tcPr>
            <w:tcW w:w="4755"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3623E00"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NOMBRE:</w:t>
            </w:r>
          </w:p>
          <w:p w14:paraId="5AF14730" w14:textId="77777777" w:rsidR="0071597B" w:rsidRPr="0071597B" w:rsidRDefault="0071597B">
            <w:pPr>
              <w:spacing w:line="256" w:lineRule="auto"/>
              <w:rPr>
                <w:rFonts w:ascii="Calibri" w:hAnsi="Calibri" w:cs="Calibri"/>
                <w:b/>
                <w:kern w:val="2"/>
              </w:rPr>
            </w:pPr>
            <w:r w:rsidRPr="0071597B">
              <w:rPr>
                <w:rFonts w:ascii="Calibri" w:eastAsia="Arial Unicode MS" w:hAnsi="Calibri" w:cs="Calibri"/>
                <w:iCs/>
                <w:color w:val="000000"/>
                <w:kern w:val="2"/>
              </w:rPr>
              <w:t>Consulta a la empresa de transporte en el sistema</w:t>
            </w:r>
          </w:p>
        </w:tc>
      </w:tr>
      <w:tr w:rsidR="0071597B" w:rsidRPr="0071597B" w14:paraId="0A928B52" w14:textId="77777777" w:rsidTr="0071597B">
        <w:tc>
          <w:tcPr>
            <w:tcW w:w="6485" w:type="dxa"/>
            <w:gridSpan w:val="3"/>
            <w:tcBorders>
              <w:top w:val="single" w:sz="4" w:space="0" w:color="auto"/>
              <w:left w:val="single" w:sz="4" w:space="0" w:color="auto"/>
              <w:bottom w:val="single" w:sz="4" w:space="0" w:color="auto"/>
              <w:right w:val="single" w:sz="4" w:space="0" w:color="auto"/>
            </w:tcBorders>
            <w:hideMark/>
          </w:tcPr>
          <w:p w14:paraId="6D0571A7"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COMPLEJIDAD:</w:t>
            </w:r>
          </w:p>
          <w:p w14:paraId="04E60018" w14:textId="77777777" w:rsidR="0071597B" w:rsidRPr="0071597B" w:rsidRDefault="0071597B">
            <w:pPr>
              <w:spacing w:line="256" w:lineRule="auto"/>
              <w:jc w:val="both"/>
              <w:rPr>
                <w:rFonts w:ascii="Calibri" w:hAnsi="Calibri" w:cs="Calibri"/>
                <w:b/>
                <w:color w:val="000000"/>
                <w:kern w:val="2"/>
              </w:rPr>
            </w:pPr>
            <w:r w:rsidRPr="0071597B">
              <w:rPr>
                <w:rFonts w:ascii="Calibri" w:eastAsia="Arial Unicode MS" w:hAnsi="Calibri" w:cs="Calibri"/>
                <w:iCs/>
                <w:color w:val="000000"/>
                <w:kern w:val="2"/>
              </w:rPr>
              <w:t>Baja</w:t>
            </w:r>
          </w:p>
        </w:tc>
        <w:tc>
          <w:tcPr>
            <w:tcW w:w="3173" w:type="dxa"/>
            <w:tcBorders>
              <w:top w:val="single" w:sz="4" w:space="0" w:color="auto"/>
              <w:left w:val="single" w:sz="4" w:space="0" w:color="auto"/>
              <w:bottom w:val="single" w:sz="4" w:space="0" w:color="auto"/>
              <w:right w:val="single" w:sz="4" w:space="0" w:color="auto"/>
            </w:tcBorders>
            <w:hideMark/>
          </w:tcPr>
          <w:p w14:paraId="069E45E8"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PRIORIDAD:</w:t>
            </w:r>
          </w:p>
          <w:p w14:paraId="00EC76B4" w14:textId="77777777" w:rsidR="0071597B" w:rsidRPr="0071597B" w:rsidRDefault="0071597B">
            <w:pPr>
              <w:spacing w:line="256" w:lineRule="auto"/>
              <w:rPr>
                <w:rFonts w:ascii="Calibri" w:hAnsi="Calibri" w:cs="Calibri"/>
                <w:bCs/>
                <w:color w:val="000000"/>
                <w:kern w:val="2"/>
              </w:rPr>
            </w:pPr>
            <w:r w:rsidRPr="0071597B">
              <w:rPr>
                <w:rFonts w:ascii="Calibri" w:hAnsi="Calibri" w:cs="Calibri"/>
                <w:bCs/>
                <w:color w:val="000000"/>
                <w:kern w:val="2"/>
              </w:rPr>
              <w:t>Media</w:t>
            </w:r>
          </w:p>
        </w:tc>
      </w:tr>
      <w:tr w:rsidR="0071597B" w:rsidRPr="0071597B" w14:paraId="7A047F4C"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32F7778C"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REQUERIMIENTO FUNCIONAL ASOCIADO:</w:t>
            </w:r>
          </w:p>
          <w:p w14:paraId="5AB20206" w14:textId="77777777" w:rsidR="0071597B" w:rsidRPr="0071597B" w:rsidRDefault="0071597B">
            <w:pPr>
              <w:spacing w:line="256" w:lineRule="auto"/>
              <w:jc w:val="both"/>
              <w:rPr>
                <w:rFonts w:ascii="Calibri" w:hAnsi="Calibri" w:cs="Calibri"/>
                <w:i/>
                <w:color w:val="000000"/>
                <w:kern w:val="2"/>
                <w:lang w:eastAsia="es-ES"/>
              </w:rPr>
            </w:pPr>
            <w:r w:rsidRPr="0071597B">
              <w:rPr>
                <w:rFonts w:ascii="Calibri" w:eastAsia="Arial Unicode MS" w:hAnsi="Calibri" w:cs="Calibri"/>
                <w:i/>
                <w:iCs/>
                <w:color w:val="000000"/>
                <w:kern w:val="2"/>
              </w:rPr>
              <w:t>RF-15 “Consultar empresa de transporte”</w:t>
            </w:r>
          </w:p>
        </w:tc>
      </w:tr>
      <w:tr w:rsidR="0071597B" w:rsidRPr="0071597B" w14:paraId="3465EB20"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19948A56"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ACTORES:</w:t>
            </w:r>
          </w:p>
          <w:p w14:paraId="728BC54E" w14:textId="77777777" w:rsidR="0071597B" w:rsidRPr="0071597B" w:rsidRDefault="0071597B">
            <w:pPr>
              <w:spacing w:line="256" w:lineRule="auto"/>
              <w:rPr>
                <w:rFonts w:ascii="Calibri" w:eastAsia="Arial Unicode MS" w:hAnsi="Calibri" w:cs="Calibri"/>
                <w:i/>
                <w:iCs/>
                <w:color w:val="000000"/>
                <w:kern w:val="2"/>
              </w:rPr>
            </w:pPr>
            <w:r w:rsidRPr="0071597B">
              <w:rPr>
                <w:rFonts w:ascii="Calibri" w:eastAsia="Arial Unicode MS" w:hAnsi="Calibri" w:cs="Calibri"/>
                <w:i/>
                <w:iCs/>
                <w:color w:val="000000"/>
                <w:kern w:val="2"/>
              </w:rPr>
              <w:t>Usuario administrativo</w:t>
            </w:r>
          </w:p>
          <w:p w14:paraId="771D26C9" w14:textId="77777777" w:rsidR="0071597B" w:rsidRPr="0071597B" w:rsidRDefault="0071597B">
            <w:pPr>
              <w:spacing w:line="256" w:lineRule="auto"/>
              <w:rPr>
                <w:rFonts w:ascii="Calibri" w:hAnsi="Calibri" w:cs="Calibri"/>
                <w:i/>
                <w:color w:val="0000FF"/>
                <w:kern w:val="2"/>
              </w:rPr>
            </w:pPr>
            <w:r w:rsidRPr="0071597B">
              <w:rPr>
                <w:rFonts w:ascii="Calibri" w:eastAsia="Arial Unicode MS" w:hAnsi="Calibri" w:cs="Calibri"/>
                <w:i/>
                <w:iCs/>
                <w:color w:val="000000"/>
                <w:kern w:val="2"/>
              </w:rPr>
              <w:t>Sistema web</w:t>
            </w:r>
          </w:p>
        </w:tc>
      </w:tr>
      <w:tr w:rsidR="0071597B" w:rsidRPr="0071597B" w14:paraId="4F51AB1A"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44F9F913"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CASOS DE USO ASOCIADOS:</w:t>
            </w:r>
          </w:p>
          <w:p w14:paraId="44D52E8F" w14:textId="77777777" w:rsidR="0071597B" w:rsidRPr="0071597B" w:rsidRDefault="0071597B">
            <w:pPr>
              <w:spacing w:line="256" w:lineRule="auto"/>
              <w:rPr>
                <w:rFonts w:ascii="Calibri" w:hAnsi="Calibri"/>
                <w:i/>
                <w:kern w:val="2"/>
              </w:rPr>
            </w:pPr>
            <w:r w:rsidRPr="0071597B">
              <w:rPr>
                <w:rFonts w:ascii="Calibri" w:eastAsia="Arial Unicode MS" w:hAnsi="Calibri" w:cs="Calibri"/>
                <w:i/>
                <w:iCs/>
                <w:color w:val="000000"/>
                <w:kern w:val="2"/>
              </w:rPr>
              <w:t>CU-16: “</w:t>
            </w:r>
            <w:r w:rsidRPr="0071597B">
              <w:rPr>
                <w:rFonts w:ascii="Calibri" w:hAnsi="Calibri"/>
                <w:i/>
                <w:kern w:val="2"/>
              </w:rPr>
              <w:t>Registrar empresa de transporte en el sistema”</w:t>
            </w:r>
          </w:p>
          <w:p w14:paraId="416809ED" w14:textId="77777777" w:rsidR="0071597B" w:rsidRPr="0071597B" w:rsidRDefault="0071597B">
            <w:pPr>
              <w:spacing w:line="256" w:lineRule="auto"/>
              <w:rPr>
                <w:rFonts w:ascii="Calibri" w:hAnsi="Calibri" w:cs="Calibri"/>
                <w:b/>
                <w:color w:val="800000"/>
                <w:kern w:val="2"/>
              </w:rPr>
            </w:pPr>
            <w:r w:rsidRPr="0071597B">
              <w:rPr>
                <w:rFonts w:ascii="Calibri" w:hAnsi="Calibri"/>
                <w:i/>
                <w:kern w:val="2"/>
              </w:rPr>
              <w:t>CU-19: “</w:t>
            </w:r>
            <w:r w:rsidRPr="0071597B">
              <w:rPr>
                <w:rFonts w:ascii="Calibri" w:eastAsia="Arial Unicode MS" w:hAnsi="Calibri" w:cs="Calibri"/>
                <w:i/>
                <w:color w:val="000000"/>
                <w:kern w:val="2"/>
              </w:rPr>
              <w:t>Eliminar empresa de transporte del sistema</w:t>
            </w:r>
            <w:r w:rsidRPr="0071597B">
              <w:rPr>
                <w:rFonts w:ascii="Calibri" w:hAnsi="Calibri"/>
                <w:i/>
                <w:kern w:val="2"/>
              </w:rPr>
              <w:t>”</w:t>
            </w:r>
          </w:p>
        </w:tc>
      </w:tr>
      <w:tr w:rsidR="0071597B" w:rsidRPr="0071597B" w14:paraId="1D5F1064"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0B1DF4C4" w14:textId="77777777" w:rsidR="0071597B" w:rsidRPr="0071597B" w:rsidRDefault="0071597B">
            <w:pPr>
              <w:spacing w:line="256" w:lineRule="auto"/>
              <w:rPr>
                <w:rFonts w:ascii="Calibri" w:hAnsi="Calibri" w:cs="Calibri"/>
                <w:color w:val="000000"/>
                <w:kern w:val="2"/>
                <w:lang w:eastAsia="es-ES"/>
              </w:rPr>
            </w:pPr>
            <w:r w:rsidRPr="0071597B">
              <w:rPr>
                <w:rFonts w:ascii="Calibri" w:hAnsi="Calibri" w:cs="Calibri"/>
                <w:b/>
                <w:color w:val="000000"/>
                <w:kern w:val="2"/>
              </w:rPr>
              <w:t>DESCRIPCIÓN:</w:t>
            </w:r>
          </w:p>
          <w:p w14:paraId="1743C165" w14:textId="77777777" w:rsidR="0071597B" w:rsidRPr="0071597B" w:rsidRDefault="0071597B">
            <w:pPr>
              <w:spacing w:line="256" w:lineRule="auto"/>
              <w:rPr>
                <w:rFonts w:ascii="Calibri" w:hAnsi="Calibri" w:cs="Calibri"/>
                <w:b/>
                <w:color w:val="000000"/>
                <w:kern w:val="2"/>
              </w:rPr>
            </w:pPr>
            <w:r w:rsidRPr="0071597B">
              <w:rPr>
                <w:rFonts w:ascii="Calibri" w:eastAsia="Arial Unicode MS" w:hAnsi="Calibri" w:cs="Calibri"/>
                <w:i/>
                <w:iCs/>
                <w:color w:val="000000"/>
                <w:kern w:val="2"/>
              </w:rPr>
              <w:t>Permite al usuario administrativo consultar la empresa de transporte correspondiente y más adecuada según las características de los productos.</w:t>
            </w:r>
          </w:p>
        </w:tc>
      </w:tr>
      <w:tr w:rsidR="0071597B" w:rsidRPr="0071597B" w14:paraId="6A973BB6"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630497DB" w14:textId="77777777" w:rsidR="0071597B" w:rsidRPr="0071597B" w:rsidRDefault="0071597B">
            <w:pPr>
              <w:spacing w:line="256" w:lineRule="auto"/>
              <w:rPr>
                <w:rFonts w:ascii="Calibri" w:hAnsi="Calibri" w:cs="Calibri"/>
                <w:bCs/>
                <w:color w:val="000000"/>
                <w:kern w:val="2"/>
              </w:rPr>
            </w:pPr>
            <w:r w:rsidRPr="0071597B">
              <w:rPr>
                <w:rFonts w:ascii="Calibri" w:hAnsi="Calibri" w:cs="Calibri"/>
                <w:b/>
                <w:color w:val="000000"/>
                <w:kern w:val="2"/>
              </w:rPr>
              <w:t xml:space="preserve">NOTAS: </w:t>
            </w:r>
          </w:p>
          <w:p w14:paraId="424289FF" w14:textId="77777777" w:rsidR="0071597B" w:rsidRPr="0071597B" w:rsidRDefault="0071597B" w:rsidP="0071597B">
            <w:pPr>
              <w:pStyle w:val="Prrafodelista"/>
              <w:numPr>
                <w:ilvl w:val="0"/>
                <w:numId w:val="182"/>
              </w:numPr>
              <w:suppressAutoHyphens/>
              <w:spacing w:line="256" w:lineRule="auto"/>
              <w:rPr>
                <w:rFonts w:ascii="Calibri" w:hAnsi="Calibri" w:cs="Calibri"/>
                <w:i/>
                <w:color w:val="000000"/>
                <w:kern w:val="2"/>
              </w:rPr>
            </w:pPr>
            <w:r w:rsidRPr="0071597B">
              <w:rPr>
                <w:rFonts w:ascii="Calibri" w:hAnsi="Calibri" w:cs="Calibri"/>
                <w:i/>
                <w:color w:val="000000"/>
                <w:kern w:val="2"/>
              </w:rPr>
              <w:lastRenderedPageBreak/>
              <w:t>Es importante que el sistema conste con la información más actualizada y detallada posible acerca de la empresa de transporte para evitar fallos al momento de ingresar un pedido en la empresa de transporte.</w:t>
            </w:r>
          </w:p>
          <w:p w14:paraId="0DB4C286" w14:textId="77777777" w:rsidR="0071597B" w:rsidRPr="0071597B" w:rsidRDefault="0071597B" w:rsidP="0071597B">
            <w:pPr>
              <w:pStyle w:val="Prrafodelista"/>
              <w:numPr>
                <w:ilvl w:val="0"/>
                <w:numId w:val="182"/>
              </w:numPr>
              <w:suppressAutoHyphens/>
              <w:spacing w:line="256" w:lineRule="auto"/>
              <w:rPr>
                <w:rFonts w:ascii="Calibri" w:hAnsi="Calibri" w:cs="Calibri"/>
                <w:i/>
                <w:color w:val="000000"/>
                <w:kern w:val="2"/>
              </w:rPr>
            </w:pPr>
            <w:r w:rsidRPr="0071597B">
              <w:rPr>
                <w:rFonts w:ascii="Calibri" w:hAnsi="Calibri" w:cs="Calibri"/>
                <w:i/>
                <w:color w:val="000000"/>
                <w:kern w:val="2"/>
              </w:rPr>
              <w:t>El sistema debe proporcionar una interfaz intuitiva y fácil de usar para que el usuario administrativo realice la consulta.</w:t>
            </w:r>
          </w:p>
        </w:tc>
      </w:tr>
      <w:tr w:rsidR="0071597B" w:rsidRPr="0071597B" w14:paraId="6225D4F1"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46DA9553"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lastRenderedPageBreak/>
              <w:t>CRITERIOS DE ACEPTACIÓN:</w:t>
            </w:r>
          </w:p>
          <w:p w14:paraId="4A9F73AF" w14:textId="77777777" w:rsidR="0071597B" w:rsidRPr="0071597B" w:rsidRDefault="0071597B">
            <w:pPr>
              <w:spacing w:line="256" w:lineRule="auto"/>
              <w:rPr>
                <w:rFonts w:ascii="Calibri" w:eastAsia="Arial Unicode MS" w:hAnsi="Calibri" w:cs="Calibri"/>
                <w:i/>
                <w:color w:val="000000"/>
                <w:kern w:val="2"/>
              </w:rPr>
            </w:pPr>
            <w:r w:rsidRPr="0071597B">
              <w:rPr>
                <w:rFonts w:ascii="Calibri" w:eastAsia="Arial Unicode MS" w:hAnsi="Calibri" w:cs="Calibri"/>
                <w:i/>
                <w:color w:val="000000"/>
                <w:kern w:val="2"/>
              </w:rPr>
              <w:t>El usuario administrativo realiza la consulta de la empresa de transporte exitosamente.</w:t>
            </w:r>
          </w:p>
        </w:tc>
      </w:tr>
      <w:tr w:rsidR="0071597B" w:rsidRPr="0071597B" w14:paraId="6CCF1A14" w14:textId="77777777" w:rsidTr="0071597B">
        <w:trPr>
          <w:trHeight w:val="345"/>
        </w:trPr>
        <w:tc>
          <w:tcPr>
            <w:tcW w:w="9658" w:type="dxa"/>
            <w:gridSpan w:val="4"/>
            <w:tcBorders>
              <w:top w:val="single" w:sz="4" w:space="0" w:color="auto"/>
              <w:left w:val="single" w:sz="4" w:space="0" w:color="auto"/>
              <w:bottom w:val="single" w:sz="4" w:space="0" w:color="auto"/>
              <w:right w:val="single" w:sz="4" w:space="0" w:color="auto"/>
            </w:tcBorders>
            <w:shd w:val="clear" w:color="auto" w:fill="D9D9D9"/>
            <w:hideMark/>
          </w:tcPr>
          <w:p w14:paraId="60670F9E" w14:textId="77777777" w:rsidR="0071597B" w:rsidRPr="0071597B" w:rsidRDefault="0071597B">
            <w:pPr>
              <w:autoSpaceDE w:val="0"/>
              <w:autoSpaceDN w:val="0"/>
              <w:adjustRightInd w:val="0"/>
              <w:spacing w:line="256" w:lineRule="auto"/>
              <w:rPr>
                <w:rFonts w:ascii="Calibri" w:hAnsi="Calibri" w:cs="Calibri"/>
                <w:b/>
                <w:color w:val="000000"/>
                <w:kern w:val="2"/>
              </w:rPr>
            </w:pPr>
            <w:r w:rsidRPr="0071597B">
              <w:rPr>
                <w:rFonts w:ascii="Calibri" w:hAnsi="Calibri" w:cs="Calibri"/>
                <w:b/>
                <w:color w:val="000000"/>
                <w:kern w:val="2"/>
              </w:rPr>
              <w:t xml:space="preserve">ESCENARIOS: </w:t>
            </w:r>
          </w:p>
        </w:tc>
      </w:tr>
      <w:tr w:rsidR="0071597B" w:rsidRPr="0071597B" w14:paraId="711FE137" w14:textId="77777777" w:rsidTr="0071597B">
        <w:trPr>
          <w:trHeight w:val="1482"/>
        </w:trPr>
        <w:tc>
          <w:tcPr>
            <w:tcW w:w="1134" w:type="dxa"/>
            <w:tcBorders>
              <w:top w:val="single" w:sz="4" w:space="0" w:color="auto"/>
              <w:left w:val="single" w:sz="4" w:space="0" w:color="auto"/>
              <w:bottom w:val="single" w:sz="4" w:space="0" w:color="auto"/>
              <w:right w:val="single" w:sz="4" w:space="0" w:color="auto"/>
            </w:tcBorders>
          </w:tcPr>
          <w:p w14:paraId="602870DE"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ES-18.1     </w:t>
            </w:r>
          </w:p>
          <w:p w14:paraId="0A7EDB61"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3FB2CCD7"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La consulta se ha realizado con éxito.</w:t>
            </w:r>
          </w:p>
          <w:p w14:paraId="49691B36"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El usuario administrativo realiza la consulta sobre las empresas de transporte registradas en el sistema, en esta consulta identifica los tipos de productos que transporta, sus rutas y disponibilidad.</w:t>
            </w:r>
          </w:p>
          <w:p w14:paraId="6045CEEA"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El pedido se ingresó con éxito.</w:t>
            </w:r>
          </w:p>
        </w:tc>
      </w:tr>
      <w:tr w:rsidR="0071597B" w:rsidRPr="0071597B" w14:paraId="64EC6F1A" w14:textId="77777777" w:rsidTr="0071597B">
        <w:trPr>
          <w:trHeight w:val="528"/>
        </w:trPr>
        <w:tc>
          <w:tcPr>
            <w:tcW w:w="1134" w:type="dxa"/>
            <w:tcBorders>
              <w:top w:val="single" w:sz="4" w:space="0" w:color="auto"/>
              <w:left w:val="single" w:sz="4" w:space="0" w:color="auto"/>
              <w:bottom w:val="single" w:sz="4" w:space="0" w:color="auto"/>
              <w:right w:val="single" w:sz="4" w:space="0" w:color="auto"/>
            </w:tcBorders>
          </w:tcPr>
          <w:p w14:paraId="6F0FDEA2"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ES-18.2     </w:t>
            </w:r>
          </w:p>
          <w:p w14:paraId="4EDCDD2B"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0A1D9F41"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La consulta no se ha realizado debido al mal ingreso de datos de la empresa al momento de consultar.</w:t>
            </w:r>
          </w:p>
          <w:p w14:paraId="2D7331EB"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El usuario administrativo no logra realizar la consulta deseada debido al mal ingreso de los datos de la empresa, como su nombre, número de contacto o id de empresa.</w:t>
            </w:r>
          </w:p>
          <w:p w14:paraId="374ECBC7"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El pedido no pudo ser ingresado por fallas eléctricas.</w:t>
            </w:r>
          </w:p>
        </w:tc>
      </w:tr>
      <w:tr w:rsidR="0071597B" w:rsidRPr="0071597B" w14:paraId="0B7EB0C7"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5D6F222B"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REQUERIMIENTOS ESPECIALES - REGLAS DEL NEGOCIO Y DEL SISTEMA</w:t>
            </w:r>
          </w:p>
        </w:tc>
      </w:tr>
      <w:tr w:rsidR="0071597B" w:rsidRPr="0071597B" w14:paraId="28FF0A04" w14:textId="77777777" w:rsidTr="0071597B">
        <w:trPr>
          <w:trHeight w:val="257"/>
        </w:trPr>
        <w:tc>
          <w:tcPr>
            <w:tcW w:w="9658" w:type="dxa"/>
            <w:gridSpan w:val="4"/>
            <w:tcBorders>
              <w:top w:val="single" w:sz="4" w:space="0" w:color="auto"/>
              <w:left w:val="single" w:sz="4" w:space="0" w:color="auto"/>
              <w:bottom w:val="single" w:sz="4" w:space="0" w:color="auto"/>
              <w:right w:val="single" w:sz="4" w:space="0" w:color="auto"/>
            </w:tcBorders>
            <w:hideMark/>
          </w:tcPr>
          <w:p w14:paraId="16507E04"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RIESGOS</w:t>
            </w:r>
          </w:p>
        </w:tc>
      </w:tr>
      <w:tr w:rsidR="0071597B" w:rsidRPr="0071597B" w14:paraId="59EAE6C0" w14:textId="77777777" w:rsidTr="0071597B">
        <w:trPr>
          <w:trHeight w:val="266"/>
        </w:trPr>
        <w:tc>
          <w:tcPr>
            <w:tcW w:w="9658" w:type="dxa"/>
            <w:gridSpan w:val="4"/>
            <w:tcBorders>
              <w:top w:val="single" w:sz="4" w:space="0" w:color="auto"/>
              <w:left w:val="single" w:sz="4" w:space="0" w:color="auto"/>
              <w:bottom w:val="single" w:sz="4" w:space="0" w:color="auto"/>
              <w:right w:val="single" w:sz="4" w:space="0" w:color="auto"/>
            </w:tcBorders>
            <w:hideMark/>
          </w:tcPr>
          <w:p w14:paraId="5B2FF585"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PROTOTIPO EXPLORATORIO</w:t>
            </w:r>
          </w:p>
        </w:tc>
      </w:tr>
    </w:tbl>
    <w:p w14:paraId="23A3421F" w14:textId="77777777" w:rsidR="0071597B" w:rsidRDefault="0071597B" w:rsidP="0071597B"/>
    <w:tbl>
      <w:tblPr>
        <w:tblW w:w="96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70"/>
        <w:gridCol w:w="1582"/>
        <w:gridCol w:w="3174"/>
      </w:tblGrid>
      <w:tr w:rsidR="0071597B" w:rsidRPr="0071597B" w14:paraId="01FDAA2B" w14:textId="77777777" w:rsidTr="0071597B">
        <w:trPr>
          <w:tblHeader/>
        </w:trPr>
        <w:tc>
          <w:tcPr>
            <w:tcW w:w="490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92C6817"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IDENTIFICADOR CASO DE USO:</w:t>
            </w:r>
          </w:p>
          <w:p w14:paraId="47A22979"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CU-19</w:t>
            </w:r>
          </w:p>
        </w:tc>
        <w:tc>
          <w:tcPr>
            <w:tcW w:w="4755"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31DEF1C"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NOMBRE:</w:t>
            </w:r>
          </w:p>
          <w:p w14:paraId="1E6ACB15" w14:textId="77777777" w:rsidR="0071597B" w:rsidRPr="0071597B" w:rsidRDefault="0071597B">
            <w:pPr>
              <w:spacing w:line="256" w:lineRule="auto"/>
              <w:rPr>
                <w:rFonts w:ascii="Calibri" w:hAnsi="Calibri" w:cs="Calibri"/>
                <w:b/>
                <w:kern w:val="2"/>
              </w:rPr>
            </w:pPr>
            <w:r w:rsidRPr="0071597B">
              <w:rPr>
                <w:rFonts w:ascii="Calibri" w:eastAsia="Arial Unicode MS" w:hAnsi="Calibri" w:cs="Calibri"/>
                <w:iCs/>
                <w:color w:val="000000"/>
                <w:kern w:val="2"/>
              </w:rPr>
              <w:t>Eliminar empresa de transporte en el sistema</w:t>
            </w:r>
          </w:p>
        </w:tc>
      </w:tr>
      <w:tr w:rsidR="0071597B" w:rsidRPr="0071597B" w14:paraId="032EDCA7" w14:textId="77777777" w:rsidTr="0071597B">
        <w:tc>
          <w:tcPr>
            <w:tcW w:w="6485" w:type="dxa"/>
            <w:gridSpan w:val="3"/>
            <w:tcBorders>
              <w:top w:val="single" w:sz="4" w:space="0" w:color="auto"/>
              <w:left w:val="single" w:sz="4" w:space="0" w:color="auto"/>
              <w:bottom w:val="single" w:sz="4" w:space="0" w:color="auto"/>
              <w:right w:val="single" w:sz="4" w:space="0" w:color="auto"/>
            </w:tcBorders>
            <w:hideMark/>
          </w:tcPr>
          <w:p w14:paraId="7B75D64F"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COMPLEJIDAD:</w:t>
            </w:r>
          </w:p>
          <w:p w14:paraId="72AB98B9" w14:textId="77777777" w:rsidR="0071597B" w:rsidRPr="0071597B" w:rsidRDefault="0071597B">
            <w:pPr>
              <w:spacing w:line="256" w:lineRule="auto"/>
              <w:jc w:val="both"/>
              <w:rPr>
                <w:rFonts w:ascii="Calibri" w:hAnsi="Calibri" w:cs="Calibri"/>
                <w:b/>
                <w:color w:val="000000"/>
                <w:kern w:val="2"/>
              </w:rPr>
            </w:pPr>
            <w:r w:rsidRPr="0071597B">
              <w:rPr>
                <w:rFonts w:ascii="Calibri" w:eastAsia="Arial Unicode MS" w:hAnsi="Calibri" w:cs="Calibri"/>
                <w:iCs/>
                <w:color w:val="000000"/>
                <w:kern w:val="2"/>
              </w:rPr>
              <w:t>Baja</w:t>
            </w:r>
          </w:p>
        </w:tc>
        <w:tc>
          <w:tcPr>
            <w:tcW w:w="3173" w:type="dxa"/>
            <w:tcBorders>
              <w:top w:val="single" w:sz="4" w:space="0" w:color="auto"/>
              <w:left w:val="single" w:sz="4" w:space="0" w:color="auto"/>
              <w:bottom w:val="single" w:sz="4" w:space="0" w:color="auto"/>
              <w:right w:val="single" w:sz="4" w:space="0" w:color="auto"/>
            </w:tcBorders>
            <w:hideMark/>
          </w:tcPr>
          <w:p w14:paraId="3C0EE413"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PRIORIDAD:</w:t>
            </w:r>
          </w:p>
          <w:p w14:paraId="225071EA" w14:textId="77777777" w:rsidR="0071597B" w:rsidRPr="0071597B" w:rsidRDefault="0071597B">
            <w:pPr>
              <w:spacing w:line="256" w:lineRule="auto"/>
              <w:rPr>
                <w:rFonts w:ascii="Calibri" w:hAnsi="Calibri" w:cs="Calibri"/>
                <w:bCs/>
                <w:color w:val="000000"/>
                <w:kern w:val="2"/>
              </w:rPr>
            </w:pPr>
            <w:r w:rsidRPr="0071597B">
              <w:rPr>
                <w:rFonts w:ascii="Calibri" w:hAnsi="Calibri" w:cs="Calibri"/>
                <w:bCs/>
                <w:color w:val="000000"/>
                <w:kern w:val="2"/>
              </w:rPr>
              <w:t>Media</w:t>
            </w:r>
          </w:p>
        </w:tc>
      </w:tr>
      <w:tr w:rsidR="0071597B" w:rsidRPr="0071597B" w14:paraId="5E5EF83C"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37D3A073"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REQUERIMIENTO FUNCIONAL ASOCIADO:</w:t>
            </w:r>
          </w:p>
          <w:p w14:paraId="4CBF34F2" w14:textId="77777777" w:rsidR="0071597B" w:rsidRPr="0071597B" w:rsidRDefault="0071597B">
            <w:pPr>
              <w:spacing w:line="256" w:lineRule="auto"/>
              <w:jc w:val="both"/>
              <w:rPr>
                <w:rFonts w:ascii="Calibri" w:hAnsi="Calibri" w:cs="Calibri"/>
                <w:i/>
                <w:color w:val="000000"/>
                <w:kern w:val="2"/>
                <w:lang w:eastAsia="es-ES"/>
              </w:rPr>
            </w:pPr>
            <w:r w:rsidRPr="0071597B">
              <w:rPr>
                <w:rFonts w:ascii="Calibri" w:eastAsia="Arial Unicode MS" w:hAnsi="Calibri" w:cs="Calibri"/>
                <w:i/>
                <w:iCs/>
                <w:color w:val="000000"/>
                <w:kern w:val="2"/>
              </w:rPr>
              <w:t>RF-15: “Consultar empresa de transporte”</w:t>
            </w:r>
          </w:p>
        </w:tc>
      </w:tr>
      <w:tr w:rsidR="0071597B" w:rsidRPr="0071597B" w14:paraId="4C744C38"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7C660B35"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ACTORES:</w:t>
            </w:r>
          </w:p>
          <w:p w14:paraId="71C8E24B" w14:textId="77777777" w:rsidR="0071597B" w:rsidRPr="0071597B" w:rsidRDefault="0071597B">
            <w:pPr>
              <w:spacing w:line="256" w:lineRule="auto"/>
              <w:rPr>
                <w:rFonts w:ascii="Calibri" w:eastAsia="Arial Unicode MS" w:hAnsi="Calibri" w:cs="Calibri"/>
                <w:i/>
                <w:iCs/>
                <w:color w:val="000000"/>
                <w:kern w:val="2"/>
              </w:rPr>
            </w:pPr>
            <w:r w:rsidRPr="0071597B">
              <w:rPr>
                <w:rFonts w:ascii="Calibri" w:eastAsia="Arial Unicode MS" w:hAnsi="Calibri" w:cs="Calibri"/>
                <w:i/>
                <w:iCs/>
                <w:color w:val="000000"/>
                <w:kern w:val="2"/>
              </w:rPr>
              <w:t>Usuario administrativo</w:t>
            </w:r>
          </w:p>
          <w:p w14:paraId="429E42C5" w14:textId="77777777" w:rsidR="0071597B" w:rsidRPr="0071597B" w:rsidRDefault="0071597B">
            <w:pPr>
              <w:spacing w:line="256" w:lineRule="auto"/>
              <w:rPr>
                <w:rFonts w:ascii="Calibri" w:hAnsi="Calibri" w:cs="Calibri"/>
                <w:i/>
                <w:color w:val="0000FF"/>
                <w:kern w:val="2"/>
              </w:rPr>
            </w:pPr>
            <w:r w:rsidRPr="0071597B">
              <w:rPr>
                <w:rFonts w:ascii="Calibri" w:eastAsia="Arial Unicode MS" w:hAnsi="Calibri" w:cs="Calibri"/>
                <w:i/>
                <w:iCs/>
                <w:color w:val="000000"/>
                <w:kern w:val="2"/>
              </w:rPr>
              <w:t>Sistema web</w:t>
            </w:r>
          </w:p>
        </w:tc>
      </w:tr>
      <w:tr w:rsidR="0071597B" w:rsidRPr="0071597B" w14:paraId="6DB613A9"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249CD337"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CASOS DE USO ASOCIADOS:</w:t>
            </w:r>
          </w:p>
          <w:p w14:paraId="2F5FBAC6" w14:textId="77777777" w:rsidR="0071597B" w:rsidRPr="0071597B" w:rsidRDefault="0071597B">
            <w:pPr>
              <w:spacing w:line="256" w:lineRule="auto"/>
              <w:rPr>
                <w:rFonts w:ascii="Calibri" w:hAnsi="Calibri"/>
                <w:i/>
                <w:kern w:val="2"/>
              </w:rPr>
            </w:pPr>
            <w:r w:rsidRPr="0071597B">
              <w:rPr>
                <w:rFonts w:ascii="Calibri" w:eastAsia="Arial Unicode MS" w:hAnsi="Calibri" w:cs="Calibri"/>
                <w:i/>
                <w:iCs/>
                <w:color w:val="000000"/>
                <w:kern w:val="2"/>
              </w:rPr>
              <w:t>CU-16: “</w:t>
            </w:r>
            <w:r w:rsidRPr="0071597B">
              <w:rPr>
                <w:rFonts w:ascii="Calibri" w:hAnsi="Calibri"/>
                <w:i/>
                <w:kern w:val="2"/>
              </w:rPr>
              <w:t>Registrar empresa de transporte en el sistema”</w:t>
            </w:r>
          </w:p>
          <w:p w14:paraId="068D16F3" w14:textId="77777777" w:rsidR="0071597B" w:rsidRPr="0071597B" w:rsidRDefault="0071597B">
            <w:pPr>
              <w:spacing w:line="256" w:lineRule="auto"/>
              <w:rPr>
                <w:rFonts w:ascii="Calibri" w:hAnsi="Calibri"/>
                <w:i/>
                <w:kern w:val="2"/>
              </w:rPr>
            </w:pPr>
            <w:r w:rsidRPr="0071597B">
              <w:rPr>
                <w:rFonts w:ascii="Calibri" w:hAnsi="Calibri"/>
                <w:i/>
                <w:kern w:val="2"/>
              </w:rPr>
              <w:t>CU-18: “</w:t>
            </w:r>
            <w:r w:rsidRPr="0071597B">
              <w:rPr>
                <w:rFonts w:ascii="Calibri" w:eastAsia="Arial Unicode MS" w:hAnsi="Calibri" w:cs="Calibri"/>
                <w:iCs/>
                <w:color w:val="000000"/>
                <w:kern w:val="2"/>
              </w:rPr>
              <w:t>Consulta a la empresa de transporte en el sistema</w:t>
            </w:r>
            <w:r w:rsidRPr="0071597B">
              <w:rPr>
                <w:rFonts w:ascii="Calibri" w:hAnsi="Calibri"/>
                <w:i/>
                <w:kern w:val="2"/>
              </w:rPr>
              <w:t>”</w:t>
            </w:r>
          </w:p>
        </w:tc>
      </w:tr>
      <w:tr w:rsidR="0071597B" w:rsidRPr="0071597B" w14:paraId="48517849"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7D1D1AC0" w14:textId="77777777" w:rsidR="0071597B" w:rsidRPr="0071597B" w:rsidRDefault="0071597B">
            <w:pPr>
              <w:spacing w:line="256" w:lineRule="auto"/>
              <w:rPr>
                <w:rFonts w:ascii="Calibri" w:hAnsi="Calibri" w:cs="Calibri"/>
                <w:color w:val="000000"/>
                <w:kern w:val="2"/>
                <w:lang w:eastAsia="es-ES"/>
              </w:rPr>
            </w:pPr>
            <w:r w:rsidRPr="0071597B">
              <w:rPr>
                <w:rFonts w:ascii="Calibri" w:hAnsi="Calibri" w:cs="Calibri"/>
                <w:b/>
                <w:color w:val="000000"/>
                <w:kern w:val="2"/>
              </w:rPr>
              <w:t>DESCRIPCIÓN:</w:t>
            </w:r>
          </w:p>
          <w:p w14:paraId="6098285E" w14:textId="77777777" w:rsidR="0071597B" w:rsidRPr="0071597B" w:rsidRDefault="0071597B">
            <w:pPr>
              <w:spacing w:line="256" w:lineRule="auto"/>
              <w:rPr>
                <w:rFonts w:ascii="Calibri" w:hAnsi="Calibri" w:cs="Calibri"/>
                <w:b/>
                <w:color w:val="000000"/>
                <w:kern w:val="2"/>
              </w:rPr>
            </w:pPr>
            <w:r w:rsidRPr="0071597B">
              <w:rPr>
                <w:rFonts w:ascii="Calibri" w:eastAsia="Arial Unicode MS" w:hAnsi="Calibri" w:cs="Calibri"/>
                <w:i/>
                <w:iCs/>
                <w:color w:val="000000"/>
                <w:kern w:val="2"/>
              </w:rPr>
              <w:t>Permite al usuario administrativo del sistema eliminar una empresa de transporte existente del sistema, la empresa de transporte seleccionada se elimina de la base de datos, manteniendo actualizada la lista de empresas de transporte disponibles en el sistema.</w:t>
            </w:r>
          </w:p>
        </w:tc>
      </w:tr>
      <w:tr w:rsidR="0071597B" w:rsidRPr="0071597B" w14:paraId="42C44CAC"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78807610" w14:textId="77777777" w:rsidR="0071597B" w:rsidRPr="0071597B" w:rsidRDefault="0071597B">
            <w:pPr>
              <w:spacing w:line="256" w:lineRule="auto"/>
              <w:rPr>
                <w:rFonts w:ascii="Calibri" w:hAnsi="Calibri" w:cs="Calibri"/>
                <w:bCs/>
                <w:color w:val="000000"/>
                <w:kern w:val="2"/>
              </w:rPr>
            </w:pPr>
            <w:r w:rsidRPr="0071597B">
              <w:rPr>
                <w:rFonts w:ascii="Calibri" w:hAnsi="Calibri" w:cs="Calibri"/>
                <w:b/>
                <w:color w:val="000000"/>
                <w:kern w:val="2"/>
              </w:rPr>
              <w:t xml:space="preserve">NOTAS: </w:t>
            </w:r>
          </w:p>
          <w:p w14:paraId="733E3314" w14:textId="77777777" w:rsidR="0071597B" w:rsidRPr="0071597B" w:rsidRDefault="0071597B" w:rsidP="0071597B">
            <w:pPr>
              <w:pStyle w:val="Prrafodelista"/>
              <w:numPr>
                <w:ilvl w:val="0"/>
                <w:numId w:val="183"/>
              </w:numPr>
              <w:suppressAutoHyphens/>
              <w:spacing w:line="256" w:lineRule="auto"/>
              <w:rPr>
                <w:rFonts w:ascii="Calibri" w:hAnsi="Calibri" w:cs="Calibri"/>
                <w:i/>
                <w:color w:val="000000"/>
                <w:kern w:val="2"/>
              </w:rPr>
            </w:pPr>
            <w:r w:rsidRPr="0071597B">
              <w:rPr>
                <w:rFonts w:ascii="Calibri" w:hAnsi="Calibri" w:cs="Calibri"/>
                <w:i/>
                <w:color w:val="000000"/>
                <w:kern w:val="2"/>
              </w:rPr>
              <w:lastRenderedPageBreak/>
              <w:t xml:space="preserve">Es importante tener en cuenta que la eliminación de una empresa de transporte puede tener implicaciones en los pedidos existentes asociados a dicha empresa. </w:t>
            </w:r>
          </w:p>
          <w:p w14:paraId="343A7C6E" w14:textId="77777777" w:rsidR="0071597B" w:rsidRPr="0071597B" w:rsidRDefault="0071597B" w:rsidP="0071597B">
            <w:pPr>
              <w:pStyle w:val="Prrafodelista"/>
              <w:numPr>
                <w:ilvl w:val="0"/>
                <w:numId w:val="183"/>
              </w:numPr>
              <w:suppressAutoHyphens/>
              <w:spacing w:line="256" w:lineRule="auto"/>
              <w:rPr>
                <w:rFonts w:ascii="Calibri" w:hAnsi="Calibri" w:cs="Calibri"/>
                <w:i/>
                <w:color w:val="000000"/>
                <w:kern w:val="2"/>
              </w:rPr>
            </w:pPr>
            <w:r w:rsidRPr="0071597B">
              <w:rPr>
                <w:rFonts w:ascii="Calibri" w:hAnsi="Calibri" w:cs="Calibri"/>
                <w:i/>
                <w:color w:val="000000"/>
                <w:kern w:val="2"/>
              </w:rPr>
              <w:t>Es recomendable realizar una revisión y actualización adecuada de los pedidos y asignarlos a una empresa de transporte alternativa antes de proceder con la eliminación.</w:t>
            </w:r>
          </w:p>
        </w:tc>
      </w:tr>
      <w:tr w:rsidR="0071597B" w:rsidRPr="0071597B" w14:paraId="2651F380"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7FBE2B9C"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lastRenderedPageBreak/>
              <w:t>CRITERIOS DE ACEPTACIÓN:</w:t>
            </w:r>
          </w:p>
          <w:p w14:paraId="3D9C0AAA" w14:textId="77777777" w:rsidR="0071597B" w:rsidRPr="0071597B" w:rsidRDefault="0071597B">
            <w:pPr>
              <w:spacing w:line="256" w:lineRule="auto"/>
              <w:rPr>
                <w:rFonts w:ascii="Calibri" w:eastAsia="Arial Unicode MS" w:hAnsi="Calibri" w:cs="Calibri"/>
                <w:i/>
                <w:color w:val="000000"/>
                <w:kern w:val="2"/>
              </w:rPr>
            </w:pPr>
            <w:r w:rsidRPr="0071597B">
              <w:rPr>
                <w:rFonts w:ascii="Calibri" w:eastAsia="Arial Unicode MS" w:hAnsi="Calibri" w:cs="Calibri"/>
                <w:i/>
                <w:color w:val="000000"/>
                <w:kern w:val="2"/>
              </w:rPr>
              <w:t>La empresa de transporte se ha eliminado exitosamente del sistema.</w:t>
            </w:r>
          </w:p>
        </w:tc>
      </w:tr>
      <w:tr w:rsidR="0071597B" w:rsidRPr="0071597B" w14:paraId="18F3C211" w14:textId="77777777" w:rsidTr="0071597B">
        <w:trPr>
          <w:trHeight w:val="345"/>
        </w:trPr>
        <w:tc>
          <w:tcPr>
            <w:tcW w:w="9658" w:type="dxa"/>
            <w:gridSpan w:val="4"/>
            <w:tcBorders>
              <w:top w:val="single" w:sz="4" w:space="0" w:color="auto"/>
              <w:left w:val="single" w:sz="4" w:space="0" w:color="auto"/>
              <w:bottom w:val="single" w:sz="4" w:space="0" w:color="auto"/>
              <w:right w:val="single" w:sz="4" w:space="0" w:color="auto"/>
            </w:tcBorders>
            <w:shd w:val="clear" w:color="auto" w:fill="D9D9D9"/>
            <w:hideMark/>
          </w:tcPr>
          <w:p w14:paraId="30F743E0" w14:textId="77777777" w:rsidR="0071597B" w:rsidRPr="0071597B" w:rsidRDefault="0071597B">
            <w:pPr>
              <w:autoSpaceDE w:val="0"/>
              <w:autoSpaceDN w:val="0"/>
              <w:adjustRightInd w:val="0"/>
              <w:spacing w:line="256" w:lineRule="auto"/>
              <w:rPr>
                <w:rFonts w:ascii="Calibri" w:hAnsi="Calibri" w:cs="Calibri"/>
                <w:b/>
                <w:color w:val="000000"/>
                <w:kern w:val="2"/>
              </w:rPr>
            </w:pPr>
            <w:r w:rsidRPr="0071597B">
              <w:rPr>
                <w:rFonts w:ascii="Calibri" w:hAnsi="Calibri" w:cs="Calibri"/>
                <w:b/>
                <w:color w:val="000000"/>
                <w:kern w:val="2"/>
              </w:rPr>
              <w:t xml:space="preserve">ESCENARIOS: </w:t>
            </w:r>
          </w:p>
        </w:tc>
      </w:tr>
      <w:tr w:rsidR="0071597B" w:rsidRPr="0071597B" w14:paraId="6F8EFB85" w14:textId="77777777" w:rsidTr="0071597B">
        <w:trPr>
          <w:trHeight w:val="1482"/>
        </w:trPr>
        <w:tc>
          <w:tcPr>
            <w:tcW w:w="1134" w:type="dxa"/>
            <w:tcBorders>
              <w:top w:val="single" w:sz="4" w:space="0" w:color="auto"/>
              <w:left w:val="single" w:sz="4" w:space="0" w:color="auto"/>
              <w:bottom w:val="single" w:sz="4" w:space="0" w:color="auto"/>
              <w:right w:val="single" w:sz="4" w:space="0" w:color="auto"/>
            </w:tcBorders>
          </w:tcPr>
          <w:p w14:paraId="5A68C9E9"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ES-19.1     </w:t>
            </w:r>
          </w:p>
          <w:p w14:paraId="0116D148"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63675E44"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Eliminación exitosa de una empresa de transporte.</w:t>
            </w:r>
          </w:p>
          <w:p w14:paraId="0F984FDE"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El usuario administrativo ha revisado y se ha asegurado que no haya pedidos pendientes o activos asociados a la empresa de transporte que se eliminará.</w:t>
            </w:r>
          </w:p>
          <w:p w14:paraId="613CAB92"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La empresa de transporte seleccionada se elimina correctamente del sistema, garantizando que no esté disponible para su uso posterior.</w:t>
            </w:r>
          </w:p>
        </w:tc>
      </w:tr>
      <w:tr w:rsidR="0071597B" w:rsidRPr="0071597B" w14:paraId="05B7FBF2" w14:textId="77777777" w:rsidTr="0071597B">
        <w:trPr>
          <w:trHeight w:val="528"/>
        </w:trPr>
        <w:tc>
          <w:tcPr>
            <w:tcW w:w="1134" w:type="dxa"/>
            <w:tcBorders>
              <w:top w:val="single" w:sz="4" w:space="0" w:color="auto"/>
              <w:left w:val="single" w:sz="4" w:space="0" w:color="auto"/>
              <w:bottom w:val="single" w:sz="4" w:space="0" w:color="auto"/>
              <w:right w:val="single" w:sz="4" w:space="0" w:color="auto"/>
            </w:tcBorders>
          </w:tcPr>
          <w:p w14:paraId="5B540457"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ES-19.2     </w:t>
            </w:r>
          </w:p>
          <w:p w14:paraId="41377484"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077DCFE9"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Se ha anulado la eliminación de la empresa de transporte por error al seleccionar la empresa.</w:t>
            </w:r>
          </w:p>
          <w:p w14:paraId="009DDCF7"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El usuario administrativo seleccionó erróneamente la empresa de transporte que iba a eliminar, por lo que anuló la acción de eliminar la empresa de transporte del sistema.</w:t>
            </w:r>
          </w:p>
          <w:p w14:paraId="43328F80"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La empresa de transporte seleccionada permanece en el sistema sin cambios, ya que la eliminación no se llevó a cabo.</w:t>
            </w:r>
          </w:p>
        </w:tc>
      </w:tr>
      <w:tr w:rsidR="0071597B" w:rsidRPr="0071597B" w14:paraId="47452B30" w14:textId="77777777" w:rsidTr="0071597B">
        <w:trPr>
          <w:trHeight w:val="528"/>
        </w:trPr>
        <w:tc>
          <w:tcPr>
            <w:tcW w:w="1134" w:type="dxa"/>
            <w:tcBorders>
              <w:top w:val="single" w:sz="4" w:space="0" w:color="auto"/>
              <w:left w:val="single" w:sz="4" w:space="0" w:color="auto"/>
              <w:bottom w:val="single" w:sz="4" w:space="0" w:color="auto"/>
              <w:right w:val="single" w:sz="4" w:space="0" w:color="auto"/>
            </w:tcBorders>
            <w:hideMark/>
          </w:tcPr>
          <w:p w14:paraId="7E4914B4" w14:textId="77777777" w:rsidR="0071597B" w:rsidRPr="0071597B" w:rsidRDefault="0071597B">
            <w:pPr>
              <w:autoSpaceDE w:val="0"/>
              <w:autoSpaceDN w:val="0"/>
              <w:adjustRightInd w:val="0"/>
              <w:spacing w:line="256" w:lineRule="auto"/>
              <w:rPr>
                <w:rFonts w:ascii="Calibri" w:eastAsia="Arial Unicode MS" w:hAnsi="Calibri" w:cs="Calibri"/>
                <w:color w:val="000000"/>
                <w:kern w:val="2"/>
              </w:rPr>
            </w:pPr>
            <w:r w:rsidRPr="0071597B">
              <w:rPr>
                <w:rFonts w:ascii="Calibri" w:eastAsia="Arial Unicode MS" w:hAnsi="Calibri" w:cs="Calibri"/>
                <w:color w:val="000000"/>
                <w:kern w:val="2"/>
              </w:rPr>
              <w:t>ES-19.3</w:t>
            </w:r>
          </w:p>
        </w:tc>
        <w:tc>
          <w:tcPr>
            <w:tcW w:w="8524" w:type="dxa"/>
            <w:gridSpan w:val="3"/>
            <w:tcBorders>
              <w:top w:val="single" w:sz="4" w:space="0" w:color="auto"/>
              <w:left w:val="single" w:sz="4" w:space="0" w:color="auto"/>
              <w:bottom w:val="single" w:sz="4" w:space="0" w:color="auto"/>
              <w:right w:val="single" w:sz="4" w:space="0" w:color="auto"/>
            </w:tcBorders>
            <w:hideMark/>
          </w:tcPr>
          <w:p w14:paraId="54AC3A85"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Se ha anulado la eliminación de la empresa de transporte por que dicha empresa no encuentra en los registros del sistema.</w:t>
            </w:r>
          </w:p>
          <w:p w14:paraId="6E4DE757"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El usuario administrativo ha ingresado un identificador o ha seleccionado una empresa de transporte, pero la empresa no existe en la base de datos o no ha sido seleccionada.</w:t>
            </w:r>
          </w:p>
          <w:p w14:paraId="3DB0EB71" w14:textId="77777777" w:rsidR="0071597B" w:rsidRPr="0071597B" w:rsidRDefault="0071597B">
            <w:pPr>
              <w:autoSpaceDE w:val="0"/>
              <w:autoSpaceDN w:val="0"/>
              <w:adjustRightInd w:val="0"/>
              <w:spacing w:line="256" w:lineRule="auto"/>
              <w:rPr>
                <w:rFonts w:ascii="Calibri" w:hAnsi="Calibri" w:cs="Calibri"/>
                <w:b/>
                <w:b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El sistema muestra un mensaje de error informando que la empresa de transporte seleccionada no existe o no ha sido seleccionada para eliminación.</w:t>
            </w:r>
          </w:p>
        </w:tc>
      </w:tr>
      <w:tr w:rsidR="0071597B" w:rsidRPr="0071597B" w14:paraId="04CA6615"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4396A1CF"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REQUERIMIENTOS ESPECIALES - REGLAS DEL NEGOCIO Y DEL SISTEMA</w:t>
            </w:r>
          </w:p>
        </w:tc>
      </w:tr>
      <w:tr w:rsidR="0071597B" w:rsidRPr="0071597B" w14:paraId="14FBA014" w14:textId="77777777" w:rsidTr="0071597B">
        <w:trPr>
          <w:trHeight w:val="257"/>
        </w:trPr>
        <w:tc>
          <w:tcPr>
            <w:tcW w:w="9658" w:type="dxa"/>
            <w:gridSpan w:val="4"/>
            <w:tcBorders>
              <w:top w:val="single" w:sz="4" w:space="0" w:color="auto"/>
              <w:left w:val="single" w:sz="4" w:space="0" w:color="auto"/>
              <w:bottom w:val="single" w:sz="4" w:space="0" w:color="auto"/>
              <w:right w:val="single" w:sz="4" w:space="0" w:color="auto"/>
            </w:tcBorders>
            <w:hideMark/>
          </w:tcPr>
          <w:p w14:paraId="63BAEBF9"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RIESGOS</w:t>
            </w:r>
          </w:p>
        </w:tc>
      </w:tr>
      <w:tr w:rsidR="0071597B" w:rsidRPr="0071597B" w14:paraId="6302344E" w14:textId="77777777" w:rsidTr="0071597B">
        <w:trPr>
          <w:trHeight w:val="266"/>
        </w:trPr>
        <w:tc>
          <w:tcPr>
            <w:tcW w:w="9658" w:type="dxa"/>
            <w:gridSpan w:val="4"/>
            <w:tcBorders>
              <w:top w:val="single" w:sz="4" w:space="0" w:color="auto"/>
              <w:left w:val="single" w:sz="4" w:space="0" w:color="auto"/>
              <w:bottom w:val="single" w:sz="4" w:space="0" w:color="auto"/>
              <w:right w:val="single" w:sz="4" w:space="0" w:color="auto"/>
            </w:tcBorders>
            <w:hideMark/>
          </w:tcPr>
          <w:p w14:paraId="1438D2F8"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PROTOTIPO EXPLORATORIO</w:t>
            </w:r>
          </w:p>
        </w:tc>
      </w:tr>
    </w:tbl>
    <w:p w14:paraId="669D87B9" w14:textId="77777777" w:rsidR="0071597B" w:rsidRDefault="0071597B" w:rsidP="0071597B"/>
    <w:tbl>
      <w:tblPr>
        <w:tblW w:w="96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70"/>
        <w:gridCol w:w="1582"/>
        <w:gridCol w:w="3174"/>
      </w:tblGrid>
      <w:tr w:rsidR="0071597B" w:rsidRPr="0071597B" w14:paraId="39D11FC3" w14:textId="77777777" w:rsidTr="0071597B">
        <w:trPr>
          <w:tblHeader/>
        </w:trPr>
        <w:tc>
          <w:tcPr>
            <w:tcW w:w="490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46CB9EB"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IDENTIFICADOR CASO DE USO:</w:t>
            </w:r>
          </w:p>
          <w:p w14:paraId="1A2553ED"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CU-20</w:t>
            </w:r>
          </w:p>
        </w:tc>
        <w:tc>
          <w:tcPr>
            <w:tcW w:w="4755"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5115FA0"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t>NOMBRE:</w:t>
            </w:r>
          </w:p>
          <w:p w14:paraId="268E3D44" w14:textId="77777777" w:rsidR="0071597B" w:rsidRPr="0071597B" w:rsidRDefault="0071597B">
            <w:pPr>
              <w:spacing w:line="256" w:lineRule="auto"/>
              <w:rPr>
                <w:rFonts w:ascii="Calibri" w:hAnsi="Calibri" w:cs="Calibri"/>
                <w:b/>
                <w:kern w:val="2"/>
              </w:rPr>
            </w:pPr>
            <w:r w:rsidRPr="0071597B">
              <w:rPr>
                <w:rFonts w:ascii="Calibri" w:eastAsia="Arial Unicode MS" w:hAnsi="Calibri" w:cs="Calibri"/>
                <w:iCs/>
                <w:color w:val="000000"/>
                <w:kern w:val="2"/>
              </w:rPr>
              <w:t>Registrar productos en el inventario en bodega</w:t>
            </w:r>
          </w:p>
        </w:tc>
      </w:tr>
      <w:tr w:rsidR="0071597B" w:rsidRPr="0071597B" w14:paraId="2FE7C164" w14:textId="77777777" w:rsidTr="0071597B">
        <w:tc>
          <w:tcPr>
            <w:tcW w:w="6485" w:type="dxa"/>
            <w:gridSpan w:val="3"/>
            <w:tcBorders>
              <w:top w:val="single" w:sz="4" w:space="0" w:color="auto"/>
              <w:left w:val="single" w:sz="4" w:space="0" w:color="auto"/>
              <w:bottom w:val="single" w:sz="4" w:space="0" w:color="auto"/>
              <w:right w:val="single" w:sz="4" w:space="0" w:color="auto"/>
            </w:tcBorders>
            <w:hideMark/>
          </w:tcPr>
          <w:p w14:paraId="26BC4F50"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COMPLEJIDAD:</w:t>
            </w:r>
          </w:p>
          <w:p w14:paraId="213B70E1" w14:textId="77777777" w:rsidR="0071597B" w:rsidRPr="0071597B" w:rsidRDefault="0071597B">
            <w:pPr>
              <w:spacing w:line="256" w:lineRule="auto"/>
              <w:jc w:val="both"/>
              <w:rPr>
                <w:rFonts w:ascii="Calibri" w:hAnsi="Calibri" w:cs="Calibri"/>
                <w:b/>
                <w:color w:val="000000"/>
                <w:kern w:val="2"/>
              </w:rPr>
            </w:pPr>
            <w:r w:rsidRPr="0071597B">
              <w:rPr>
                <w:rFonts w:ascii="Calibri" w:eastAsia="Arial Unicode MS" w:hAnsi="Calibri" w:cs="Calibri"/>
                <w:iCs/>
                <w:color w:val="000000"/>
                <w:kern w:val="2"/>
              </w:rPr>
              <w:t>Media</w:t>
            </w:r>
          </w:p>
        </w:tc>
        <w:tc>
          <w:tcPr>
            <w:tcW w:w="3173" w:type="dxa"/>
            <w:tcBorders>
              <w:top w:val="single" w:sz="4" w:space="0" w:color="auto"/>
              <w:left w:val="single" w:sz="4" w:space="0" w:color="auto"/>
              <w:bottom w:val="single" w:sz="4" w:space="0" w:color="auto"/>
              <w:right w:val="single" w:sz="4" w:space="0" w:color="auto"/>
            </w:tcBorders>
            <w:hideMark/>
          </w:tcPr>
          <w:p w14:paraId="00661FCA"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PRIORIDAD:</w:t>
            </w:r>
          </w:p>
          <w:p w14:paraId="68DE36C3" w14:textId="77777777" w:rsidR="0071597B" w:rsidRPr="0071597B" w:rsidRDefault="0071597B">
            <w:pPr>
              <w:spacing w:line="256" w:lineRule="auto"/>
              <w:rPr>
                <w:rFonts w:ascii="Calibri" w:hAnsi="Calibri" w:cs="Calibri"/>
                <w:bCs/>
                <w:color w:val="000000"/>
                <w:kern w:val="2"/>
              </w:rPr>
            </w:pPr>
            <w:r w:rsidRPr="0071597B">
              <w:rPr>
                <w:rFonts w:ascii="Calibri" w:hAnsi="Calibri" w:cs="Calibri"/>
                <w:bCs/>
                <w:color w:val="000000"/>
                <w:kern w:val="2"/>
              </w:rPr>
              <w:t>Media</w:t>
            </w:r>
          </w:p>
        </w:tc>
      </w:tr>
      <w:tr w:rsidR="0071597B" w:rsidRPr="0071597B" w14:paraId="236EE73A"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68F2E66D"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REQUERIMIENTO FUNCIONAL ASOCIADO:</w:t>
            </w:r>
          </w:p>
          <w:p w14:paraId="497EE047" w14:textId="77777777" w:rsidR="0071597B" w:rsidRPr="0071597B" w:rsidRDefault="0071597B">
            <w:pPr>
              <w:spacing w:line="256" w:lineRule="auto"/>
              <w:jc w:val="both"/>
              <w:rPr>
                <w:rFonts w:ascii="Calibri" w:hAnsi="Calibri" w:cs="Calibri"/>
                <w:i/>
                <w:color w:val="000000"/>
                <w:kern w:val="2"/>
                <w:lang w:eastAsia="es-ES"/>
              </w:rPr>
            </w:pPr>
            <w:r w:rsidRPr="0071597B">
              <w:rPr>
                <w:rFonts w:ascii="Calibri" w:eastAsia="Arial Unicode MS" w:hAnsi="Calibri" w:cs="Calibri"/>
                <w:i/>
                <w:iCs/>
                <w:color w:val="000000"/>
                <w:kern w:val="2"/>
              </w:rPr>
              <w:t>RF-9 “Registrar productos en la base de datos del sistema.”</w:t>
            </w:r>
          </w:p>
        </w:tc>
      </w:tr>
      <w:tr w:rsidR="0071597B" w:rsidRPr="0071597B" w14:paraId="7D45F9E5"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70A950F8"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ACTORES:</w:t>
            </w:r>
          </w:p>
          <w:p w14:paraId="2A941D13" w14:textId="77777777" w:rsidR="0071597B" w:rsidRPr="0071597B" w:rsidRDefault="0071597B">
            <w:pPr>
              <w:spacing w:line="256" w:lineRule="auto"/>
              <w:rPr>
                <w:rFonts w:ascii="Calibri" w:eastAsia="Arial Unicode MS" w:hAnsi="Calibri" w:cs="Calibri"/>
                <w:i/>
                <w:iCs/>
                <w:color w:val="000000"/>
                <w:kern w:val="2"/>
              </w:rPr>
            </w:pPr>
            <w:r w:rsidRPr="0071597B">
              <w:rPr>
                <w:rFonts w:ascii="Calibri" w:eastAsia="Arial Unicode MS" w:hAnsi="Calibri" w:cs="Calibri"/>
                <w:i/>
                <w:iCs/>
                <w:color w:val="000000"/>
                <w:kern w:val="2"/>
              </w:rPr>
              <w:t>Sistema web</w:t>
            </w:r>
          </w:p>
          <w:p w14:paraId="0F2C39CC" w14:textId="77777777" w:rsidR="0071597B" w:rsidRPr="0071597B" w:rsidRDefault="0071597B">
            <w:pPr>
              <w:spacing w:line="256" w:lineRule="auto"/>
              <w:rPr>
                <w:rFonts w:ascii="Calibri" w:eastAsia="Arial Unicode MS" w:hAnsi="Calibri" w:cs="Calibri"/>
                <w:i/>
                <w:iCs/>
                <w:color w:val="000000"/>
                <w:kern w:val="2"/>
              </w:rPr>
            </w:pPr>
            <w:r w:rsidRPr="0071597B">
              <w:rPr>
                <w:rFonts w:ascii="Calibri" w:eastAsia="Arial Unicode MS" w:hAnsi="Calibri" w:cs="Calibri"/>
                <w:i/>
                <w:iCs/>
                <w:color w:val="000000"/>
                <w:kern w:val="2"/>
              </w:rPr>
              <w:t>Sistema de inventarios</w:t>
            </w:r>
          </w:p>
          <w:p w14:paraId="2EB1FD0F" w14:textId="77777777" w:rsidR="0071597B" w:rsidRPr="0071597B" w:rsidRDefault="0071597B">
            <w:pPr>
              <w:spacing w:line="256" w:lineRule="auto"/>
              <w:rPr>
                <w:rFonts w:ascii="Calibri" w:hAnsi="Calibri" w:cs="Calibri"/>
                <w:i/>
                <w:color w:val="0000FF"/>
                <w:kern w:val="2"/>
              </w:rPr>
            </w:pPr>
            <w:r w:rsidRPr="0071597B">
              <w:rPr>
                <w:rFonts w:ascii="Calibri" w:eastAsia="Arial Unicode MS" w:hAnsi="Calibri" w:cs="Calibri"/>
                <w:i/>
                <w:iCs/>
                <w:color w:val="000000"/>
                <w:kern w:val="2"/>
              </w:rPr>
              <w:lastRenderedPageBreak/>
              <w:t>Usuario administrativo</w:t>
            </w:r>
            <w:r w:rsidRPr="0071597B">
              <w:rPr>
                <w:rFonts w:ascii="Calibri" w:eastAsia="Arial Unicode MS" w:hAnsi="Calibri" w:cs="Calibri"/>
                <w:i/>
                <w:iCs/>
                <w:color w:val="000000"/>
                <w:kern w:val="2"/>
              </w:rPr>
              <w:br/>
              <w:t>Bodega</w:t>
            </w:r>
          </w:p>
        </w:tc>
      </w:tr>
      <w:tr w:rsidR="0071597B" w:rsidRPr="0071597B" w14:paraId="74B9929B" w14:textId="77777777" w:rsidTr="0071597B">
        <w:tc>
          <w:tcPr>
            <w:tcW w:w="9658" w:type="dxa"/>
            <w:gridSpan w:val="4"/>
            <w:tcBorders>
              <w:top w:val="single" w:sz="4" w:space="0" w:color="auto"/>
              <w:left w:val="single" w:sz="4" w:space="0" w:color="auto"/>
              <w:bottom w:val="single" w:sz="4" w:space="0" w:color="auto"/>
              <w:right w:val="single" w:sz="4" w:space="0" w:color="auto"/>
            </w:tcBorders>
          </w:tcPr>
          <w:p w14:paraId="0090B10B" w14:textId="77777777" w:rsidR="0071597B" w:rsidRPr="0071597B" w:rsidRDefault="0071597B">
            <w:pPr>
              <w:spacing w:line="256" w:lineRule="auto"/>
              <w:rPr>
                <w:rFonts w:ascii="Calibri" w:hAnsi="Calibri" w:cs="Calibri"/>
                <w:b/>
                <w:kern w:val="2"/>
              </w:rPr>
            </w:pPr>
            <w:r w:rsidRPr="0071597B">
              <w:rPr>
                <w:rFonts w:ascii="Calibri" w:hAnsi="Calibri" w:cs="Calibri"/>
                <w:b/>
                <w:kern w:val="2"/>
              </w:rPr>
              <w:lastRenderedPageBreak/>
              <w:t>CASOS DE USO ASOCIADOS:</w:t>
            </w:r>
          </w:p>
          <w:p w14:paraId="49E4A75F" w14:textId="77777777" w:rsidR="0071597B" w:rsidRPr="0071597B" w:rsidRDefault="0071597B">
            <w:pPr>
              <w:spacing w:line="256" w:lineRule="auto"/>
              <w:rPr>
                <w:rFonts w:ascii="Calibri" w:eastAsia="Arial Unicode MS" w:hAnsi="Calibri" w:cs="Calibri"/>
                <w:i/>
                <w:iCs/>
                <w:color w:val="000000"/>
                <w:kern w:val="2"/>
              </w:rPr>
            </w:pPr>
            <w:r w:rsidRPr="0071597B">
              <w:rPr>
                <w:rFonts w:ascii="Calibri" w:eastAsia="Arial Unicode MS" w:hAnsi="Calibri" w:cs="Calibri"/>
                <w:i/>
                <w:iCs/>
                <w:color w:val="000000"/>
                <w:kern w:val="2"/>
              </w:rPr>
              <w:t>CU-21: Actualizar información de los productos en el inventario del sistema y bodega</w:t>
            </w:r>
          </w:p>
          <w:p w14:paraId="63F5C014" w14:textId="77777777" w:rsidR="0071597B" w:rsidRPr="0071597B" w:rsidRDefault="0071597B">
            <w:pPr>
              <w:spacing w:line="256" w:lineRule="auto"/>
              <w:rPr>
                <w:rFonts w:ascii="Calibri" w:eastAsia="Arial Unicode MS" w:hAnsi="Calibri" w:cs="Calibri"/>
                <w:i/>
                <w:iCs/>
                <w:color w:val="000000"/>
                <w:kern w:val="2"/>
              </w:rPr>
            </w:pPr>
            <w:r w:rsidRPr="0071597B">
              <w:rPr>
                <w:rFonts w:ascii="Calibri" w:eastAsia="Arial Unicode MS" w:hAnsi="Calibri" w:cs="Calibri"/>
                <w:i/>
                <w:iCs/>
                <w:color w:val="000000"/>
                <w:kern w:val="2"/>
              </w:rPr>
              <w:t>CU-22: Consultar inventario del sistema y bodega</w:t>
            </w:r>
          </w:p>
          <w:p w14:paraId="65D69907" w14:textId="77777777" w:rsidR="0071597B" w:rsidRPr="0071597B" w:rsidRDefault="0071597B">
            <w:pPr>
              <w:spacing w:line="256" w:lineRule="auto"/>
              <w:rPr>
                <w:rFonts w:ascii="Calibri" w:hAnsi="Calibri" w:cs="Calibri"/>
                <w:b/>
                <w:color w:val="800000"/>
                <w:kern w:val="2"/>
              </w:rPr>
            </w:pPr>
          </w:p>
        </w:tc>
      </w:tr>
      <w:tr w:rsidR="0071597B" w:rsidRPr="0071597B" w14:paraId="4E60535F"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0E3A4830" w14:textId="77777777" w:rsidR="0071597B" w:rsidRPr="0071597B" w:rsidRDefault="0071597B">
            <w:pPr>
              <w:spacing w:line="256" w:lineRule="auto"/>
              <w:rPr>
                <w:rFonts w:ascii="Calibri" w:hAnsi="Calibri" w:cs="Calibri"/>
                <w:color w:val="000000"/>
                <w:kern w:val="2"/>
                <w:lang w:eastAsia="es-ES"/>
              </w:rPr>
            </w:pPr>
            <w:r w:rsidRPr="0071597B">
              <w:rPr>
                <w:rFonts w:ascii="Calibri" w:hAnsi="Calibri" w:cs="Calibri"/>
                <w:b/>
                <w:color w:val="000000"/>
                <w:kern w:val="2"/>
              </w:rPr>
              <w:t>DESCRIPCIÓN:</w:t>
            </w:r>
          </w:p>
          <w:p w14:paraId="6CF000EC" w14:textId="77777777" w:rsidR="0071597B" w:rsidRPr="0071597B" w:rsidRDefault="0071597B">
            <w:pPr>
              <w:spacing w:line="256" w:lineRule="auto"/>
              <w:rPr>
                <w:rFonts w:ascii="Calibri" w:eastAsia="Arial Unicode MS" w:hAnsi="Calibri" w:cs="Calibri"/>
                <w:i/>
                <w:iCs/>
                <w:color w:val="000000"/>
                <w:kern w:val="2"/>
              </w:rPr>
            </w:pPr>
            <w:r w:rsidRPr="0071597B">
              <w:rPr>
                <w:rFonts w:ascii="Calibri" w:eastAsia="Arial Unicode MS" w:hAnsi="Calibri" w:cs="Calibri"/>
                <w:i/>
                <w:iCs/>
                <w:color w:val="000000"/>
                <w:kern w:val="2"/>
              </w:rPr>
              <w:t>El usuario administrativo ingresa al sistema web para agregar nuevos productos al sistema de inventario de la bodega de la empresa. El sistema presenta un formulario donde el administrador puede ingresar los detalles del producto, como el nombre, la descripción, la categoría, la cantidad inicial, el precio y cualquier otra información relevante, una vez que el administrador completa el formulario con la información requerida, puede guardar el producto en el inventario.</w:t>
            </w:r>
          </w:p>
        </w:tc>
      </w:tr>
      <w:tr w:rsidR="0071597B" w:rsidRPr="0071597B" w14:paraId="78CE9102"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606B443E" w14:textId="77777777" w:rsidR="0071597B" w:rsidRPr="0071597B" w:rsidRDefault="0071597B">
            <w:pPr>
              <w:spacing w:line="256" w:lineRule="auto"/>
              <w:rPr>
                <w:rFonts w:ascii="Calibri" w:hAnsi="Calibri" w:cs="Calibri"/>
                <w:bCs/>
                <w:color w:val="000000"/>
                <w:kern w:val="2"/>
              </w:rPr>
            </w:pPr>
            <w:r w:rsidRPr="0071597B">
              <w:rPr>
                <w:rFonts w:ascii="Calibri" w:hAnsi="Calibri" w:cs="Calibri"/>
                <w:b/>
                <w:color w:val="000000"/>
                <w:kern w:val="2"/>
              </w:rPr>
              <w:t xml:space="preserve">NOTAS: </w:t>
            </w:r>
          </w:p>
          <w:p w14:paraId="0E25EB79" w14:textId="77777777" w:rsidR="0071597B" w:rsidRPr="0071597B" w:rsidRDefault="0071597B" w:rsidP="0071597B">
            <w:pPr>
              <w:pStyle w:val="Prrafodelista"/>
              <w:numPr>
                <w:ilvl w:val="0"/>
                <w:numId w:val="184"/>
              </w:numPr>
              <w:suppressAutoHyphens/>
              <w:spacing w:line="256" w:lineRule="auto"/>
              <w:rPr>
                <w:rFonts w:ascii="Calibri" w:hAnsi="Calibri" w:cs="Calibri"/>
                <w:i/>
                <w:color w:val="000000"/>
                <w:kern w:val="2"/>
              </w:rPr>
            </w:pPr>
            <w:r w:rsidRPr="0071597B">
              <w:rPr>
                <w:rFonts w:ascii="Calibri" w:hAnsi="Calibri" w:cs="Calibri"/>
                <w:i/>
                <w:color w:val="000000"/>
                <w:kern w:val="2"/>
              </w:rPr>
              <w:t>Es importante que el sistema valide que el precio ingresado sea mayor que cero.</w:t>
            </w:r>
          </w:p>
          <w:p w14:paraId="5FC7387A" w14:textId="77777777" w:rsidR="0071597B" w:rsidRPr="0071597B" w:rsidRDefault="0071597B" w:rsidP="0071597B">
            <w:pPr>
              <w:pStyle w:val="Prrafodelista"/>
              <w:numPr>
                <w:ilvl w:val="0"/>
                <w:numId w:val="184"/>
              </w:numPr>
              <w:suppressAutoHyphens/>
              <w:spacing w:line="256" w:lineRule="auto"/>
              <w:rPr>
                <w:rFonts w:ascii="Calibri" w:hAnsi="Calibri" w:cs="Calibri"/>
                <w:i/>
                <w:color w:val="000000"/>
                <w:kern w:val="2"/>
              </w:rPr>
            </w:pPr>
            <w:r w:rsidRPr="0071597B">
              <w:rPr>
                <w:rFonts w:ascii="Calibri" w:hAnsi="Calibri" w:cs="Calibri"/>
                <w:i/>
                <w:color w:val="000000"/>
                <w:kern w:val="2"/>
              </w:rPr>
              <w:t>El sistema debe permitir la opción de agregar imágenes o documentos relacionados con el producto para facilitar su identificación.</w:t>
            </w:r>
          </w:p>
        </w:tc>
      </w:tr>
      <w:tr w:rsidR="0071597B" w:rsidRPr="0071597B" w14:paraId="0B5F141E"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279E0120"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CRITERIOS DE ACEPTACIÓN:</w:t>
            </w:r>
          </w:p>
          <w:p w14:paraId="739DE4CA" w14:textId="77777777" w:rsidR="0071597B" w:rsidRPr="0071597B" w:rsidRDefault="0071597B">
            <w:pPr>
              <w:spacing w:line="256" w:lineRule="auto"/>
              <w:rPr>
                <w:rFonts w:ascii="Calibri" w:eastAsia="Arial Unicode MS" w:hAnsi="Calibri" w:cs="Calibri"/>
                <w:i/>
                <w:color w:val="000000"/>
                <w:kern w:val="2"/>
              </w:rPr>
            </w:pPr>
            <w:r w:rsidRPr="0071597B">
              <w:rPr>
                <w:rFonts w:ascii="Calibri" w:eastAsia="Arial Unicode MS" w:hAnsi="Calibri" w:cs="Calibri"/>
                <w:i/>
                <w:color w:val="000000"/>
                <w:kern w:val="2"/>
              </w:rPr>
              <w:t>Registro exitoso del producto en el sistema de inventario.</w:t>
            </w:r>
          </w:p>
        </w:tc>
      </w:tr>
      <w:tr w:rsidR="0071597B" w:rsidRPr="0071597B" w14:paraId="0C3EEF60" w14:textId="77777777" w:rsidTr="0071597B">
        <w:trPr>
          <w:trHeight w:val="345"/>
        </w:trPr>
        <w:tc>
          <w:tcPr>
            <w:tcW w:w="9658" w:type="dxa"/>
            <w:gridSpan w:val="4"/>
            <w:tcBorders>
              <w:top w:val="single" w:sz="4" w:space="0" w:color="auto"/>
              <w:left w:val="single" w:sz="4" w:space="0" w:color="auto"/>
              <w:bottom w:val="single" w:sz="4" w:space="0" w:color="auto"/>
              <w:right w:val="single" w:sz="4" w:space="0" w:color="auto"/>
            </w:tcBorders>
            <w:shd w:val="clear" w:color="auto" w:fill="D9D9D9"/>
            <w:hideMark/>
          </w:tcPr>
          <w:p w14:paraId="59938AC1" w14:textId="77777777" w:rsidR="0071597B" w:rsidRPr="0071597B" w:rsidRDefault="0071597B">
            <w:pPr>
              <w:autoSpaceDE w:val="0"/>
              <w:autoSpaceDN w:val="0"/>
              <w:adjustRightInd w:val="0"/>
              <w:spacing w:line="256" w:lineRule="auto"/>
              <w:rPr>
                <w:rFonts w:ascii="Calibri" w:hAnsi="Calibri" w:cs="Calibri"/>
                <w:b/>
                <w:color w:val="000000"/>
                <w:kern w:val="2"/>
              </w:rPr>
            </w:pPr>
            <w:r w:rsidRPr="0071597B">
              <w:rPr>
                <w:rFonts w:ascii="Calibri" w:hAnsi="Calibri" w:cs="Calibri"/>
                <w:b/>
                <w:color w:val="000000"/>
                <w:kern w:val="2"/>
              </w:rPr>
              <w:t xml:space="preserve">ESCENARIOS: </w:t>
            </w:r>
          </w:p>
        </w:tc>
      </w:tr>
      <w:tr w:rsidR="0071597B" w:rsidRPr="0071597B" w14:paraId="05383E5E" w14:textId="77777777" w:rsidTr="0071597B">
        <w:trPr>
          <w:trHeight w:val="1482"/>
        </w:trPr>
        <w:tc>
          <w:tcPr>
            <w:tcW w:w="1134" w:type="dxa"/>
            <w:tcBorders>
              <w:top w:val="single" w:sz="4" w:space="0" w:color="auto"/>
              <w:left w:val="single" w:sz="4" w:space="0" w:color="auto"/>
              <w:bottom w:val="single" w:sz="4" w:space="0" w:color="auto"/>
              <w:right w:val="single" w:sz="4" w:space="0" w:color="auto"/>
            </w:tcBorders>
          </w:tcPr>
          <w:p w14:paraId="6571E082"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ES-20.1     </w:t>
            </w:r>
          </w:p>
          <w:p w14:paraId="5CBEC2A0"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1D3D6771"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Registro exitoso de un nuevo producto en el inventario.</w:t>
            </w:r>
          </w:p>
          <w:p w14:paraId="57B6226E"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El usuario administrativo tiene la autorización para registrar nuevos productos en el sistema de inventario.</w:t>
            </w:r>
          </w:p>
          <w:p w14:paraId="0153C1A3"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El nuevo producto se registra exitosamente en el inventario de la bodega, lo que permite su gestión y control adecuados.</w:t>
            </w:r>
          </w:p>
        </w:tc>
      </w:tr>
      <w:tr w:rsidR="0071597B" w:rsidRPr="0071597B" w14:paraId="1F2F8EBE" w14:textId="77777777" w:rsidTr="0071597B">
        <w:trPr>
          <w:trHeight w:val="528"/>
        </w:trPr>
        <w:tc>
          <w:tcPr>
            <w:tcW w:w="1134" w:type="dxa"/>
            <w:tcBorders>
              <w:top w:val="single" w:sz="4" w:space="0" w:color="auto"/>
              <w:left w:val="single" w:sz="4" w:space="0" w:color="auto"/>
              <w:bottom w:val="single" w:sz="4" w:space="0" w:color="auto"/>
              <w:right w:val="single" w:sz="4" w:space="0" w:color="auto"/>
            </w:tcBorders>
          </w:tcPr>
          <w:p w14:paraId="59BD5FCF" w14:textId="77777777" w:rsidR="0071597B" w:rsidRPr="0071597B" w:rsidRDefault="0071597B">
            <w:pPr>
              <w:autoSpaceDE w:val="0"/>
              <w:autoSpaceDN w:val="0"/>
              <w:adjustRightInd w:val="0"/>
              <w:spacing w:line="256" w:lineRule="auto"/>
              <w:rPr>
                <w:rFonts w:ascii="Calibri" w:hAnsi="Calibri" w:cs="Calibri"/>
                <w:i/>
                <w:color w:val="000000"/>
                <w:kern w:val="2"/>
                <w:lang w:eastAsia="es-ES"/>
              </w:rPr>
            </w:pPr>
            <w:r w:rsidRPr="0071597B">
              <w:rPr>
                <w:rFonts w:ascii="Calibri" w:eastAsia="Arial Unicode MS" w:hAnsi="Calibri" w:cs="Calibri"/>
                <w:color w:val="000000"/>
                <w:kern w:val="2"/>
              </w:rPr>
              <w:t xml:space="preserve">ES-20.2     </w:t>
            </w:r>
          </w:p>
          <w:p w14:paraId="51116E5C" w14:textId="77777777" w:rsidR="0071597B" w:rsidRPr="0071597B" w:rsidRDefault="0071597B">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24C39810"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Registro fallido por información incompleta de producto a registrar.</w:t>
            </w:r>
          </w:p>
          <w:p w14:paraId="7EAD7314"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El sistema requiere que se ingresen todos los campos obligatorios para registrar un producto correctamente. </w:t>
            </w:r>
          </w:p>
          <w:p w14:paraId="5F24BB3A"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El sistema muestra un mensaje de error al usuario administrativo indicando que se deben completar todos los campos obligatorios para registrar el producto en el inventario.</w:t>
            </w:r>
          </w:p>
        </w:tc>
      </w:tr>
      <w:tr w:rsidR="0071597B" w:rsidRPr="0071597B" w14:paraId="2C87FF98" w14:textId="77777777" w:rsidTr="0071597B">
        <w:trPr>
          <w:trHeight w:val="528"/>
        </w:trPr>
        <w:tc>
          <w:tcPr>
            <w:tcW w:w="1134" w:type="dxa"/>
            <w:tcBorders>
              <w:top w:val="single" w:sz="4" w:space="0" w:color="auto"/>
              <w:left w:val="single" w:sz="4" w:space="0" w:color="auto"/>
              <w:bottom w:val="single" w:sz="4" w:space="0" w:color="auto"/>
              <w:right w:val="single" w:sz="4" w:space="0" w:color="auto"/>
            </w:tcBorders>
            <w:hideMark/>
          </w:tcPr>
          <w:p w14:paraId="7E83CD5C" w14:textId="77777777" w:rsidR="0071597B" w:rsidRPr="0071597B" w:rsidRDefault="0071597B">
            <w:pPr>
              <w:autoSpaceDE w:val="0"/>
              <w:autoSpaceDN w:val="0"/>
              <w:adjustRightInd w:val="0"/>
              <w:spacing w:line="256" w:lineRule="auto"/>
              <w:rPr>
                <w:rFonts w:ascii="Calibri" w:eastAsia="Arial Unicode MS" w:hAnsi="Calibri" w:cs="Calibri"/>
                <w:color w:val="000000"/>
                <w:kern w:val="2"/>
              </w:rPr>
            </w:pPr>
            <w:r w:rsidRPr="0071597B">
              <w:rPr>
                <w:rFonts w:ascii="Calibri" w:eastAsia="Arial Unicode MS" w:hAnsi="Calibri" w:cs="Calibri"/>
                <w:color w:val="000000"/>
                <w:kern w:val="2"/>
              </w:rPr>
              <w:t>ES-19.3</w:t>
            </w:r>
          </w:p>
        </w:tc>
        <w:tc>
          <w:tcPr>
            <w:tcW w:w="8524" w:type="dxa"/>
            <w:gridSpan w:val="3"/>
            <w:tcBorders>
              <w:top w:val="single" w:sz="4" w:space="0" w:color="auto"/>
              <w:left w:val="single" w:sz="4" w:space="0" w:color="auto"/>
              <w:bottom w:val="single" w:sz="4" w:space="0" w:color="auto"/>
              <w:right w:val="single" w:sz="4" w:space="0" w:color="auto"/>
            </w:tcBorders>
            <w:hideMark/>
          </w:tcPr>
          <w:p w14:paraId="216A476C"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DESCRIPCIÓN:</w:t>
            </w:r>
            <w:r w:rsidRPr="0071597B">
              <w:rPr>
                <w:rFonts w:ascii="Calibri" w:hAnsi="Calibri" w:cs="Calibri"/>
                <w:i/>
                <w:iCs/>
                <w:color w:val="000000"/>
                <w:kern w:val="2"/>
              </w:rPr>
              <w:t xml:space="preserve"> Registro fallido del producto debido a la pérdida de conexión con el sistema de inventario por pérdida de conexión a Internet</w:t>
            </w:r>
          </w:p>
          <w:p w14:paraId="0542BD99" w14:textId="77777777" w:rsidR="0071597B" w:rsidRPr="0071597B" w:rsidRDefault="0071597B">
            <w:pPr>
              <w:autoSpaceDE w:val="0"/>
              <w:autoSpaceDN w:val="0"/>
              <w:adjustRightInd w:val="0"/>
              <w:spacing w:line="256" w:lineRule="auto"/>
              <w:rPr>
                <w:rFonts w:ascii="Calibri" w:hAnsi="Calibri" w:cs="Calibri"/>
                <w:i/>
                <w:iCs/>
                <w:color w:val="000000"/>
                <w:kern w:val="2"/>
              </w:rPr>
            </w:pPr>
            <w:r w:rsidRPr="0071597B">
              <w:rPr>
                <w:rFonts w:ascii="Calibri" w:hAnsi="Calibri" w:cs="Calibri"/>
                <w:b/>
                <w:bCs/>
                <w:color w:val="000000"/>
                <w:kern w:val="2"/>
              </w:rPr>
              <w:t>SUPOSICIONES/ASUNCIONES:</w:t>
            </w:r>
            <w:r w:rsidRPr="0071597B">
              <w:rPr>
                <w:rFonts w:ascii="Calibri" w:hAnsi="Calibri" w:cs="Calibri"/>
                <w:i/>
                <w:iCs/>
                <w:color w:val="000000"/>
                <w:kern w:val="2"/>
              </w:rPr>
              <w:t xml:space="preserve"> El sistema de inventario presentó fallas al momento de ingresar el producto debido a que se registra una caída de conexión de la red WI-FI al que está asociado el sistema</w:t>
            </w:r>
          </w:p>
          <w:p w14:paraId="6C70555F" w14:textId="77777777" w:rsidR="0071597B" w:rsidRPr="0071597B" w:rsidRDefault="0071597B">
            <w:pPr>
              <w:autoSpaceDE w:val="0"/>
              <w:autoSpaceDN w:val="0"/>
              <w:adjustRightInd w:val="0"/>
              <w:spacing w:line="256" w:lineRule="auto"/>
              <w:rPr>
                <w:rFonts w:ascii="Calibri" w:hAnsi="Calibri" w:cs="Calibri"/>
                <w:b/>
                <w:bCs/>
                <w:color w:val="000000"/>
                <w:kern w:val="2"/>
              </w:rPr>
            </w:pPr>
            <w:r w:rsidRPr="0071597B">
              <w:rPr>
                <w:rFonts w:ascii="Calibri" w:hAnsi="Calibri" w:cs="Calibri"/>
                <w:b/>
                <w:bCs/>
                <w:color w:val="000000"/>
                <w:kern w:val="2"/>
              </w:rPr>
              <w:t>RESULTADOS:</w:t>
            </w:r>
            <w:r w:rsidRPr="0071597B">
              <w:rPr>
                <w:rFonts w:ascii="Calibri" w:hAnsi="Calibri" w:cs="Calibri"/>
                <w:i/>
                <w:iCs/>
                <w:color w:val="000000"/>
                <w:kern w:val="2"/>
              </w:rPr>
              <w:t xml:space="preserve"> El producto no pudo ser registrado por caída del internet.</w:t>
            </w:r>
          </w:p>
        </w:tc>
      </w:tr>
      <w:tr w:rsidR="0071597B" w:rsidRPr="0071597B" w14:paraId="5E9D9461" w14:textId="77777777" w:rsidTr="0071597B">
        <w:tc>
          <w:tcPr>
            <w:tcW w:w="9658" w:type="dxa"/>
            <w:gridSpan w:val="4"/>
            <w:tcBorders>
              <w:top w:val="single" w:sz="4" w:space="0" w:color="auto"/>
              <w:left w:val="single" w:sz="4" w:space="0" w:color="auto"/>
              <w:bottom w:val="single" w:sz="4" w:space="0" w:color="auto"/>
              <w:right w:val="single" w:sz="4" w:space="0" w:color="auto"/>
            </w:tcBorders>
            <w:hideMark/>
          </w:tcPr>
          <w:p w14:paraId="78653B37"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REQUERIMIENTOS ESPECIALES - REGLAS DEL NEGOCIO Y DEL SISTEMA</w:t>
            </w:r>
          </w:p>
        </w:tc>
      </w:tr>
      <w:tr w:rsidR="0071597B" w:rsidRPr="0071597B" w14:paraId="14834FF8" w14:textId="77777777" w:rsidTr="0071597B">
        <w:trPr>
          <w:trHeight w:val="257"/>
        </w:trPr>
        <w:tc>
          <w:tcPr>
            <w:tcW w:w="9658" w:type="dxa"/>
            <w:gridSpan w:val="4"/>
            <w:tcBorders>
              <w:top w:val="single" w:sz="4" w:space="0" w:color="auto"/>
              <w:left w:val="single" w:sz="4" w:space="0" w:color="auto"/>
              <w:bottom w:val="single" w:sz="4" w:space="0" w:color="auto"/>
              <w:right w:val="single" w:sz="4" w:space="0" w:color="auto"/>
            </w:tcBorders>
            <w:hideMark/>
          </w:tcPr>
          <w:p w14:paraId="5E52408D"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RIESGOS</w:t>
            </w:r>
          </w:p>
        </w:tc>
      </w:tr>
      <w:tr w:rsidR="0071597B" w:rsidRPr="0071597B" w14:paraId="632623EE" w14:textId="77777777" w:rsidTr="0071597B">
        <w:trPr>
          <w:trHeight w:val="266"/>
        </w:trPr>
        <w:tc>
          <w:tcPr>
            <w:tcW w:w="9658" w:type="dxa"/>
            <w:gridSpan w:val="4"/>
            <w:tcBorders>
              <w:top w:val="single" w:sz="4" w:space="0" w:color="auto"/>
              <w:left w:val="single" w:sz="4" w:space="0" w:color="auto"/>
              <w:bottom w:val="single" w:sz="4" w:space="0" w:color="auto"/>
              <w:right w:val="single" w:sz="4" w:space="0" w:color="auto"/>
            </w:tcBorders>
            <w:hideMark/>
          </w:tcPr>
          <w:p w14:paraId="0C9FA268" w14:textId="77777777" w:rsidR="0071597B" w:rsidRPr="0071597B" w:rsidRDefault="0071597B">
            <w:pPr>
              <w:spacing w:line="256" w:lineRule="auto"/>
              <w:rPr>
                <w:rFonts w:ascii="Calibri" w:hAnsi="Calibri" w:cs="Calibri"/>
                <w:b/>
                <w:color w:val="000000"/>
                <w:kern w:val="2"/>
              </w:rPr>
            </w:pPr>
            <w:r w:rsidRPr="0071597B">
              <w:rPr>
                <w:rFonts w:ascii="Calibri" w:hAnsi="Calibri" w:cs="Calibri"/>
                <w:b/>
                <w:color w:val="000000"/>
                <w:kern w:val="2"/>
              </w:rPr>
              <w:t>PROTOTIPO EXPLORATORIO</w:t>
            </w:r>
          </w:p>
        </w:tc>
      </w:tr>
    </w:tbl>
    <w:p w14:paraId="493D4B7C" w14:textId="77777777" w:rsidR="00DD6EDC" w:rsidRPr="009E6549" w:rsidRDefault="00DD6EDC" w:rsidP="00117FBE">
      <w:pPr>
        <w:jc w:val="both"/>
        <w:rPr>
          <w:rFonts w:ascii="Calibri" w:hAnsi="Calibri" w:cs="Calibri"/>
          <w:i/>
          <w:color w:val="595959"/>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D6EDC" w:rsidRPr="009E6549" w14:paraId="1436DB16" w14:textId="77777777" w:rsidTr="00AB56CA">
        <w:trPr>
          <w:tblHeader/>
        </w:trPr>
        <w:tc>
          <w:tcPr>
            <w:tcW w:w="4903" w:type="dxa"/>
            <w:gridSpan w:val="2"/>
            <w:shd w:val="clear" w:color="auto" w:fill="D9D9D9"/>
          </w:tcPr>
          <w:p w14:paraId="4F85AEB6" w14:textId="77777777" w:rsidR="00DD6EDC" w:rsidRPr="009E6549" w:rsidRDefault="00DD6EDC" w:rsidP="00AB56CA">
            <w:pPr>
              <w:rPr>
                <w:rFonts w:ascii="Calibri" w:hAnsi="Calibri" w:cs="Calibri"/>
                <w:b/>
              </w:rPr>
            </w:pPr>
            <w:r w:rsidRPr="009E6549">
              <w:rPr>
                <w:rFonts w:ascii="Calibri" w:hAnsi="Calibri" w:cs="Calibri"/>
                <w:b/>
              </w:rPr>
              <w:lastRenderedPageBreak/>
              <w:t>IDENTIFICADOR CASO DE USO:</w:t>
            </w:r>
          </w:p>
          <w:p w14:paraId="568C4DB7" w14:textId="77777777" w:rsidR="00DD6EDC" w:rsidRPr="009E6549" w:rsidRDefault="00DD6EDC" w:rsidP="00AB56CA">
            <w:pPr>
              <w:rPr>
                <w:rFonts w:ascii="Calibri" w:hAnsi="Calibri" w:cs="Calibri"/>
                <w:b/>
              </w:rPr>
            </w:pPr>
            <w:r w:rsidRPr="009E6549">
              <w:rPr>
                <w:rFonts w:ascii="Calibri" w:hAnsi="Calibri" w:cs="Calibri"/>
                <w:b/>
              </w:rPr>
              <w:t>CU-21</w:t>
            </w:r>
          </w:p>
        </w:tc>
        <w:tc>
          <w:tcPr>
            <w:tcW w:w="4755" w:type="dxa"/>
            <w:gridSpan w:val="2"/>
            <w:shd w:val="clear" w:color="auto" w:fill="D9D9D9"/>
          </w:tcPr>
          <w:p w14:paraId="5F8E37E6" w14:textId="77777777" w:rsidR="00DD6EDC" w:rsidRPr="009E6549" w:rsidRDefault="00DD6EDC" w:rsidP="00AB56CA">
            <w:pPr>
              <w:rPr>
                <w:rFonts w:ascii="Calibri" w:hAnsi="Calibri" w:cs="Calibri"/>
                <w:b/>
              </w:rPr>
            </w:pPr>
            <w:r w:rsidRPr="009E6549">
              <w:rPr>
                <w:rFonts w:ascii="Calibri" w:hAnsi="Calibri" w:cs="Calibri"/>
                <w:b/>
              </w:rPr>
              <w:t>NOMBRE:</w:t>
            </w:r>
          </w:p>
          <w:p w14:paraId="6E036B43" w14:textId="77777777" w:rsidR="00DD6EDC" w:rsidRPr="009E6549" w:rsidRDefault="00FD2FA3" w:rsidP="00AB56CA">
            <w:pPr>
              <w:rPr>
                <w:rFonts w:ascii="Calibri" w:hAnsi="Calibri" w:cs="Calibri"/>
                <w:b/>
              </w:rPr>
            </w:pPr>
            <w:r w:rsidRPr="009E6549">
              <w:rPr>
                <w:rFonts w:ascii="Calibri" w:hAnsi="Calibri" w:cs="Calibri"/>
              </w:rPr>
              <w:t>Actualizar información de los productos en el inventario del sistema y bodega</w:t>
            </w:r>
            <w:r w:rsidRPr="009E6549">
              <w:rPr>
                <w:rFonts w:ascii="Calibri" w:hAnsi="Calibri" w:cs="Calibri"/>
                <w:b/>
              </w:rPr>
              <w:t xml:space="preserve"> </w:t>
            </w:r>
          </w:p>
        </w:tc>
      </w:tr>
      <w:tr w:rsidR="00DD6EDC" w:rsidRPr="00067EAA" w14:paraId="67577C7C" w14:textId="77777777" w:rsidTr="00AB56CA">
        <w:tc>
          <w:tcPr>
            <w:tcW w:w="6485" w:type="dxa"/>
            <w:gridSpan w:val="3"/>
          </w:tcPr>
          <w:p w14:paraId="177F8448" w14:textId="77777777" w:rsidR="00DD6EDC" w:rsidRPr="00067EAA" w:rsidRDefault="00DD6EDC" w:rsidP="00AB56CA">
            <w:pPr>
              <w:rPr>
                <w:rFonts w:ascii="Calibri" w:hAnsi="Calibri" w:cs="Calibri"/>
                <w:b/>
              </w:rPr>
            </w:pPr>
            <w:r w:rsidRPr="00067EAA">
              <w:rPr>
                <w:rFonts w:ascii="Calibri" w:hAnsi="Calibri" w:cs="Calibri"/>
                <w:b/>
              </w:rPr>
              <w:t>COMPLEJIDAD:</w:t>
            </w:r>
          </w:p>
          <w:p w14:paraId="120274DB" w14:textId="77777777" w:rsidR="00DD6EDC" w:rsidRPr="00067EAA" w:rsidRDefault="00DD6EDC" w:rsidP="00AB56CA">
            <w:pPr>
              <w:jc w:val="both"/>
              <w:rPr>
                <w:rFonts w:ascii="Calibri" w:hAnsi="Calibri" w:cs="Calibri"/>
                <w:b/>
              </w:rPr>
            </w:pPr>
            <w:r w:rsidRPr="00067EAA">
              <w:rPr>
                <w:rFonts w:ascii="Calibri" w:eastAsia="Arial Unicode MS" w:hAnsi="Calibri" w:cs="Calibri"/>
                <w:iCs/>
              </w:rPr>
              <w:t xml:space="preserve">Media </w:t>
            </w:r>
          </w:p>
        </w:tc>
        <w:tc>
          <w:tcPr>
            <w:tcW w:w="3173" w:type="dxa"/>
          </w:tcPr>
          <w:p w14:paraId="0349BFF7" w14:textId="77777777" w:rsidR="00DD6EDC" w:rsidRPr="00067EAA" w:rsidRDefault="00DD6EDC" w:rsidP="00AB56CA">
            <w:pPr>
              <w:rPr>
                <w:rFonts w:ascii="Calibri" w:hAnsi="Calibri" w:cs="Calibri"/>
                <w:b/>
              </w:rPr>
            </w:pPr>
            <w:r w:rsidRPr="00067EAA">
              <w:rPr>
                <w:rFonts w:ascii="Calibri" w:hAnsi="Calibri" w:cs="Calibri"/>
                <w:b/>
              </w:rPr>
              <w:t>PRIORIDAD:</w:t>
            </w:r>
          </w:p>
          <w:p w14:paraId="3F56285E" w14:textId="77777777" w:rsidR="00DD6EDC" w:rsidRPr="00067EAA" w:rsidRDefault="00DD6EDC" w:rsidP="00AB56CA">
            <w:pPr>
              <w:rPr>
                <w:rFonts w:ascii="Calibri" w:hAnsi="Calibri" w:cs="Calibri"/>
                <w:b/>
              </w:rPr>
            </w:pPr>
            <w:r w:rsidRPr="00067EAA">
              <w:rPr>
                <w:rFonts w:ascii="Calibri" w:eastAsia="Arial Unicode MS" w:hAnsi="Calibri" w:cs="Calibri"/>
                <w:iCs/>
              </w:rPr>
              <w:t xml:space="preserve">Alta </w:t>
            </w:r>
          </w:p>
        </w:tc>
      </w:tr>
      <w:tr w:rsidR="00DD6EDC" w:rsidRPr="00067EAA" w14:paraId="767B0423" w14:textId="77777777" w:rsidTr="00AB56CA">
        <w:tc>
          <w:tcPr>
            <w:tcW w:w="9658" w:type="dxa"/>
            <w:gridSpan w:val="4"/>
          </w:tcPr>
          <w:p w14:paraId="224F85D4" w14:textId="77777777" w:rsidR="00DD6EDC" w:rsidRPr="00067EAA" w:rsidRDefault="00DD6EDC" w:rsidP="00AB56CA">
            <w:pPr>
              <w:rPr>
                <w:rFonts w:ascii="Calibri" w:hAnsi="Calibri" w:cs="Calibri"/>
                <w:b/>
              </w:rPr>
            </w:pPr>
            <w:r w:rsidRPr="00067EAA">
              <w:rPr>
                <w:rFonts w:ascii="Calibri" w:hAnsi="Calibri" w:cs="Calibri"/>
                <w:b/>
              </w:rPr>
              <w:t>REQUERIMIENTO FUNCIONAL ASOCIADO:</w:t>
            </w:r>
          </w:p>
          <w:p w14:paraId="5FCDD541" w14:textId="77777777" w:rsidR="00DD6EDC" w:rsidRPr="00067EAA" w:rsidRDefault="00FD4BEF" w:rsidP="00AB56CA">
            <w:pPr>
              <w:jc w:val="both"/>
              <w:rPr>
                <w:rFonts w:ascii="Calibri" w:hAnsi="Calibri" w:cs="Calibri"/>
                <w:i/>
                <w:lang w:eastAsia="es-ES"/>
              </w:rPr>
            </w:pPr>
            <w:r>
              <w:rPr>
                <w:rFonts w:ascii="Calibri" w:hAnsi="Calibri" w:cs="Calibri"/>
                <w:i/>
                <w:lang w:eastAsia="es-ES"/>
              </w:rPr>
              <w:t>RF10, RF14, RF26</w:t>
            </w:r>
          </w:p>
        </w:tc>
      </w:tr>
      <w:tr w:rsidR="00DD6EDC" w:rsidRPr="00067EAA" w14:paraId="72D1553C" w14:textId="77777777" w:rsidTr="00AB56CA">
        <w:tc>
          <w:tcPr>
            <w:tcW w:w="9658" w:type="dxa"/>
            <w:gridSpan w:val="4"/>
          </w:tcPr>
          <w:p w14:paraId="685AB7A3" w14:textId="77777777" w:rsidR="00DD6EDC" w:rsidRPr="00067EAA" w:rsidRDefault="00DD6EDC" w:rsidP="00AB56CA">
            <w:pPr>
              <w:rPr>
                <w:rFonts w:ascii="Calibri" w:hAnsi="Calibri" w:cs="Calibri"/>
                <w:b/>
              </w:rPr>
            </w:pPr>
            <w:r w:rsidRPr="00067EAA">
              <w:rPr>
                <w:rFonts w:ascii="Calibri" w:hAnsi="Calibri" w:cs="Calibri"/>
                <w:b/>
              </w:rPr>
              <w:t>ACTORES:</w:t>
            </w:r>
          </w:p>
          <w:p w14:paraId="7B43CB0B" w14:textId="77777777" w:rsidR="00DD6EDC" w:rsidRPr="00067EAA" w:rsidRDefault="009E6549" w:rsidP="00AB56CA">
            <w:pPr>
              <w:rPr>
                <w:rFonts w:ascii="Calibri" w:hAnsi="Calibri" w:cs="Calibri"/>
                <w:i/>
              </w:rPr>
            </w:pPr>
            <w:r>
              <w:rPr>
                <w:rFonts w:ascii="Calibri" w:hAnsi="Calibri" w:cs="Calibri"/>
                <w:i/>
              </w:rPr>
              <w:t>Gerente de relaciones</w:t>
            </w:r>
          </w:p>
        </w:tc>
      </w:tr>
      <w:tr w:rsidR="00DD6EDC" w:rsidRPr="00067EAA" w14:paraId="166E0610" w14:textId="77777777" w:rsidTr="00AB56CA">
        <w:tc>
          <w:tcPr>
            <w:tcW w:w="9658" w:type="dxa"/>
            <w:gridSpan w:val="4"/>
          </w:tcPr>
          <w:p w14:paraId="63BFE2E5" w14:textId="77777777" w:rsidR="00DD6EDC" w:rsidRPr="00067EAA" w:rsidRDefault="00DD6EDC" w:rsidP="00AB56CA">
            <w:pPr>
              <w:rPr>
                <w:rFonts w:ascii="Calibri" w:hAnsi="Calibri" w:cs="Calibri"/>
                <w:b/>
              </w:rPr>
            </w:pPr>
            <w:r w:rsidRPr="00067EAA">
              <w:rPr>
                <w:rFonts w:ascii="Calibri" w:hAnsi="Calibri" w:cs="Calibri"/>
                <w:b/>
              </w:rPr>
              <w:t>CASOS DE USO ASOCIADOS:</w:t>
            </w:r>
          </w:p>
          <w:p w14:paraId="53704E05" w14:textId="77777777" w:rsidR="00DD6EDC" w:rsidRPr="009E6549" w:rsidRDefault="009E6549" w:rsidP="009E6549">
            <w:pPr>
              <w:pStyle w:val="Sinespaciado"/>
              <w:jc w:val="both"/>
              <w:rPr>
                <w:rFonts w:ascii="Calibri" w:hAnsi="Calibri" w:cs="Calibri"/>
                <w:bCs/>
                <w:i/>
                <w:iCs/>
              </w:rPr>
            </w:pPr>
            <w:r w:rsidRPr="009E6549">
              <w:rPr>
                <w:rFonts w:ascii="Calibri" w:hAnsi="Calibri" w:cs="Calibri"/>
                <w:bCs/>
                <w:i/>
                <w:iCs/>
              </w:rPr>
              <w:t xml:space="preserve">No aplica </w:t>
            </w:r>
          </w:p>
        </w:tc>
      </w:tr>
      <w:tr w:rsidR="00DD6EDC" w:rsidRPr="00067EAA" w14:paraId="6B27D682" w14:textId="77777777" w:rsidTr="00AB56CA">
        <w:tc>
          <w:tcPr>
            <w:tcW w:w="9658" w:type="dxa"/>
            <w:gridSpan w:val="4"/>
          </w:tcPr>
          <w:p w14:paraId="15EB4B0A" w14:textId="77777777" w:rsidR="00DD6EDC" w:rsidRPr="00067EAA" w:rsidRDefault="00DD6EDC" w:rsidP="00AB56CA">
            <w:pPr>
              <w:rPr>
                <w:rFonts w:ascii="Calibri" w:hAnsi="Calibri" w:cs="Calibri"/>
                <w:lang w:eastAsia="es-ES"/>
              </w:rPr>
            </w:pPr>
            <w:r w:rsidRPr="00067EAA">
              <w:rPr>
                <w:rFonts w:ascii="Calibri" w:hAnsi="Calibri" w:cs="Calibri"/>
                <w:b/>
              </w:rPr>
              <w:t>DESCRIPCIÓN:</w:t>
            </w:r>
          </w:p>
          <w:p w14:paraId="7EAA6D16" w14:textId="77777777" w:rsidR="00DD6EDC" w:rsidRPr="00FD4BEF" w:rsidRDefault="00FD4BEF" w:rsidP="00AB56CA">
            <w:pPr>
              <w:jc w:val="both"/>
              <w:rPr>
                <w:rFonts w:ascii="Calibri" w:hAnsi="Calibri" w:cs="Calibri"/>
                <w:bCs/>
                <w:i/>
                <w:iCs/>
              </w:rPr>
            </w:pPr>
            <w:r>
              <w:rPr>
                <w:rFonts w:ascii="Calibri" w:hAnsi="Calibri" w:cs="Calibri"/>
                <w:bCs/>
                <w:i/>
                <w:iCs/>
              </w:rPr>
              <w:t>P</w:t>
            </w:r>
            <w:r w:rsidRPr="00FD4BEF">
              <w:rPr>
                <w:rFonts w:ascii="Calibri" w:hAnsi="Calibri" w:cs="Calibri"/>
                <w:bCs/>
                <w:i/>
                <w:iCs/>
              </w:rPr>
              <w:t>ermite modificar los datos y detalles relacionados con los productos almacenados en el sistema y en la bodega de una empresa.</w:t>
            </w:r>
          </w:p>
        </w:tc>
      </w:tr>
      <w:tr w:rsidR="00DD6EDC" w:rsidRPr="00067EAA" w14:paraId="7CA1C05F" w14:textId="77777777" w:rsidTr="00AB56CA">
        <w:tc>
          <w:tcPr>
            <w:tcW w:w="9658" w:type="dxa"/>
            <w:gridSpan w:val="4"/>
            <w:tcBorders>
              <w:bottom w:val="single" w:sz="4" w:space="0" w:color="auto"/>
            </w:tcBorders>
          </w:tcPr>
          <w:p w14:paraId="725D1A42" w14:textId="77777777" w:rsidR="00DD6EDC" w:rsidRPr="00067EAA" w:rsidRDefault="00DD6EDC" w:rsidP="00AB56CA">
            <w:pPr>
              <w:rPr>
                <w:rFonts w:ascii="Calibri" w:hAnsi="Calibri" w:cs="Calibri"/>
                <w:b/>
              </w:rPr>
            </w:pPr>
            <w:r w:rsidRPr="00067EAA">
              <w:rPr>
                <w:rFonts w:ascii="Calibri" w:hAnsi="Calibri" w:cs="Calibri"/>
                <w:b/>
              </w:rPr>
              <w:t>NOTAS:</w:t>
            </w:r>
          </w:p>
          <w:p w14:paraId="78C53881" w14:textId="77777777" w:rsidR="00DD6EDC" w:rsidRDefault="00AF5957" w:rsidP="00AB56CA">
            <w:pPr>
              <w:numPr>
                <w:ilvl w:val="0"/>
                <w:numId w:val="66"/>
              </w:numPr>
              <w:rPr>
                <w:rFonts w:ascii="Calibri" w:hAnsi="Calibri" w:cs="Calibri"/>
                <w:i/>
              </w:rPr>
            </w:pPr>
            <w:r w:rsidRPr="00AF5957">
              <w:rPr>
                <w:rFonts w:ascii="Calibri" w:hAnsi="Calibri" w:cs="Calibri"/>
                <w:i/>
              </w:rPr>
              <w:t>Acceso autorizado</w:t>
            </w:r>
          </w:p>
          <w:p w14:paraId="4115A7AC" w14:textId="77777777" w:rsidR="00AF5957" w:rsidRDefault="00AF5957" w:rsidP="00AB56CA">
            <w:pPr>
              <w:numPr>
                <w:ilvl w:val="0"/>
                <w:numId w:val="66"/>
              </w:numPr>
              <w:rPr>
                <w:rFonts w:ascii="Calibri" w:hAnsi="Calibri" w:cs="Calibri"/>
                <w:i/>
              </w:rPr>
            </w:pPr>
            <w:r w:rsidRPr="00AF5957">
              <w:rPr>
                <w:rFonts w:ascii="Calibri" w:hAnsi="Calibri" w:cs="Calibri"/>
                <w:i/>
              </w:rPr>
              <w:t>Validación de datos</w:t>
            </w:r>
          </w:p>
          <w:p w14:paraId="76CE403B" w14:textId="77777777" w:rsidR="00AF5957" w:rsidRDefault="00AF5957" w:rsidP="00AB56CA">
            <w:pPr>
              <w:numPr>
                <w:ilvl w:val="0"/>
                <w:numId w:val="66"/>
              </w:numPr>
              <w:rPr>
                <w:rFonts w:ascii="Calibri" w:hAnsi="Calibri" w:cs="Calibri"/>
                <w:i/>
              </w:rPr>
            </w:pPr>
            <w:r w:rsidRPr="00AF5957">
              <w:rPr>
                <w:rFonts w:ascii="Calibri" w:hAnsi="Calibri" w:cs="Calibri"/>
                <w:i/>
              </w:rPr>
              <w:t>Sincronización entre el sistema y la bodega</w:t>
            </w:r>
          </w:p>
          <w:p w14:paraId="618313F6" w14:textId="77777777" w:rsidR="00A91924" w:rsidRPr="00067EAA" w:rsidRDefault="00A91924" w:rsidP="00AB56CA">
            <w:pPr>
              <w:numPr>
                <w:ilvl w:val="0"/>
                <w:numId w:val="66"/>
              </w:numPr>
              <w:rPr>
                <w:rFonts w:ascii="Calibri" w:hAnsi="Calibri" w:cs="Calibri"/>
                <w:i/>
              </w:rPr>
            </w:pPr>
            <w:r w:rsidRPr="00A91924">
              <w:rPr>
                <w:rFonts w:ascii="Calibri" w:hAnsi="Calibri" w:cs="Calibri"/>
                <w:i/>
              </w:rPr>
              <w:t>Procesos de validación y verificación</w:t>
            </w:r>
          </w:p>
        </w:tc>
      </w:tr>
      <w:tr w:rsidR="00DD6EDC" w:rsidRPr="00067EAA" w14:paraId="4A9256D6" w14:textId="77777777" w:rsidTr="00AB56CA">
        <w:tc>
          <w:tcPr>
            <w:tcW w:w="9658" w:type="dxa"/>
            <w:gridSpan w:val="4"/>
            <w:tcBorders>
              <w:bottom w:val="single" w:sz="4" w:space="0" w:color="auto"/>
            </w:tcBorders>
          </w:tcPr>
          <w:p w14:paraId="645DEDF4" w14:textId="77777777" w:rsidR="00DD6EDC" w:rsidRPr="00067EAA" w:rsidRDefault="00DD6EDC" w:rsidP="00AB56CA">
            <w:pPr>
              <w:rPr>
                <w:rFonts w:ascii="Calibri" w:eastAsia="Arial Unicode MS" w:hAnsi="Calibri" w:cs="Calibri"/>
                <w:i/>
              </w:rPr>
            </w:pPr>
            <w:r w:rsidRPr="00067EAA">
              <w:rPr>
                <w:rFonts w:ascii="Calibri" w:hAnsi="Calibri" w:cs="Calibri"/>
                <w:b/>
              </w:rPr>
              <w:t xml:space="preserve">CRITERIOS DE ACEPTACIÓN: </w:t>
            </w:r>
          </w:p>
          <w:p w14:paraId="027E83C9" w14:textId="77777777" w:rsidR="00DD6EDC" w:rsidRPr="00AF5957" w:rsidRDefault="00AF5957" w:rsidP="00AF5957">
            <w:pPr>
              <w:pStyle w:val="Sinespaciado"/>
              <w:spacing w:line="276" w:lineRule="auto"/>
              <w:jc w:val="both"/>
              <w:rPr>
                <w:rFonts w:ascii="Calibri" w:hAnsi="Calibri" w:cs="Calibri"/>
                <w:bCs/>
                <w:i/>
                <w:iCs/>
              </w:rPr>
            </w:pPr>
            <w:r w:rsidRPr="00AF5957">
              <w:rPr>
                <w:rFonts w:ascii="Calibri" w:hAnsi="Calibri" w:cs="Calibri"/>
                <w:bCs/>
                <w:i/>
                <w:iCs/>
              </w:rPr>
              <w:t>El permiso de acceso al aplicativo es modificado exitosamente</w:t>
            </w:r>
            <w:r>
              <w:rPr>
                <w:rFonts w:ascii="Calibri" w:hAnsi="Calibri" w:cs="Calibri"/>
                <w:bCs/>
                <w:i/>
                <w:iCs/>
              </w:rPr>
              <w:t xml:space="preserve"> </w:t>
            </w:r>
            <w:r w:rsidRPr="00AF5957">
              <w:rPr>
                <w:rFonts w:ascii="Calibri" w:hAnsi="Calibri" w:cs="Calibri"/>
                <w:bCs/>
                <w:i/>
                <w:iCs/>
              </w:rPr>
              <w:t>del aplicativo.</w:t>
            </w:r>
          </w:p>
        </w:tc>
      </w:tr>
      <w:tr w:rsidR="00DD6EDC" w:rsidRPr="00067EAA" w14:paraId="68F03CD0" w14:textId="77777777" w:rsidTr="00AB56CA">
        <w:trPr>
          <w:trHeight w:val="345"/>
        </w:trPr>
        <w:tc>
          <w:tcPr>
            <w:tcW w:w="9658" w:type="dxa"/>
            <w:gridSpan w:val="4"/>
            <w:tcBorders>
              <w:bottom w:val="single" w:sz="4" w:space="0" w:color="auto"/>
            </w:tcBorders>
            <w:shd w:val="clear" w:color="auto" w:fill="D9D9D9"/>
          </w:tcPr>
          <w:p w14:paraId="6B1A3F03" w14:textId="77777777" w:rsidR="00DD6EDC" w:rsidRPr="00067EAA" w:rsidRDefault="00DD6EDC" w:rsidP="00AB56CA">
            <w:pPr>
              <w:autoSpaceDE w:val="0"/>
              <w:autoSpaceDN w:val="0"/>
              <w:adjustRightInd w:val="0"/>
              <w:rPr>
                <w:rFonts w:ascii="Calibri" w:hAnsi="Calibri" w:cs="Calibri"/>
                <w:b/>
              </w:rPr>
            </w:pPr>
            <w:r w:rsidRPr="00067EAA">
              <w:rPr>
                <w:rFonts w:ascii="Calibri" w:hAnsi="Calibri" w:cs="Calibri"/>
                <w:b/>
              </w:rPr>
              <w:t xml:space="preserve">ESCENARIOS: </w:t>
            </w:r>
          </w:p>
        </w:tc>
      </w:tr>
      <w:tr w:rsidR="00DD6EDC" w:rsidRPr="00067EAA" w14:paraId="1B3673F7" w14:textId="77777777" w:rsidTr="00AB56CA">
        <w:trPr>
          <w:trHeight w:val="1674"/>
        </w:trPr>
        <w:tc>
          <w:tcPr>
            <w:tcW w:w="1134" w:type="dxa"/>
            <w:tcBorders>
              <w:bottom w:val="single" w:sz="4" w:space="0" w:color="auto"/>
            </w:tcBorders>
          </w:tcPr>
          <w:p w14:paraId="6359F8F6"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A91924">
              <w:rPr>
                <w:rFonts w:ascii="Calibri" w:eastAsia="Arial Unicode MS" w:hAnsi="Calibri" w:cs="Calibri"/>
              </w:rPr>
              <w:t>21</w:t>
            </w:r>
            <w:r w:rsidRPr="00067EAA">
              <w:rPr>
                <w:rFonts w:ascii="Calibri" w:eastAsia="Arial Unicode MS" w:hAnsi="Calibri" w:cs="Calibri"/>
              </w:rPr>
              <w:t xml:space="preserve">.1    </w:t>
            </w:r>
          </w:p>
          <w:p w14:paraId="0DB0E9CF"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57066804" w14:textId="77777777" w:rsidR="00DD6EDC" w:rsidRPr="00626E53" w:rsidRDefault="00DD6EDC" w:rsidP="00AB56CA">
            <w:pPr>
              <w:autoSpaceDE w:val="0"/>
              <w:autoSpaceDN w:val="0"/>
              <w:adjustRightInd w:val="0"/>
              <w:rPr>
                <w:rFonts w:ascii="Calibri" w:hAnsi="Calibri" w:cs="Calibri"/>
                <w:i/>
                <w:iCs/>
                <w:shd w:val="clear" w:color="auto" w:fill="F7F7F8"/>
              </w:rPr>
            </w:pPr>
            <w:r w:rsidRPr="00626E53">
              <w:rPr>
                <w:rFonts w:ascii="Calibri" w:hAnsi="Calibri" w:cs="Calibri"/>
                <w:b/>
                <w:bCs/>
              </w:rPr>
              <w:t xml:space="preserve">DESCRIPCIÓN: </w:t>
            </w:r>
            <w:r w:rsidR="00AF5957" w:rsidRPr="00AF5957">
              <w:rPr>
                <w:rFonts w:ascii="Calibri" w:hAnsi="Calibri" w:cs="Calibri"/>
                <w:i/>
                <w:iCs/>
              </w:rPr>
              <w:t xml:space="preserve">Un </w:t>
            </w:r>
            <w:r w:rsidR="00E53DAF">
              <w:rPr>
                <w:rFonts w:ascii="Calibri" w:hAnsi="Calibri" w:cs="Calibri"/>
                <w:i/>
                <w:iCs/>
              </w:rPr>
              <w:t>usuario</w:t>
            </w:r>
            <w:r w:rsidR="00AF5957" w:rsidRPr="00AF5957">
              <w:rPr>
                <w:rFonts w:ascii="Calibri" w:hAnsi="Calibri" w:cs="Calibri"/>
                <w:i/>
                <w:iCs/>
              </w:rPr>
              <w:t xml:space="preserve"> autorizado desea actualizar la cantidad disponible de un producto en el inventario del sistema y en la bodega.</w:t>
            </w:r>
          </w:p>
          <w:p w14:paraId="2BD135AD" w14:textId="77777777" w:rsidR="00DD6EDC" w:rsidRPr="00626E53" w:rsidRDefault="00DD6EDC" w:rsidP="00AB56CA">
            <w:pPr>
              <w:autoSpaceDE w:val="0"/>
              <w:autoSpaceDN w:val="0"/>
              <w:adjustRightInd w:val="0"/>
              <w:rPr>
                <w:rFonts w:ascii="Calibri" w:hAnsi="Calibri" w:cs="Calibri"/>
                <w:b/>
                <w:bCs/>
              </w:rPr>
            </w:pPr>
            <w:r w:rsidRPr="00626E53">
              <w:rPr>
                <w:rFonts w:ascii="Calibri" w:hAnsi="Calibri" w:cs="Calibri"/>
                <w:b/>
                <w:bCs/>
              </w:rPr>
              <w:t>SUPOSICIONES/ASUNCIONES:</w:t>
            </w:r>
            <w:r w:rsidR="00A91924" w:rsidRPr="00A91924">
              <w:rPr>
                <w:rFonts w:ascii="Calibri" w:hAnsi="Calibri" w:cs="Calibri"/>
                <w:i/>
                <w:iCs/>
              </w:rPr>
              <w:t xml:space="preserve"> El </w:t>
            </w:r>
            <w:r w:rsidR="00E53DAF">
              <w:rPr>
                <w:rFonts w:ascii="Calibri" w:hAnsi="Calibri" w:cs="Calibri"/>
                <w:i/>
                <w:iCs/>
              </w:rPr>
              <w:t>usuario</w:t>
            </w:r>
            <w:r w:rsidR="00A91924" w:rsidRPr="00A91924">
              <w:rPr>
                <w:rFonts w:ascii="Calibri" w:hAnsi="Calibri" w:cs="Calibri"/>
                <w:i/>
                <w:iCs/>
              </w:rPr>
              <w:t xml:space="preserve"> tiene los permisos necesarios para realizar la actualización y cuenta con acceso al sistema y a la ubicación física del producto en la bodega.</w:t>
            </w:r>
          </w:p>
          <w:p w14:paraId="1404E79F" w14:textId="77777777" w:rsidR="00DD6EDC" w:rsidRPr="00A91924" w:rsidRDefault="00DD6EDC" w:rsidP="00A91924">
            <w:pPr>
              <w:autoSpaceDE w:val="0"/>
              <w:autoSpaceDN w:val="0"/>
              <w:adjustRightInd w:val="0"/>
              <w:rPr>
                <w:rFonts w:ascii="Calibri" w:hAnsi="Calibri" w:cs="Calibri"/>
                <w:i/>
                <w:iCs/>
                <w:lang w:eastAsia="es-EC"/>
              </w:rPr>
            </w:pPr>
            <w:r w:rsidRPr="00626E53">
              <w:rPr>
                <w:rFonts w:ascii="Calibri" w:hAnsi="Calibri" w:cs="Calibri"/>
                <w:b/>
              </w:rPr>
              <w:t>RESULTADOS:</w:t>
            </w:r>
            <w:r w:rsidRPr="00626E53">
              <w:rPr>
                <w:rFonts w:ascii="Calibri" w:eastAsia="Arial Unicode MS" w:hAnsi="Calibri" w:cs="Calibri"/>
                <w:i/>
              </w:rPr>
              <w:t xml:space="preserve"> </w:t>
            </w:r>
            <w:r w:rsidR="00A91924" w:rsidRPr="00A91924">
              <w:rPr>
                <w:rFonts w:ascii="Calibri" w:eastAsia="Arial Unicode MS" w:hAnsi="Calibri" w:cs="Calibri"/>
                <w:i/>
              </w:rPr>
              <w:t xml:space="preserve">El </w:t>
            </w:r>
            <w:r w:rsidR="00E53DAF">
              <w:rPr>
                <w:rFonts w:ascii="Calibri" w:eastAsia="Arial Unicode MS" w:hAnsi="Calibri" w:cs="Calibri"/>
                <w:i/>
              </w:rPr>
              <w:t>usuario</w:t>
            </w:r>
            <w:r w:rsidR="00A91924" w:rsidRPr="00A91924">
              <w:rPr>
                <w:rFonts w:ascii="Calibri" w:eastAsia="Arial Unicode MS" w:hAnsi="Calibri" w:cs="Calibri"/>
                <w:i/>
              </w:rPr>
              <w:t xml:space="preserve"> ingresa la cantidad actualizada del producto en el sistema y registra la modificación en el registro de cambios. La cantidad disponible del producto se actualiza correctamente tanto en el sistema como en la ubicación física en la bodega.</w:t>
            </w:r>
          </w:p>
        </w:tc>
      </w:tr>
      <w:tr w:rsidR="00DD6EDC" w:rsidRPr="00067EAA" w14:paraId="0493C884" w14:textId="77777777" w:rsidTr="00AB56CA">
        <w:trPr>
          <w:trHeight w:val="1674"/>
        </w:trPr>
        <w:tc>
          <w:tcPr>
            <w:tcW w:w="1134" w:type="dxa"/>
            <w:tcBorders>
              <w:bottom w:val="single" w:sz="4" w:space="0" w:color="auto"/>
            </w:tcBorders>
          </w:tcPr>
          <w:p w14:paraId="130B7CDC"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A91924">
              <w:rPr>
                <w:rFonts w:ascii="Calibri" w:eastAsia="Arial Unicode MS" w:hAnsi="Calibri" w:cs="Calibri"/>
              </w:rPr>
              <w:t>21</w:t>
            </w:r>
            <w:r w:rsidRPr="00067EAA">
              <w:rPr>
                <w:rFonts w:ascii="Calibri" w:eastAsia="Arial Unicode MS" w:hAnsi="Calibri" w:cs="Calibri"/>
              </w:rPr>
              <w:t xml:space="preserve">.2     </w:t>
            </w:r>
          </w:p>
          <w:p w14:paraId="3AC1CB41"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379F5375" w14:textId="77777777" w:rsidR="00DD6EDC" w:rsidRPr="00626E53" w:rsidRDefault="00DD6EDC" w:rsidP="00AB56CA">
            <w:pPr>
              <w:autoSpaceDE w:val="0"/>
              <w:autoSpaceDN w:val="0"/>
              <w:adjustRightInd w:val="0"/>
              <w:rPr>
                <w:rFonts w:ascii="Calibri" w:hAnsi="Calibri" w:cs="Calibri"/>
                <w:i/>
                <w:iCs/>
                <w:shd w:val="clear" w:color="auto" w:fill="F7F7F8"/>
              </w:rPr>
            </w:pPr>
            <w:r w:rsidRPr="00626E53">
              <w:rPr>
                <w:rFonts w:ascii="Calibri" w:hAnsi="Calibri" w:cs="Calibri"/>
                <w:b/>
                <w:bCs/>
              </w:rPr>
              <w:t xml:space="preserve">DESCRIPCIÓN: </w:t>
            </w:r>
            <w:r w:rsidR="00A91924" w:rsidRPr="00A91924">
              <w:rPr>
                <w:rFonts w:ascii="Calibri" w:hAnsi="Calibri" w:cs="Calibri"/>
                <w:i/>
                <w:iCs/>
              </w:rPr>
              <w:t>Se requiere actualizar la descripción y el precio de un producto en el inventario del sistema y en la bodega.</w:t>
            </w:r>
          </w:p>
          <w:p w14:paraId="765176FC" w14:textId="77777777" w:rsidR="00DD6EDC" w:rsidRPr="00626E53" w:rsidRDefault="00DD6EDC" w:rsidP="00AB56CA">
            <w:pPr>
              <w:autoSpaceDE w:val="0"/>
              <w:autoSpaceDN w:val="0"/>
              <w:adjustRightInd w:val="0"/>
              <w:rPr>
                <w:rFonts w:ascii="Calibri" w:hAnsi="Calibri" w:cs="Calibri"/>
                <w:b/>
                <w:bCs/>
              </w:rPr>
            </w:pPr>
            <w:r w:rsidRPr="00626E53">
              <w:rPr>
                <w:rFonts w:ascii="Calibri" w:hAnsi="Calibri" w:cs="Calibri"/>
                <w:b/>
                <w:bCs/>
              </w:rPr>
              <w:t>SUPOSICIONES/ASUNCIONES:</w:t>
            </w:r>
            <w:r w:rsidR="00A91924">
              <w:rPr>
                <w:rFonts w:ascii="Calibri" w:hAnsi="Calibri" w:cs="Calibri"/>
                <w:b/>
                <w:bCs/>
              </w:rPr>
              <w:t xml:space="preserve"> </w:t>
            </w:r>
            <w:r w:rsidR="00A91924" w:rsidRPr="00A91924">
              <w:rPr>
                <w:rFonts w:ascii="Calibri" w:hAnsi="Calibri" w:cs="Calibri"/>
                <w:i/>
                <w:iCs/>
              </w:rPr>
              <w:t>El personal encargado de la actualización tiene los permisos necesarios y acceso al sistema. Se asume que el producto ya existe en el inventario y que no hay restricciones adicionales en cuanto a la descripción y el precio.</w:t>
            </w:r>
          </w:p>
          <w:p w14:paraId="2E4E8654" w14:textId="77777777" w:rsidR="00DD6EDC" w:rsidRPr="00626E53" w:rsidRDefault="00DD6EDC" w:rsidP="00AB56CA">
            <w:pPr>
              <w:autoSpaceDE w:val="0"/>
              <w:autoSpaceDN w:val="0"/>
              <w:adjustRightInd w:val="0"/>
              <w:rPr>
                <w:rFonts w:ascii="Calibri" w:hAnsi="Calibri" w:cs="Calibri"/>
                <w:i/>
                <w:iCs/>
                <w:lang w:eastAsia="es-EC"/>
              </w:rPr>
            </w:pPr>
            <w:r w:rsidRPr="00626E53">
              <w:rPr>
                <w:rFonts w:ascii="Calibri" w:hAnsi="Calibri" w:cs="Calibri"/>
                <w:b/>
              </w:rPr>
              <w:t>RESULTADOS:</w:t>
            </w:r>
            <w:r w:rsidRPr="00626E53">
              <w:rPr>
                <w:rFonts w:ascii="Calibri" w:eastAsia="Arial Unicode MS" w:hAnsi="Calibri" w:cs="Calibri"/>
                <w:i/>
              </w:rPr>
              <w:t xml:space="preserve"> </w:t>
            </w:r>
            <w:r w:rsidR="00A91924" w:rsidRPr="00A91924">
              <w:rPr>
                <w:rFonts w:ascii="Calibri" w:eastAsia="Arial Unicode MS" w:hAnsi="Calibri" w:cs="Calibri"/>
                <w:i/>
              </w:rPr>
              <w:t>El personal ingresa la nueva descripción y el nuevo precio del producto en el sistema. La información se actualiza tanto en el sistema como en la ubicación física del producto en la bodega. Se registra la modificación en el registro de cambios.</w:t>
            </w:r>
          </w:p>
          <w:p w14:paraId="158403D5" w14:textId="77777777" w:rsidR="00DD6EDC" w:rsidRPr="00067EAA" w:rsidRDefault="00DD6EDC" w:rsidP="00AB56CA">
            <w:pPr>
              <w:pStyle w:val="Sinespaciado"/>
              <w:spacing w:line="276" w:lineRule="auto"/>
              <w:jc w:val="both"/>
              <w:rPr>
                <w:rFonts w:ascii="Calibri" w:hAnsi="Calibri" w:cs="Calibri"/>
                <w:b/>
              </w:rPr>
            </w:pPr>
          </w:p>
        </w:tc>
      </w:tr>
      <w:tr w:rsidR="00A91924" w:rsidRPr="00067EAA" w14:paraId="57F7A12A" w14:textId="77777777" w:rsidTr="00AB56CA">
        <w:trPr>
          <w:trHeight w:val="1674"/>
        </w:trPr>
        <w:tc>
          <w:tcPr>
            <w:tcW w:w="1134" w:type="dxa"/>
            <w:tcBorders>
              <w:bottom w:val="single" w:sz="4" w:space="0" w:color="auto"/>
            </w:tcBorders>
          </w:tcPr>
          <w:p w14:paraId="34802408" w14:textId="77777777" w:rsidR="00A91924" w:rsidRPr="00067EAA" w:rsidRDefault="00A91924" w:rsidP="00A91924">
            <w:pPr>
              <w:autoSpaceDE w:val="0"/>
              <w:autoSpaceDN w:val="0"/>
              <w:adjustRightInd w:val="0"/>
              <w:rPr>
                <w:rFonts w:ascii="Calibri" w:hAnsi="Calibri" w:cs="Calibri"/>
                <w:i/>
                <w:lang w:eastAsia="es-ES"/>
              </w:rPr>
            </w:pPr>
            <w:r w:rsidRPr="00067EAA">
              <w:rPr>
                <w:rFonts w:ascii="Calibri" w:eastAsia="Arial Unicode MS" w:hAnsi="Calibri" w:cs="Calibri"/>
              </w:rPr>
              <w:lastRenderedPageBreak/>
              <w:t>ES-</w:t>
            </w:r>
            <w:r>
              <w:rPr>
                <w:rFonts w:ascii="Calibri" w:eastAsia="Arial Unicode MS" w:hAnsi="Calibri" w:cs="Calibri"/>
              </w:rPr>
              <w:t>21</w:t>
            </w:r>
            <w:r w:rsidRPr="00067EAA">
              <w:rPr>
                <w:rFonts w:ascii="Calibri" w:eastAsia="Arial Unicode MS" w:hAnsi="Calibri" w:cs="Calibri"/>
              </w:rPr>
              <w:t>.</w:t>
            </w:r>
            <w:r>
              <w:rPr>
                <w:rFonts w:ascii="Calibri" w:eastAsia="Arial Unicode MS" w:hAnsi="Calibri" w:cs="Calibri"/>
              </w:rPr>
              <w:t>3</w:t>
            </w:r>
            <w:r w:rsidRPr="00067EAA">
              <w:rPr>
                <w:rFonts w:ascii="Calibri" w:eastAsia="Arial Unicode MS" w:hAnsi="Calibri" w:cs="Calibri"/>
              </w:rPr>
              <w:t xml:space="preserve">     </w:t>
            </w:r>
          </w:p>
          <w:p w14:paraId="32F30399" w14:textId="77777777" w:rsidR="00A91924" w:rsidRPr="00067EAA" w:rsidRDefault="00A91924" w:rsidP="00AB56CA">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2FDDE35E" w14:textId="77777777" w:rsidR="00A91924" w:rsidRPr="00A91924" w:rsidRDefault="00A91924" w:rsidP="00A91924">
            <w:pPr>
              <w:autoSpaceDE w:val="0"/>
              <w:autoSpaceDN w:val="0"/>
              <w:adjustRightInd w:val="0"/>
              <w:rPr>
                <w:rFonts w:ascii="Calibri" w:hAnsi="Calibri" w:cs="Calibri"/>
                <w:i/>
                <w:iCs/>
              </w:rPr>
            </w:pPr>
            <w:r w:rsidRPr="00A91924">
              <w:rPr>
                <w:rFonts w:ascii="Calibri" w:hAnsi="Calibri" w:cs="Calibri"/>
                <w:b/>
                <w:bCs/>
              </w:rPr>
              <w:t>DESCRIPCIÓN:</w:t>
            </w:r>
            <w:r w:rsidRPr="00A91924">
              <w:rPr>
                <w:rFonts w:ascii="Calibri" w:hAnsi="Calibri" w:cs="Calibri"/>
                <w:i/>
                <w:iCs/>
              </w:rPr>
              <w:t xml:space="preserve"> Se necesita actualizar la ubicación física de un producto en el inventario del sistema y en la bodega.</w:t>
            </w:r>
          </w:p>
          <w:p w14:paraId="6E685E5E" w14:textId="77777777" w:rsidR="00A91924" w:rsidRPr="00A91924" w:rsidRDefault="00A91924" w:rsidP="00A91924">
            <w:pPr>
              <w:autoSpaceDE w:val="0"/>
              <w:autoSpaceDN w:val="0"/>
              <w:adjustRightInd w:val="0"/>
              <w:rPr>
                <w:rFonts w:ascii="Calibri" w:hAnsi="Calibri" w:cs="Calibri"/>
                <w:i/>
                <w:iCs/>
              </w:rPr>
            </w:pPr>
            <w:r w:rsidRPr="00A91924">
              <w:rPr>
                <w:rFonts w:ascii="Calibri" w:hAnsi="Calibri" w:cs="Calibri"/>
                <w:b/>
                <w:bCs/>
              </w:rPr>
              <w:t>SUPOSICIONES/ASUNCIONES:</w:t>
            </w:r>
            <w:r w:rsidRPr="00A91924">
              <w:rPr>
                <w:rFonts w:ascii="Calibri" w:hAnsi="Calibri" w:cs="Calibri"/>
                <w:i/>
                <w:iCs/>
              </w:rPr>
              <w:t xml:space="preserve"> El </w:t>
            </w:r>
            <w:r w:rsidR="00E53DAF">
              <w:rPr>
                <w:rFonts w:ascii="Calibri" w:hAnsi="Calibri" w:cs="Calibri"/>
                <w:i/>
                <w:iCs/>
              </w:rPr>
              <w:t>usuario</w:t>
            </w:r>
            <w:r w:rsidRPr="00A91924">
              <w:rPr>
                <w:rFonts w:ascii="Calibri" w:hAnsi="Calibri" w:cs="Calibri"/>
                <w:i/>
                <w:iCs/>
              </w:rPr>
              <w:t xml:space="preserve"> autorizado tiene acceso al sistema y a la bodega, y cuenta con información actualizada sobre la ubicación física de los productos.</w:t>
            </w:r>
          </w:p>
          <w:p w14:paraId="34F93875" w14:textId="77777777" w:rsidR="00A91924" w:rsidRPr="00A91924" w:rsidRDefault="00A91924" w:rsidP="00A91924">
            <w:pPr>
              <w:autoSpaceDE w:val="0"/>
              <w:autoSpaceDN w:val="0"/>
              <w:adjustRightInd w:val="0"/>
              <w:rPr>
                <w:rFonts w:ascii="Calibri" w:hAnsi="Calibri" w:cs="Calibri"/>
                <w:i/>
                <w:iCs/>
              </w:rPr>
            </w:pPr>
            <w:r w:rsidRPr="00A91924">
              <w:rPr>
                <w:rFonts w:ascii="Calibri" w:hAnsi="Calibri" w:cs="Calibri"/>
                <w:b/>
                <w:bCs/>
              </w:rPr>
              <w:t>RESULTADOS:</w:t>
            </w:r>
            <w:r w:rsidRPr="00A91924">
              <w:rPr>
                <w:rFonts w:ascii="Calibri" w:hAnsi="Calibri" w:cs="Calibri"/>
                <w:i/>
                <w:iCs/>
              </w:rPr>
              <w:t xml:space="preserve"> El </w:t>
            </w:r>
            <w:r w:rsidR="00E53DAF">
              <w:rPr>
                <w:rFonts w:ascii="Calibri" w:hAnsi="Calibri" w:cs="Calibri"/>
                <w:i/>
                <w:iCs/>
              </w:rPr>
              <w:t>usuario</w:t>
            </w:r>
            <w:r w:rsidRPr="00A91924">
              <w:rPr>
                <w:rFonts w:ascii="Calibri" w:hAnsi="Calibri" w:cs="Calibri"/>
                <w:i/>
                <w:iCs/>
              </w:rPr>
              <w:t xml:space="preserve"> actualiza la ubicación del producto en el sistema, registrando el nuevo lugar donde se encuentra en la bodega. Se actualiza la información tanto en el sistema como en la ubicación física del producto. Se registra la modificación en el registro de cambios.</w:t>
            </w:r>
          </w:p>
        </w:tc>
      </w:tr>
      <w:tr w:rsidR="00DD6EDC" w:rsidRPr="00067EAA" w14:paraId="4F25D8B4" w14:textId="77777777" w:rsidTr="00AB56CA">
        <w:tc>
          <w:tcPr>
            <w:tcW w:w="9658" w:type="dxa"/>
            <w:gridSpan w:val="4"/>
          </w:tcPr>
          <w:p w14:paraId="51EEBF18" w14:textId="77777777" w:rsidR="00DD6EDC" w:rsidRPr="00AA6009" w:rsidRDefault="00DD6EDC" w:rsidP="00AB56CA">
            <w:pPr>
              <w:rPr>
                <w:rFonts w:ascii="Calibri" w:hAnsi="Calibri" w:cs="Calibri"/>
                <w:b/>
              </w:rPr>
            </w:pPr>
            <w:r w:rsidRPr="00067EAA">
              <w:rPr>
                <w:rFonts w:ascii="Calibri" w:hAnsi="Calibri" w:cs="Calibri"/>
                <w:b/>
              </w:rPr>
              <w:t>REQUERIMIENTOS ESPECIALES - REGLAS DEL NEGOCIO Y DEL SISTEMA:</w:t>
            </w:r>
          </w:p>
        </w:tc>
      </w:tr>
      <w:tr w:rsidR="00DD6EDC" w:rsidRPr="00067EAA" w14:paraId="21722C90" w14:textId="77777777" w:rsidTr="00AB56CA">
        <w:trPr>
          <w:trHeight w:val="259"/>
        </w:trPr>
        <w:tc>
          <w:tcPr>
            <w:tcW w:w="9658" w:type="dxa"/>
            <w:gridSpan w:val="4"/>
          </w:tcPr>
          <w:p w14:paraId="79F75B30" w14:textId="77777777" w:rsidR="00DD6EDC" w:rsidRPr="00AA6009" w:rsidRDefault="00DD6EDC" w:rsidP="00AB56CA">
            <w:pPr>
              <w:rPr>
                <w:rFonts w:ascii="Calibri" w:hAnsi="Calibri" w:cs="Calibri"/>
                <w:b/>
              </w:rPr>
            </w:pPr>
            <w:r w:rsidRPr="00067EAA">
              <w:rPr>
                <w:rFonts w:ascii="Calibri" w:hAnsi="Calibri" w:cs="Calibri"/>
                <w:b/>
              </w:rPr>
              <w:t>RIESGOS:</w:t>
            </w:r>
          </w:p>
        </w:tc>
      </w:tr>
      <w:tr w:rsidR="00DD6EDC" w:rsidRPr="00067EAA" w14:paraId="6EEA66CF" w14:textId="77777777" w:rsidTr="00AB56CA">
        <w:trPr>
          <w:trHeight w:val="377"/>
        </w:trPr>
        <w:tc>
          <w:tcPr>
            <w:tcW w:w="9658" w:type="dxa"/>
            <w:gridSpan w:val="4"/>
          </w:tcPr>
          <w:p w14:paraId="342447FC" w14:textId="77777777" w:rsidR="00DD6EDC" w:rsidRPr="00067EAA" w:rsidRDefault="00DD6EDC" w:rsidP="00AB56CA">
            <w:pPr>
              <w:rPr>
                <w:rFonts w:ascii="Calibri" w:hAnsi="Calibri" w:cs="Calibri"/>
                <w:b/>
              </w:rPr>
            </w:pPr>
            <w:r w:rsidRPr="00067EAA">
              <w:rPr>
                <w:rFonts w:ascii="Calibri" w:hAnsi="Calibri" w:cs="Calibri"/>
                <w:b/>
              </w:rPr>
              <w:t>PROTOTIPO EXPLORATORIO</w:t>
            </w:r>
          </w:p>
        </w:tc>
      </w:tr>
    </w:tbl>
    <w:p w14:paraId="3177125B" w14:textId="77777777" w:rsidR="00DD6EDC" w:rsidRDefault="00DD6EDC" w:rsidP="00117FBE">
      <w:pPr>
        <w:jc w:val="both"/>
        <w:rPr>
          <w:rFonts w:ascii="Calibri" w:hAnsi="Calibri" w:cs="Book Antiqua"/>
          <w:i/>
          <w:color w:val="595959"/>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D6EDC" w:rsidRPr="00067EAA" w14:paraId="02E3BE0B" w14:textId="77777777" w:rsidTr="00AB56CA">
        <w:trPr>
          <w:tblHeader/>
        </w:trPr>
        <w:tc>
          <w:tcPr>
            <w:tcW w:w="4903" w:type="dxa"/>
            <w:gridSpan w:val="2"/>
            <w:shd w:val="clear" w:color="auto" w:fill="D9D9D9"/>
          </w:tcPr>
          <w:p w14:paraId="4007E9FA" w14:textId="77777777" w:rsidR="00DD6EDC" w:rsidRPr="00067EAA" w:rsidRDefault="00DD6EDC" w:rsidP="00AB56CA">
            <w:pPr>
              <w:rPr>
                <w:rFonts w:ascii="Calibri" w:hAnsi="Calibri" w:cs="Calibri"/>
                <w:b/>
              </w:rPr>
            </w:pPr>
            <w:r w:rsidRPr="00067EAA">
              <w:rPr>
                <w:rFonts w:ascii="Calibri" w:hAnsi="Calibri" w:cs="Calibri"/>
                <w:b/>
              </w:rPr>
              <w:t>IDENTIFICADOR CASO DE USO:</w:t>
            </w:r>
          </w:p>
          <w:p w14:paraId="0AA7E926" w14:textId="77777777" w:rsidR="00DD6EDC" w:rsidRPr="00067EAA" w:rsidRDefault="00DD6EDC" w:rsidP="00AB56CA">
            <w:pPr>
              <w:rPr>
                <w:rFonts w:ascii="Calibri" w:hAnsi="Calibri" w:cs="Calibri"/>
                <w:b/>
              </w:rPr>
            </w:pPr>
            <w:r w:rsidRPr="00067EAA">
              <w:rPr>
                <w:rFonts w:ascii="Calibri" w:hAnsi="Calibri" w:cs="Calibri"/>
                <w:b/>
              </w:rPr>
              <w:t>CU-</w:t>
            </w:r>
            <w:r>
              <w:rPr>
                <w:rFonts w:ascii="Calibri" w:hAnsi="Calibri" w:cs="Calibri"/>
                <w:b/>
              </w:rPr>
              <w:t>22</w:t>
            </w:r>
          </w:p>
        </w:tc>
        <w:tc>
          <w:tcPr>
            <w:tcW w:w="4755" w:type="dxa"/>
            <w:gridSpan w:val="2"/>
            <w:shd w:val="clear" w:color="auto" w:fill="D9D9D9"/>
          </w:tcPr>
          <w:p w14:paraId="66A81BA9" w14:textId="77777777" w:rsidR="00DD6EDC" w:rsidRPr="00067EAA" w:rsidRDefault="00DD6EDC" w:rsidP="00AB56CA">
            <w:pPr>
              <w:rPr>
                <w:rFonts w:ascii="Calibri" w:hAnsi="Calibri" w:cs="Calibri"/>
                <w:b/>
              </w:rPr>
            </w:pPr>
            <w:r w:rsidRPr="00067EAA">
              <w:rPr>
                <w:rFonts w:ascii="Calibri" w:hAnsi="Calibri" w:cs="Calibri"/>
                <w:b/>
              </w:rPr>
              <w:t>NOMBRE:</w:t>
            </w:r>
          </w:p>
          <w:p w14:paraId="5A3A1FD3" w14:textId="77777777" w:rsidR="00DD6EDC" w:rsidRPr="00067EAA" w:rsidRDefault="009E6549" w:rsidP="00AB56CA">
            <w:pPr>
              <w:rPr>
                <w:rFonts w:ascii="Calibri" w:hAnsi="Calibri" w:cs="Calibri"/>
                <w:b/>
              </w:rPr>
            </w:pPr>
            <w:r w:rsidRPr="004226D4">
              <w:rPr>
                <w:rFonts w:ascii="Calibri" w:hAnsi="Calibri" w:cs="Calibri"/>
              </w:rPr>
              <w:t>Consultar inventario del sistema y bodega</w:t>
            </w:r>
            <w:r w:rsidRPr="00067EAA">
              <w:rPr>
                <w:rFonts w:ascii="Calibri" w:hAnsi="Calibri" w:cs="Calibri"/>
                <w:b/>
              </w:rPr>
              <w:t xml:space="preserve"> </w:t>
            </w:r>
          </w:p>
        </w:tc>
      </w:tr>
      <w:tr w:rsidR="00DD6EDC" w:rsidRPr="00067EAA" w14:paraId="118AEFE9" w14:textId="77777777" w:rsidTr="00AB56CA">
        <w:tc>
          <w:tcPr>
            <w:tcW w:w="6485" w:type="dxa"/>
            <w:gridSpan w:val="3"/>
          </w:tcPr>
          <w:p w14:paraId="75FE5E0C" w14:textId="77777777" w:rsidR="00DD6EDC" w:rsidRPr="00067EAA" w:rsidRDefault="00DD6EDC" w:rsidP="00AB56CA">
            <w:pPr>
              <w:rPr>
                <w:rFonts w:ascii="Calibri" w:hAnsi="Calibri" w:cs="Calibri"/>
                <w:b/>
              </w:rPr>
            </w:pPr>
            <w:r w:rsidRPr="00067EAA">
              <w:rPr>
                <w:rFonts w:ascii="Calibri" w:hAnsi="Calibri" w:cs="Calibri"/>
                <w:b/>
              </w:rPr>
              <w:t>COMPLEJIDAD:</w:t>
            </w:r>
          </w:p>
          <w:p w14:paraId="3A6AD917" w14:textId="77777777" w:rsidR="00DD6EDC" w:rsidRPr="00067EAA" w:rsidRDefault="00DD6EDC" w:rsidP="00AB56CA">
            <w:pPr>
              <w:jc w:val="both"/>
              <w:rPr>
                <w:rFonts w:ascii="Calibri" w:hAnsi="Calibri" w:cs="Calibri"/>
                <w:b/>
              </w:rPr>
            </w:pPr>
            <w:r w:rsidRPr="00067EAA">
              <w:rPr>
                <w:rFonts w:ascii="Calibri" w:eastAsia="Arial Unicode MS" w:hAnsi="Calibri" w:cs="Calibri"/>
                <w:iCs/>
              </w:rPr>
              <w:t xml:space="preserve">Media </w:t>
            </w:r>
          </w:p>
        </w:tc>
        <w:tc>
          <w:tcPr>
            <w:tcW w:w="3173" w:type="dxa"/>
          </w:tcPr>
          <w:p w14:paraId="301712F6" w14:textId="77777777" w:rsidR="00DD6EDC" w:rsidRPr="00067EAA" w:rsidRDefault="00DD6EDC" w:rsidP="00AB56CA">
            <w:pPr>
              <w:rPr>
                <w:rFonts w:ascii="Calibri" w:hAnsi="Calibri" w:cs="Calibri"/>
                <w:b/>
              </w:rPr>
            </w:pPr>
            <w:r w:rsidRPr="00067EAA">
              <w:rPr>
                <w:rFonts w:ascii="Calibri" w:hAnsi="Calibri" w:cs="Calibri"/>
                <w:b/>
              </w:rPr>
              <w:t>PRIORIDAD:</w:t>
            </w:r>
          </w:p>
          <w:p w14:paraId="003F2569" w14:textId="77777777" w:rsidR="00DD6EDC" w:rsidRPr="00067EAA" w:rsidRDefault="00DD6EDC" w:rsidP="00AB56CA">
            <w:pPr>
              <w:rPr>
                <w:rFonts w:ascii="Calibri" w:hAnsi="Calibri" w:cs="Calibri"/>
                <w:b/>
              </w:rPr>
            </w:pPr>
            <w:r w:rsidRPr="00067EAA">
              <w:rPr>
                <w:rFonts w:ascii="Calibri" w:eastAsia="Arial Unicode MS" w:hAnsi="Calibri" w:cs="Calibri"/>
                <w:iCs/>
              </w:rPr>
              <w:t xml:space="preserve">Alta </w:t>
            </w:r>
          </w:p>
        </w:tc>
      </w:tr>
      <w:tr w:rsidR="00DD6EDC" w:rsidRPr="00067EAA" w14:paraId="6763EF45" w14:textId="77777777" w:rsidTr="00AB56CA">
        <w:tc>
          <w:tcPr>
            <w:tcW w:w="9658" w:type="dxa"/>
            <w:gridSpan w:val="4"/>
          </w:tcPr>
          <w:p w14:paraId="1A226B0E" w14:textId="77777777" w:rsidR="00DD6EDC" w:rsidRPr="00067EAA" w:rsidRDefault="00DD6EDC" w:rsidP="00AB56CA">
            <w:pPr>
              <w:rPr>
                <w:rFonts w:ascii="Calibri" w:hAnsi="Calibri" w:cs="Calibri"/>
                <w:b/>
              </w:rPr>
            </w:pPr>
            <w:r w:rsidRPr="00067EAA">
              <w:rPr>
                <w:rFonts w:ascii="Calibri" w:hAnsi="Calibri" w:cs="Calibri"/>
                <w:b/>
              </w:rPr>
              <w:t>REQUERIMIENTO FUNCIONAL ASOCIADO:</w:t>
            </w:r>
          </w:p>
          <w:p w14:paraId="3571BCC7" w14:textId="77777777" w:rsidR="00DD6EDC" w:rsidRPr="00067EAA" w:rsidRDefault="00E23A56" w:rsidP="00AB56CA">
            <w:pPr>
              <w:jc w:val="both"/>
              <w:rPr>
                <w:rFonts w:ascii="Calibri" w:hAnsi="Calibri" w:cs="Calibri"/>
                <w:i/>
                <w:lang w:eastAsia="es-ES"/>
              </w:rPr>
            </w:pPr>
            <w:r>
              <w:rPr>
                <w:rFonts w:ascii="Calibri" w:hAnsi="Calibri" w:cs="Calibri"/>
                <w:i/>
                <w:lang w:eastAsia="es-ES"/>
              </w:rPr>
              <w:t>RF-13, RF-26, RF-35</w:t>
            </w:r>
          </w:p>
        </w:tc>
      </w:tr>
      <w:tr w:rsidR="00DD6EDC" w:rsidRPr="00067EAA" w14:paraId="069332C3" w14:textId="77777777" w:rsidTr="00AB56CA">
        <w:tc>
          <w:tcPr>
            <w:tcW w:w="9658" w:type="dxa"/>
            <w:gridSpan w:val="4"/>
          </w:tcPr>
          <w:p w14:paraId="7FDF1955" w14:textId="77777777" w:rsidR="00DD6EDC" w:rsidRPr="00067EAA" w:rsidRDefault="00DD6EDC" w:rsidP="00AB56CA">
            <w:pPr>
              <w:rPr>
                <w:rFonts w:ascii="Calibri" w:hAnsi="Calibri" w:cs="Calibri"/>
                <w:b/>
              </w:rPr>
            </w:pPr>
            <w:r w:rsidRPr="00067EAA">
              <w:rPr>
                <w:rFonts w:ascii="Calibri" w:hAnsi="Calibri" w:cs="Calibri"/>
                <w:b/>
              </w:rPr>
              <w:t>ACTORES:</w:t>
            </w:r>
          </w:p>
          <w:p w14:paraId="2CDBC7F8" w14:textId="77777777" w:rsidR="00DD6EDC" w:rsidRPr="00067EAA" w:rsidRDefault="004719FA" w:rsidP="00AB56CA">
            <w:pPr>
              <w:rPr>
                <w:rFonts w:ascii="Calibri" w:hAnsi="Calibri" w:cs="Calibri"/>
                <w:i/>
              </w:rPr>
            </w:pPr>
            <w:r>
              <w:rPr>
                <w:rFonts w:ascii="Calibri" w:hAnsi="Calibri" w:cs="Calibri"/>
                <w:i/>
              </w:rPr>
              <w:t xml:space="preserve">Sistema de inventario </w:t>
            </w:r>
          </w:p>
        </w:tc>
      </w:tr>
      <w:tr w:rsidR="00DD6EDC" w:rsidRPr="00067EAA" w14:paraId="447D9614" w14:textId="77777777" w:rsidTr="00AB56CA">
        <w:tc>
          <w:tcPr>
            <w:tcW w:w="9658" w:type="dxa"/>
            <w:gridSpan w:val="4"/>
          </w:tcPr>
          <w:p w14:paraId="580F291F" w14:textId="77777777" w:rsidR="00DD6EDC" w:rsidRPr="00067EAA" w:rsidRDefault="00DD6EDC" w:rsidP="00AB56CA">
            <w:pPr>
              <w:rPr>
                <w:rFonts w:ascii="Calibri" w:hAnsi="Calibri" w:cs="Calibri"/>
                <w:b/>
              </w:rPr>
            </w:pPr>
            <w:r w:rsidRPr="00067EAA">
              <w:rPr>
                <w:rFonts w:ascii="Calibri" w:hAnsi="Calibri" w:cs="Calibri"/>
                <w:b/>
              </w:rPr>
              <w:t>CASOS DE USO ASOCIADOS:</w:t>
            </w:r>
          </w:p>
          <w:p w14:paraId="58A972A3" w14:textId="77777777" w:rsidR="00CF0CE2" w:rsidRDefault="004719FA" w:rsidP="00AB56CA">
            <w:pPr>
              <w:pStyle w:val="Sinespaciado"/>
              <w:numPr>
                <w:ilvl w:val="0"/>
                <w:numId w:val="95"/>
              </w:numPr>
              <w:jc w:val="both"/>
              <w:rPr>
                <w:rFonts w:ascii="Calibri" w:hAnsi="Calibri" w:cs="Calibri"/>
                <w:bCs/>
              </w:rPr>
            </w:pPr>
            <w:r w:rsidRPr="00CF0CE2">
              <w:rPr>
                <w:rFonts w:ascii="Calibri" w:hAnsi="Calibri" w:cs="Calibri"/>
                <w:bCs/>
              </w:rPr>
              <w:t>CU-6</w:t>
            </w:r>
          </w:p>
          <w:p w14:paraId="779FB206" w14:textId="77777777" w:rsidR="00DD6EDC" w:rsidRPr="00CF0CE2" w:rsidRDefault="004719FA" w:rsidP="00AB56CA">
            <w:pPr>
              <w:pStyle w:val="Sinespaciado"/>
              <w:numPr>
                <w:ilvl w:val="0"/>
                <w:numId w:val="95"/>
              </w:numPr>
              <w:jc w:val="both"/>
              <w:rPr>
                <w:rFonts w:ascii="Calibri" w:hAnsi="Calibri" w:cs="Calibri"/>
                <w:bCs/>
              </w:rPr>
            </w:pPr>
            <w:r w:rsidRPr="00CF0CE2">
              <w:rPr>
                <w:rFonts w:ascii="Calibri" w:hAnsi="Calibri" w:cs="Calibri"/>
                <w:bCs/>
              </w:rPr>
              <w:t>CU-</w:t>
            </w:r>
            <w:r w:rsidR="00CF0CE2" w:rsidRPr="00CF0CE2">
              <w:rPr>
                <w:rFonts w:ascii="Calibri" w:hAnsi="Calibri" w:cs="Calibri"/>
                <w:bCs/>
              </w:rPr>
              <w:t>20</w:t>
            </w:r>
            <w:r w:rsidRPr="00CF0CE2">
              <w:rPr>
                <w:rFonts w:ascii="Calibri" w:hAnsi="Calibri" w:cs="Calibri"/>
                <w:bCs/>
              </w:rPr>
              <w:t xml:space="preserve"> </w:t>
            </w:r>
          </w:p>
        </w:tc>
      </w:tr>
      <w:tr w:rsidR="00DD6EDC" w:rsidRPr="00067EAA" w14:paraId="4721D6D1" w14:textId="77777777" w:rsidTr="00AB56CA">
        <w:tc>
          <w:tcPr>
            <w:tcW w:w="9658" w:type="dxa"/>
            <w:gridSpan w:val="4"/>
          </w:tcPr>
          <w:p w14:paraId="20F34786" w14:textId="77777777" w:rsidR="00DD6EDC" w:rsidRPr="00067EAA" w:rsidRDefault="00DD6EDC" w:rsidP="00AB56CA">
            <w:pPr>
              <w:rPr>
                <w:rFonts w:ascii="Calibri" w:hAnsi="Calibri" w:cs="Calibri"/>
                <w:lang w:eastAsia="es-ES"/>
              </w:rPr>
            </w:pPr>
            <w:r w:rsidRPr="00067EAA">
              <w:rPr>
                <w:rFonts w:ascii="Calibri" w:hAnsi="Calibri" w:cs="Calibri"/>
                <w:b/>
              </w:rPr>
              <w:t>DESCRIPCIÓN:</w:t>
            </w:r>
          </w:p>
          <w:p w14:paraId="300B9362" w14:textId="77777777" w:rsidR="00DD6EDC" w:rsidRPr="009901DC" w:rsidRDefault="009901DC" w:rsidP="00AB56CA">
            <w:pPr>
              <w:jc w:val="both"/>
              <w:rPr>
                <w:rFonts w:ascii="Calibri" w:hAnsi="Calibri" w:cs="Calibri"/>
                <w:bCs/>
                <w:i/>
                <w:iCs/>
              </w:rPr>
            </w:pPr>
            <w:r>
              <w:rPr>
                <w:rFonts w:ascii="Calibri" w:hAnsi="Calibri" w:cs="Calibri"/>
                <w:bCs/>
                <w:i/>
                <w:iCs/>
              </w:rPr>
              <w:t>P</w:t>
            </w:r>
            <w:r w:rsidRPr="009901DC">
              <w:rPr>
                <w:rFonts w:ascii="Calibri" w:hAnsi="Calibri" w:cs="Calibri"/>
                <w:bCs/>
                <w:i/>
                <w:iCs/>
              </w:rPr>
              <w:t>ermite a los usuarios acceder a la información actualizada y detallada sobre los productos almacenados en el inventario del sistema y en la bodega de una empresa.</w:t>
            </w:r>
          </w:p>
        </w:tc>
      </w:tr>
      <w:tr w:rsidR="00DD6EDC" w:rsidRPr="00067EAA" w14:paraId="5E8A39A0" w14:textId="77777777" w:rsidTr="00AB56CA">
        <w:tc>
          <w:tcPr>
            <w:tcW w:w="9658" w:type="dxa"/>
            <w:gridSpan w:val="4"/>
            <w:tcBorders>
              <w:bottom w:val="single" w:sz="4" w:space="0" w:color="auto"/>
            </w:tcBorders>
          </w:tcPr>
          <w:p w14:paraId="783ADCF3" w14:textId="77777777" w:rsidR="00DD6EDC" w:rsidRPr="00067EAA" w:rsidRDefault="00DD6EDC" w:rsidP="00AB56CA">
            <w:pPr>
              <w:rPr>
                <w:rFonts w:ascii="Calibri" w:hAnsi="Calibri" w:cs="Calibri"/>
                <w:b/>
              </w:rPr>
            </w:pPr>
            <w:r w:rsidRPr="00067EAA">
              <w:rPr>
                <w:rFonts w:ascii="Calibri" w:hAnsi="Calibri" w:cs="Calibri"/>
                <w:b/>
              </w:rPr>
              <w:t>NOTAS:</w:t>
            </w:r>
          </w:p>
          <w:p w14:paraId="053B4BFE" w14:textId="77777777" w:rsidR="00DD6EDC" w:rsidRDefault="009901DC" w:rsidP="00AB56CA">
            <w:pPr>
              <w:numPr>
                <w:ilvl w:val="0"/>
                <w:numId w:val="66"/>
              </w:numPr>
              <w:rPr>
                <w:rFonts w:ascii="Calibri" w:hAnsi="Calibri" w:cs="Calibri"/>
                <w:i/>
              </w:rPr>
            </w:pPr>
            <w:r w:rsidRPr="009901DC">
              <w:rPr>
                <w:rFonts w:ascii="Calibri" w:hAnsi="Calibri" w:cs="Calibri"/>
                <w:i/>
              </w:rPr>
              <w:t>Eficiencia en la consulta</w:t>
            </w:r>
          </w:p>
          <w:p w14:paraId="4EDF1089" w14:textId="77777777" w:rsidR="009901DC" w:rsidRPr="00067EAA" w:rsidRDefault="009901DC" w:rsidP="00AB56CA">
            <w:pPr>
              <w:numPr>
                <w:ilvl w:val="0"/>
                <w:numId w:val="66"/>
              </w:numPr>
              <w:rPr>
                <w:rFonts w:ascii="Calibri" w:hAnsi="Calibri" w:cs="Calibri"/>
                <w:i/>
              </w:rPr>
            </w:pPr>
            <w:r w:rsidRPr="009901DC">
              <w:rPr>
                <w:rFonts w:ascii="Calibri" w:hAnsi="Calibri" w:cs="Calibri"/>
                <w:i/>
              </w:rPr>
              <w:t>Reportes e informes</w:t>
            </w:r>
          </w:p>
        </w:tc>
      </w:tr>
      <w:tr w:rsidR="00DD6EDC" w:rsidRPr="00067EAA" w14:paraId="3A1B9958" w14:textId="77777777" w:rsidTr="00AB56CA">
        <w:tc>
          <w:tcPr>
            <w:tcW w:w="9658" w:type="dxa"/>
            <w:gridSpan w:val="4"/>
            <w:tcBorders>
              <w:bottom w:val="single" w:sz="4" w:space="0" w:color="auto"/>
            </w:tcBorders>
          </w:tcPr>
          <w:p w14:paraId="77D19181" w14:textId="77777777" w:rsidR="00DD6EDC" w:rsidRPr="00067EAA" w:rsidRDefault="00DD6EDC" w:rsidP="00AB56CA">
            <w:pPr>
              <w:rPr>
                <w:rFonts w:ascii="Calibri" w:eastAsia="Arial Unicode MS" w:hAnsi="Calibri" w:cs="Calibri"/>
                <w:i/>
              </w:rPr>
            </w:pPr>
            <w:r w:rsidRPr="00067EAA">
              <w:rPr>
                <w:rFonts w:ascii="Calibri" w:hAnsi="Calibri" w:cs="Calibri"/>
                <w:b/>
              </w:rPr>
              <w:t xml:space="preserve">CRITERIOS DE ACEPTACIÓN: </w:t>
            </w:r>
          </w:p>
          <w:p w14:paraId="3DC7EEA9" w14:textId="77777777" w:rsidR="00DD6EDC" w:rsidRPr="00067EAA" w:rsidRDefault="009901DC" w:rsidP="009901DC">
            <w:pPr>
              <w:pStyle w:val="Sinespaciado"/>
              <w:spacing w:line="276" w:lineRule="auto"/>
              <w:jc w:val="both"/>
              <w:rPr>
                <w:rFonts w:ascii="Calibri" w:hAnsi="Calibri" w:cs="Calibri"/>
                <w:b/>
              </w:rPr>
            </w:pPr>
            <w:r w:rsidRPr="00AF5957">
              <w:rPr>
                <w:rFonts w:ascii="Calibri" w:hAnsi="Calibri" w:cs="Calibri"/>
                <w:bCs/>
                <w:i/>
                <w:iCs/>
              </w:rPr>
              <w:t xml:space="preserve">El permiso de acceso al aplicativo es </w:t>
            </w:r>
            <w:r>
              <w:rPr>
                <w:rFonts w:ascii="Calibri" w:hAnsi="Calibri" w:cs="Calibri"/>
                <w:bCs/>
                <w:i/>
                <w:iCs/>
              </w:rPr>
              <w:t xml:space="preserve">consultado </w:t>
            </w:r>
            <w:r w:rsidRPr="00AF5957">
              <w:rPr>
                <w:rFonts w:ascii="Calibri" w:hAnsi="Calibri" w:cs="Calibri"/>
                <w:bCs/>
                <w:i/>
                <w:iCs/>
              </w:rPr>
              <w:t>exitosamente</w:t>
            </w:r>
            <w:r>
              <w:rPr>
                <w:rFonts w:ascii="Calibri" w:hAnsi="Calibri" w:cs="Calibri"/>
                <w:bCs/>
                <w:i/>
                <w:iCs/>
              </w:rPr>
              <w:t xml:space="preserve"> </w:t>
            </w:r>
            <w:r w:rsidRPr="00AF5957">
              <w:rPr>
                <w:rFonts w:ascii="Calibri" w:hAnsi="Calibri" w:cs="Calibri"/>
                <w:bCs/>
                <w:i/>
                <w:iCs/>
              </w:rPr>
              <w:t>del aplicativo.</w:t>
            </w:r>
          </w:p>
        </w:tc>
      </w:tr>
      <w:tr w:rsidR="00DD6EDC" w:rsidRPr="00067EAA" w14:paraId="7680696A" w14:textId="77777777" w:rsidTr="00AB56CA">
        <w:trPr>
          <w:trHeight w:val="345"/>
        </w:trPr>
        <w:tc>
          <w:tcPr>
            <w:tcW w:w="9658" w:type="dxa"/>
            <w:gridSpan w:val="4"/>
            <w:tcBorders>
              <w:bottom w:val="single" w:sz="4" w:space="0" w:color="auto"/>
            </w:tcBorders>
            <w:shd w:val="clear" w:color="auto" w:fill="D9D9D9"/>
          </w:tcPr>
          <w:p w14:paraId="4FD6978A" w14:textId="77777777" w:rsidR="00DD6EDC" w:rsidRPr="00067EAA" w:rsidRDefault="00DD6EDC" w:rsidP="00AB56CA">
            <w:pPr>
              <w:autoSpaceDE w:val="0"/>
              <w:autoSpaceDN w:val="0"/>
              <w:adjustRightInd w:val="0"/>
              <w:rPr>
                <w:rFonts w:ascii="Calibri" w:hAnsi="Calibri" w:cs="Calibri"/>
                <w:b/>
              </w:rPr>
            </w:pPr>
            <w:r w:rsidRPr="00067EAA">
              <w:rPr>
                <w:rFonts w:ascii="Calibri" w:hAnsi="Calibri" w:cs="Calibri"/>
                <w:b/>
              </w:rPr>
              <w:t xml:space="preserve">ESCENARIOS: </w:t>
            </w:r>
          </w:p>
        </w:tc>
      </w:tr>
      <w:tr w:rsidR="00DD6EDC" w:rsidRPr="00067EAA" w14:paraId="3F1C8FD8" w14:textId="77777777" w:rsidTr="00AB56CA">
        <w:trPr>
          <w:trHeight w:val="1674"/>
        </w:trPr>
        <w:tc>
          <w:tcPr>
            <w:tcW w:w="1134" w:type="dxa"/>
            <w:tcBorders>
              <w:bottom w:val="single" w:sz="4" w:space="0" w:color="auto"/>
            </w:tcBorders>
          </w:tcPr>
          <w:p w14:paraId="3758F102"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9901DC">
              <w:rPr>
                <w:rFonts w:ascii="Calibri" w:eastAsia="Arial Unicode MS" w:hAnsi="Calibri" w:cs="Calibri"/>
              </w:rPr>
              <w:t>22</w:t>
            </w:r>
            <w:r w:rsidRPr="00067EAA">
              <w:rPr>
                <w:rFonts w:ascii="Calibri" w:eastAsia="Arial Unicode MS" w:hAnsi="Calibri" w:cs="Calibri"/>
              </w:rPr>
              <w:t xml:space="preserve">.1    </w:t>
            </w:r>
          </w:p>
          <w:p w14:paraId="6A22A9F9"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4EDFA3E7" w14:textId="77777777" w:rsidR="009901DC" w:rsidRPr="009901DC" w:rsidRDefault="009901DC" w:rsidP="009901DC">
            <w:pPr>
              <w:autoSpaceDE w:val="0"/>
              <w:autoSpaceDN w:val="0"/>
              <w:adjustRightInd w:val="0"/>
              <w:rPr>
                <w:rFonts w:ascii="Calibri" w:hAnsi="Calibri" w:cs="Calibri"/>
                <w:i/>
                <w:iCs/>
              </w:rPr>
            </w:pPr>
            <w:r w:rsidRPr="009901DC">
              <w:rPr>
                <w:rFonts w:ascii="Calibri" w:hAnsi="Calibri" w:cs="Calibri"/>
                <w:b/>
                <w:bCs/>
              </w:rPr>
              <w:t>DESCRIPCIÓN:</w:t>
            </w:r>
            <w:r w:rsidRPr="009901DC">
              <w:rPr>
                <w:rFonts w:ascii="Calibri" w:hAnsi="Calibri" w:cs="Calibri"/>
                <w:i/>
                <w:iCs/>
              </w:rPr>
              <w:t xml:space="preserve"> Un </w:t>
            </w:r>
            <w:r w:rsidR="00E53DAF">
              <w:rPr>
                <w:rFonts w:ascii="Calibri" w:hAnsi="Calibri" w:cs="Calibri"/>
                <w:i/>
                <w:iCs/>
              </w:rPr>
              <w:t>usuario</w:t>
            </w:r>
            <w:r w:rsidRPr="009901DC">
              <w:rPr>
                <w:rFonts w:ascii="Calibri" w:hAnsi="Calibri" w:cs="Calibri"/>
                <w:i/>
                <w:iCs/>
              </w:rPr>
              <w:t xml:space="preserve"> autorizado desea consultar la disponibilidad de un producto en el inventario del sistema y en la bodega.</w:t>
            </w:r>
          </w:p>
          <w:p w14:paraId="749FA4B7" w14:textId="77777777" w:rsidR="009901DC" w:rsidRPr="009901DC" w:rsidRDefault="009901DC" w:rsidP="009901DC">
            <w:pPr>
              <w:autoSpaceDE w:val="0"/>
              <w:autoSpaceDN w:val="0"/>
              <w:adjustRightInd w:val="0"/>
              <w:rPr>
                <w:rFonts w:ascii="Calibri" w:hAnsi="Calibri" w:cs="Calibri"/>
                <w:i/>
                <w:iCs/>
              </w:rPr>
            </w:pPr>
            <w:r w:rsidRPr="009901DC">
              <w:rPr>
                <w:rFonts w:ascii="Calibri" w:hAnsi="Calibri" w:cs="Calibri"/>
                <w:b/>
                <w:bCs/>
              </w:rPr>
              <w:t>SUPOSICIONES/ASUNCIONES:</w:t>
            </w:r>
            <w:r w:rsidRPr="009901DC">
              <w:rPr>
                <w:rFonts w:ascii="Calibri" w:hAnsi="Calibri" w:cs="Calibri"/>
                <w:i/>
                <w:iCs/>
              </w:rPr>
              <w:t xml:space="preserve"> El </w:t>
            </w:r>
            <w:r w:rsidR="00E53DAF">
              <w:rPr>
                <w:rFonts w:ascii="Calibri" w:hAnsi="Calibri" w:cs="Calibri"/>
                <w:i/>
                <w:iCs/>
              </w:rPr>
              <w:t>usuario</w:t>
            </w:r>
            <w:r w:rsidRPr="009901DC">
              <w:rPr>
                <w:rFonts w:ascii="Calibri" w:hAnsi="Calibri" w:cs="Calibri"/>
                <w:i/>
                <w:iCs/>
              </w:rPr>
              <w:t xml:space="preserve"> tiene acceso al sistema y a la ubicación física del producto en la bodega. Se asume que el producto ya está registrado en el inventario.</w:t>
            </w:r>
          </w:p>
          <w:p w14:paraId="2B7EEB7B" w14:textId="77777777" w:rsidR="00DD6EDC" w:rsidRPr="00067EAA" w:rsidRDefault="009901DC" w:rsidP="009901DC">
            <w:pPr>
              <w:pStyle w:val="Sinespaciado"/>
              <w:spacing w:line="276" w:lineRule="auto"/>
              <w:jc w:val="both"/>
              <w:rPr>
                <w:rFonts w:ascii="Calibri" w:hAnsi="Calibri" w:cs="Calibri"/>
                <w:b/>
              </w:rPr>
            </w:pPr>
            <w:r w:rsidRPr="009901DC">
              <w:rPr>
                <w:rFonts w:ascii="Calibri" w:hAnsi="Calibri" w:cs="Calibri"/>
                <w:b/>
                <w:bCs/>
              </w:rPr>
              <w:t>RESULTADOS:</w:t>
            </w:r>
            <w:r w:rsidRPr="009901DC">
              <w:rPr>
                <w:rFonts w:ascii="Calibri" w:hAnsi="Calibri" w:cs="Calibri"/>
                <w:i/>
                <w:iCs/>
              </w:rPr>
              <w:t xml:space="preserve"> El </w:t>
            </w:r>
            <w:r w:rsidR="00E53DAF">
              <w:rPr>
                <w:rFonts w:ascii="Calibri" w:hAnsi="Calibri" w:cs="Calibri"/>
                <w:i/>
                <w:iCs/>
              </w:rPr>
              <w:t>usuario</w:t>
            </w:r>
            <w:r w:rsidRPr="009901DC">
              <w:rPr>
                <w:rFonts w:ascii="Calibri" w:hAnsi="Calibri" w:cs="Calibri"/>
                <w:i/>
                <w:iCs/>
              </w:rPr>
              <w:t xml:space="preserve"> ingresa el nombre o código del producto en el sistema y realiza la consulta. El sistema muestra la disponibilidad actual del producto, indicando la cantidad disponible y su ubicación en la bodega.</w:t>
            </w:r>
          </w:p>
        </w:tc>
      </w:tr>
      <w:tr w:rsidR="00DD6EDC" w:rsidRPr="00067EAA" w14:paraId="00BD1387" w14:textId="77777777" w:rsidTr="00AB56CA">
        <w:trPr>
          <w:trHeight w:val="1674"/>
        </w:trPr>
        <w:tc>
          <w:tcPr>
            <w:tcW w:w="1134" w:type="dxa"/>
            <w:tcBorders>
              <w:bottom w:val="single" w:sz="4" w:space="0" w:color="auto"/>
            </w:tcBorders>
          </w:tcPr>
          <w:p w14:paraId="45C73A38"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lastRenderedPageBreak/>
              <w:t>ES-</w:t>
            </w:r>
            <w:r w:rsidR="009901DC">
              <w:rPr>
                <w:rFonts w:ascii="Calibri" w:eastAsia="Arial Unicode MS" w:hAnsi="Calibri" w:cs="Calibri"/>
              </w:rPr>
              <w:t>22</w:t>
            </w:r>
            <w:r w:rsidRPr="00067EAA">
              <w:rPr>
                <w:rFonts w:ascii="Calibri" w:eastAsia="Arial Unicode MS" w:hAnsi="Calibri" w:cs="Calibri"/>
              </w:rPr>
              <w:t xml:space="preserve">.2     </w:t>
            </w:r>
          </w:p>
          <w:p w14:paraId="07114DA4"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3DDC3125" w14:textId="77777777" w:rsidR="009901DC" w:rsidRPr="009901DC" w:rsidRDefault="009901DC" w:rsidP="009901DC">
            <w:pPr>
              <w:autoSpaceDE w:val="0"/>
              <w:autoSpaceDN w:val="0"/>
              <w:adjustRightInd w:val="0"/>
              <w:rPr>
                <w:rFonts w:ascii="Calibri" w:hAnsi="Calibri" w:cs="Calibri"/>
                <w:i/>
                <w:iCs/>
              </w:rPr>
            </w:pPr>
            <w:r w:rsidRPr="009901DC">
              <w:rPr>
                <w:rFonts w:ascii="Calibri" w:hAnsi="Calibri" w:cs="Calibri"/>
                <w:b/>
                <w:bCs/>
              </w:rPr>
              <w:t>DESCRIPCIÓN:</w:t>
            </w:r>
            <w:r w:rsidRPr="009901DC">
              <w:rPr>
                <w:rFonts w:ascii="Calibri" w:hAnsi="Calibri" w:cs="Calibri"/>
                <w:i/>
                <w:iCs/>
              </w:rPr>
              <w:t xml:space="preserve"> Un gerente de ventas necesita obtener un informe sobre los productos de alta demanda en el inventario.</w:t>
            </w:r>
          </w:p>
          <w:p w14:paraId="4356247E" w14:textId="77777777" w:rsidR="009901DC" w:rsidRPr="009901DC" w:rsidRDefault="009901DC" w:rsidP="009901DC">
            <w:pPr>
              <w:autoSpaceDE w:val="0"/>
              <w:autoSpaceDN w:val="0"/>
              <w:adjustRightInd w:val="0"/>
              <w:rPr>
                <w:rFonts w:ascii="Calibri" w:hAnsi="Calibri" w:cs="Calibri"/>
                <w:i/>
                <w:iCs/>
              </w:rPr>
            </w:pPr>
            <w:r w:rsidRPr="009901DC">
              <w:rPr>
                <w:rFonts w:ascii="Calibri" w:hAnsi="Calibri" w:cs="Calibri"/>
                <w:b/>
                <w:bCs/>
              </w:rPr>
              <w:t>SUPOSICIONES/ASUNCIONES:</w:t>
            </w:r>
            <w:r w:rsidRPr="009901DC">
              <w:rPr>
                <w:rFonts w:ascii="Calibri" w:hAnsi="Calibri" w:cs="Calibri"/>
                <w:i/>
                <w:iCs/>
              </w:rPr>
              <w:t xml:space="preserve"> El gerente tiene acceso al sistema y los permisos necesarios para generar informes. Se asume que el sistema cuenta con información actualizada sobre las ventas y el inventario.</w:t>
            </w:r>
          </w:p>
          <w:p w14:paraId="5AC2DD9F" w14:textId="77777777" w:rsidR="00DD6EDC" w:rsidRPr="00067EAA" w:rsidRDefault="009901DC" w:rsidP="009901DC">
            <w:pPr>
              <w:pStyle w:val="Sinespaciado"/>
              <w:spacing w:line="276" w:lineRule="auto"/>
              <w:jc w:val="both"/>
              <w:rPr>
                <w:rFonts w:ascii="Calibri" w:hAnsi="Calibri" w:cs="Calibri"/>
                <w:b/>
              </w:rPr>
            </w:pPr>
            <w:r w:rsidRPr="009901DC">
              <w:rPr>
                <w:rFonts w:ascii="Calibri" w:hAnsi="Calibri" w:cs="Calibri"/>
                <w:b/>
                <w:bCs/>
              </w:rPr>
              <w:t>RESULTADOS:</w:t>
            </w:r>
            <w:r w:rsidRPr="009901DC">
              <w:rPr>
                <w:rFonts w:ascii="Calibri" w:hAnsi="Calibri" w:cs="Calibri"/>
                <w:i/>
                <w:iCs/>
              </w:rPr>
              <w:t xml:space="preserve"> El gerente selecciona los criterios deseados, como el rango de fechas y los parámetros de demanda, y genera el informe. El sistema muestra una lista de productos de alta demanda, junto con detalles como disponibilidad, ubicación y niveles de stock.</w:t>
            </w:r>
          </w:p>
        </w:tc>
      </w:tr>
      <w:tr w:rsidR="009901DC" w:rsidRPr="00067EAA" w14:paraId="31248856" w14:textId="77777777" w:rsidTr="00AB56CA">
        <w:trPr>
          <w:trHeight w:val="1674"/>
        </w:trPr>
        <w:tc>
          <w:tcPr>
            <w:tcW w:w="1134" w:type="dxa"/>
            <w:tcBorders>
              <w:bottom w:val="single" w:sz="4" w:space="0" w:color="auto"/>
            </w:tcBorders>
          </w:tcPr>
          <w:p w14:paraId="70A2D1B2" w14:textId="77777777" w:rsidR="009901DC" w:rsidRPr="00067EAA" w:rsidRDefault="009901DC" w:rsidP="009901DC">
            <w:pPr>
              <w:autoSpaceDE w:val="0"/>
              <w:autoSpaceDN w:val="0"/>
              <w:adjustRightInd w:val="0"/>
              <w:rPr>
                <w:rFonts w:ascii="Calibri" w:hAnsi="Calibri" w:cs="Calibri"/>
                <w:i/>
                <w:lang w:eastAsia="es-ES"/>
              </w:rPr>
            </w:pPr>
            <w:r w:rsidRPr="00067EAA">
              <w:rPr>
                <w:rFonts w:ascii="Calibri" w:eastAsia="Arial Unicode MS" w:hAnsi="Calibri" w:cs="Calibri"/>
              </w:rPr>
              <w:t>ES-</w:t>
            </w:r>
            <w:r>
              <w:rPr>
                <w:rFonts w:ascii="Calibri" w:eastAsia="Arial Unicode MS" w:hAnsi="Calibri" w:cs="Calibri"/>
              </w:rPr>
              <w:t>22</w:t>
            </w:r>
            <w:r w:rsidRPr="00067EAA">
              <w:rPr>
                <w:rFonts w:ascii="Calibri" w:eastAsia="Arial Unicode MS" w:hAnsi="Calibri" w:cs="Calibri"/>
              </w:rPr>
              <w:t>.</w:t>
            </w:r>
            <w:r>
              <w:rPr>
                <w:rFonts w:ascii="Calibri" w:eastAsia="Arial Unicode MS" w:hAnsi="Calibri" w:cs="Calibri"/>
              </w:rPr>
              <w:t>3</w:t>
            </w:r>
            <w:r w:rsidRPr="00067EAA">
              <w:rPr>
                <w:rFonts w:ascii="Calibri" w:eastAsia="Arial Unicode MS" w:hAnsi="Calibri" w:cs="Calibri"/>
              </w:rPr>
              <w:t xml:space="preserve">     </w:t>
            </w:r>
          </w:p>
          <w:p w14:paraId="31538796" w14:textId="77777777" w:rsidR="009901DC" w:rsidRPr="00067EAA" w:rsidRDefault="009901DC" w:rsidP="00AB56CA">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6C85567D" w14:textId="77777777" w:rsidR="009901DC" w:rsidRPr="009901DC" w:rsidRDefault="009901DC" w:rsidP="009901DC">
            <w:pPr>
              <w:autoSpaceDE w:val="0"/>
              <w:autoSpaceDN w:val="0"/>
              <w:adjustRightInd w:val="0"/>
              <w:rPr>
                <w:rFonts w:ascii="Calibri" w:hAnsi="Calibri" w:cs="Calibri"/>
                <w:i/>
                <w:iCs/>
              </w:rPr>
            </w:pPr>
            <w:r w:rsidRPr="009901DC">
              <w:rPr>
                <w:rFonts w:ascii="Calibri" w:hAnsi="Calibri" w:cs="Calibri"/>
                <w:b/>
                <w:bCs/>
              </w:rPr>
              <w:t>DESCRIPCIÓN:</w:t>
            </w:r>
            <w:r w:rsidRPr="009901DC">
              <w:rPr>
                <w:rFonts w:ascii="Calibri" w:hAnsi="Calibri" w:cs="Calibri"/>
                <w:i/>
                <w:iCs/>
              </w:rPr>
              <w:t xml:space="preserve"> </w:t>
            </w:r>
            <w:r w:rsidR="00E53DAF">
              <w:rPr>
                <w:rFonts w:ascii="Calibri" w:hAnsi="Calibri" w:cs="Calibri"/>
                <w:i/>
                <w:iCs/>
              </w:rPr>
              <w:t>El empleado de bodega</w:t>
            </w:r>
            <w:r w:rsidRPr="009901DC">
              <w:rPr>
                <w:rFonts w:ascii="Calibri" w:hAnsi="Calibri" w:cs="Calibri"/>
                <w:i/>
                <w:iCs/>
              </w:rPr>
              <w:t xml:space="preserve"> desea verificar el precio de un producto específico antes de realizar una compra.</w:t>
            </w:r>
          </w:p>
          <w:p w14:paraId="5253E0CF" w14:textId="77777777" w:rsidR="009901DC" w:rsidRPr="009901DC" w:rsidRDefault="009901DC" w:rsidP="009901DC">
            <w:pPr>
              <w:autoSpaceDE w:val="0"/>
              <w:autoSpaceDN w:val="0"/>
              <w:adjustRightInd w:val="0"/>
              <w:rPr>
                <w:rFonts w:ascii="Calibri" w:hAnsi="Calibri" w:cs="Calibri"/>
                <w:i/>
                <w:iCs/>
              </w:rPr>
            </w:pPr>
            <w:r w:rsidRPr="009901DC">
              <w:rPr>
                <w:rFonts w:ascii="Calibri" w:hAnsi="Calibri" w:cs="Calibri"/>
                <w:b/>
                <w:bCs/>
              </w:rPr>
              <w:t>SUPOSICIONES/ASUNCIONES:</w:t>
            </w:r>
            <w:r w:rsidRPr="009901DC">
              <w:rPr>
                <w:rFonts w:ascii="Calibri" w:hAnsi="Calibri" w:cs="Calibri"/>
                <w:i/>
                <w:iCs/>
              </w:rPr>
              <w:t xml:space="preserve"> </w:t>
            </w:r>
            <w:r w:rsidR="00E53DAF">
              <w:rPr>
                <w:rFonts w:ascii="Calibri" w:hAnsi="Calibri" w:cs="Calibri"/>
                <w:i/>
                <w:iCs/>
              </w:rPr>
              <w:t>El empleado de bodega</w:t>
            </w:r>
            <w:r w:rsidR="00E53DAF" w:rsidRPr="009901DC">
              <w:rPr>
                <w:rFonts w:ascii="Calibri" w:hAnsi="Calibri" w:cs="Calibri"/>
                <w:i/>
                <w:iCs/>
              </w:rPr>
              <w:t xml:space="preserve"> </w:t>
            </w:r>
            <w:r w:rsidRPr="009901DC">
              <w:rPr>
                <w:rFonts w:ascii="Calibri" w:hAnsi="Calibri" w:cs="Calibri"/>
                <w:i/>
                <w:iCs/>
              </w:rPr>
              <w:t>tiene acceso al sistema o a una interfaz de consulta en línea. Se asume que el sistema está conectado en tiempo real con la información del inventario.</w:t>
            </w:r>
          </w:p>
          <w:p w14:paraId="76E45883" w14:textId="77777777" w:rsidR="009901DC" w:rsidRPr="009901DC" w:rsidRDefault="009901DC" w:rsidP="009901DC">
            <w:pPr>
              <w:autoSpaceDE w:val="0"/>
              <w:autoSpaceDN w:val="0"/>
              <w:adjustRightInd w:val="0"/>
              <w:rPr>
                <w:rFonts w:ascii="Calibri" w:hAnsi="Calibri" w:cs="Calibri"/>
                <w:b/>
                <w:bCs/>
              </w:rPr>
            </w:pPr>
            <w:r w:rsidRPr="009901DC">
              <w:rPr>
                <w:rFonts w:ascii="Calibri" w:hAnsi="Calibri" w:cs="Calibri"/>
                <w:b/>
                <w:bCs/>
              </w:rPr>
              <w:t>RESULTADOS:</w:t>
            </w:r>
            <w:r w:rsidRPr="009901DC">
              <w:rPr>
                <w:rFonts w:ascii="Calibri" w:hAnsi="Calibri" w:cs="Calibri"/>
                <w:i/>
                <w:iCs/>
              </w:rPr>
              <w:t xml:space="preserve"> </w:t>
            </w:r>
            <w:r w:rsidR="00E53DAF">
              <w:rPr>
                <w:rFonts w:ascii="Calibri" w:hAnsi="Calibri" w:cs="Calibri"/>
                <w:i/>
                <w:iCs/>
              </w:rPr>
              <w:t>El empleado de bodega</w:t>
            </w:r>
            <w:r w:rsidR="00E53DAF" w:rsidRPr="009901DC">
              <w:rPr>
                <w:rFonts w:ascii="Calibri" w:hAnsi="Calibri" w:cs="Calibri"/>
                <w:i/>
                <w:iCs/>
              </w:rPr>
              <w:t xml:space="preserve"> </w:t>
            </w:r>
            <w:r w:rsidRPr="009901DC">
              <w:rPr>
                <w:rFonts w:ascii="Calibri" w:hAnsi="Calibri" w:cs="Calibri"/>
                <w:i/>
                <w:iCs/>
              </w:rPr>
              <w:t>busca el producto por nombre, código o categoría en el sistema y realiza la consulta. El sistema muestra el precio actual del producto, brindando información precisa y actualizada.</w:t>
            </w:r>
          </w:p>
        </w:tc>
      </w:tr>
      <w:tr w:rsidR="00DD6EDC" w:rsidRPr="00067EAA" w14:paraId="48808B7A" w14:textId="77777777" w:rsidTr="00AB56CA">
        <w:tc>
          <w:tcPr>
            <w:tcW w:w="9658" w:type="dxa"/>
            <w:gridSpan w:val="4"/>
          </w:tcPr>
          <w:p w14:paraId="618F10B3" w14:textId="77777777" w:rsidR="00DD6EDC" w:rsidRPr="00AA6009" w:rsidRDefault="00DD6EDC" w:rsidP="00AB56CA">
            <w:pPr>
              <w:rPr>
                <w:rFonts w:ascii="Calibri" w:hAnsi="Calibri" w:cs="Calibri"/>
                <w:b/>
              </w:rPr>
            </w:pPr>
            <w:r w:rsidRPr="00067EAA">
              <w:rPr>
                <w:rFonts w:ascii="Calibri" w:hAnsi="Calibri" w:cs="Calibri"/>
                <w:b/>
              </w:rPr>
              <w:t xml:space="preserve">REQUERIMIENTOS ESPECIALES </w:t>
            </w:r>
            <w:r w:rsidR="00CF0CE2">
              <w:rPr>
                <w:rFonts w:ascii="Calibri" w:hAnsi="Calibri" w:cs="Calibri"/>
                <w:b/>
              </w:rPr>
              <w:t>–</w:t>
            </w:r>
            <w:r w:rsidRPr="00067EAA">
              <w:rPr>
                <w:rFonts w:ascii="Calibri" w:hAnsi="Calibri" w:cs="Calibri"/>
                <w:b/>
              </w:rPr>
              <w:t xml:space="preserve"> REGLAS DEL NEGOCIO Y DEL SISTEMA:</w:t>
            </w:r>
          </w:p>
        </w:tc>
      </w:tr>
      <w:tr w:rsidR="00DD6EDC" w:rsidRPr="00067EAA" w14:paraId="1E2B25DC" w14:textId="77777777" w:rsidTr="00AB56CA">
        <w:trPr>
          <w:trHeight w:val="259"/>
        </w:trPr>
        <w:tc>
          <w:tcPr>
            <w:tcW w:w="9658" w:type="dxa"/>
            <w:gridSpan w:val="4"/>
          </w:tcPr>
          <w:p w14:paraId="0673A91B" w14:textId="77777777" w:rsidR="00DD6EDC" w:rsidRPr="00AA6009" w:rsidRDefault="00DD6EDC" w:rsidP="00AB56CA">
            <w:pPr>
              <w:rPr>
                <w:rFonts w:ascii="Calibri" w:hAnsi="Calibri" w:cs="Calibri"/>
                <w:b/>
              </w:rPr>
            </w:pPr>
            <w:r w:rsidRPr="00067EAA">
              <w:rPr>
                <w:rFonts w:ascii="Calibri" w:hAnsi="Calibri" w:cs="Calibri"/>
                <w:b/>
              </w:rPr>
              <w:t>RIESGOS:</w:t>
            </w:r>
          </w:p>
        </w:tc>
      </w:tr>
      <w:tr w:rsidR="00DD6EDC" w:rsidRPr="00067EAA" w14:paraId="6ABB9EE4" w14:textId="77777777" w:rsidTr="00AB56CA">
        <w:trPr>
          <w:trHeight w:val="377"/>
        </w:trPr>
        <w:tc>
          <w:tcPr>
            <w:tcW w:w="9658" w:type="dxa"/>
            <w:gridSpan w:val="4"/>
          </w:tcPr>
          <w:p w14:paraId="78583379" w14:textId="77777777" w:rsidR="00DD6EDC" w:rsidRPr="00067EAA" w:rsidRDefault="00DD6EDC" w:rsidP="00AB56CA">
            <w:pPr>
              <w:rPr>
                <w:rFonts w:ascii="Calibri" w:hAnsi="Calibri" w:cs="Calibri"/>
                <w:b/>
              </w:rPr>
            </w:pPr>
            <w:r w:rsidRPr="00067EAA">
              <w:rPr>
                <w:rFonts w:ascii="Calibri" w:hAnsi="Calibri" w:cs="Calibri"/>
                <w:b/>
              </w:rPr>
              <w:t>PROTOTIPO EXPLORATORIO</w:t>
            </w:r>
          </w:p>
        </w:tc>
      </w:tr>
    </w:tbl>
    <w:p w14:paraId="3ACB8D6F" w14:textId="77777777" w:rsidR="00DD6EDC" w:rsidRDefault="00DD6EDC" w:rsidP="00117FBE">
      <w:pPr>
        <w:jc w:val="both"/>
        <w:rPr>
          <w:rFonts w:ascii="Calibri" w:hAnsi="Calibri" w:cs="Book Antiqua"/>
          <w:i/>
          <w:color w:val="595959"/>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D6EDC" w:rsidRPr="00067EAA" w14:paraId="52968DE7" w14:textId="77777777" w:rsidTr="00AB56CA">
        <w:trPr>
          <w:tblHeader/>
        </w:trPr>
        <w:tc>
          <w:tcPr>
            <w:tcW w:w="4903" w:type="dxa"/>
            <w:gridSpan w:val="2"/>
            <w:shd w:val="clear" w:color="auto" w:fill="D9D9D9"/>
          </w:tcPr>
          <w:p w14:paraId="2DFDB7CA" w14:textId="77777777" w:rsidR="00DD6EDC" w:rsidRPr="00067EAA" w:rsidRDefault="00DD6EDC" w:rsidP="00AB56CA">
            <w:pPr>
              <w:rPr>
                <w:rFonts w:ascii="Calibri" w:hAnsi="Calibri" w:cs="Calibri"/>
                <w:b/>
              </w:rPr>
            </w:pPr>
            <w:r w:rsidRPr="00067EAA">
              <w:rPr>
                <w:rFonts w:ascii="Calibri" w:hAnsi="Calibri" w:cs="Calibri"/>
                <w:b/>
              </w:rPr>
              <w:t>IDENTIFICADOR CASO DE USO:</w:t>
            </w:r>
          </w:p>
          <w:p w14:paraId="79807966" w14:textId="77777777" w:rsidR="00DD6EDC" w:rsidRPr="00067EAA" w:rsidRDefault="00DD6EDC" w:rsidP="00AB56CA">
            <w:pPr>
              <w:rPr>
                <w:rFonts w:ascii="Calibri" w:hAnsi="Calibri" w:cs="Calibri"/>
                <w:b/>
              </w:rPr>
            </w:pPr>
            <w:r w:rsidRPr="00067EAA">
              <w:rPr>
                <w:rFonts w:ascii="Calibri" w:hAnsi="Calibri" w:cs="Calibri"/>
                <w:b/>
              </w:rPr>
              <w:t>CU-</w:t>
            </w:r>
            <w:r>
              <w:rPr>
                <w:rFonts w:ascii="Calibri" w:hAnsi="Calibri" w:cs="Calibri"/>
                <w:b/>
              </w:rPr>
              <w:t>23</w:t>
            </w:r>
          </w:p>
        </w:tc>
        <w:tc>
          <w:tcPr>
            <w:tcW w:w="4755" w:type="dxa"/>
            <w:gridSpan w:val="2"/>
            <w:shd w:val="clear" w:color="auto" w:fill="D9D9D9"/>
          </w:tcPr>
          <w:p w14:paraId="50BE4706" w14:textId="77777777" w:rsidR="00DD6EDC" w:rsidRPr="00067EAA" w:rsidRDefault="00DD6EDC" w:rsidP="00AB56CA">
            <w:pPr>
              <w:rPr>
                <w:rFonts w:ascii="Calibri" w:hAnsi="Calibri" w:cs="Calibri"/>
                <w:b/>
              </w:rPr>
            </w:pPr>
            <w:r w:rsidRPr="00067EAA">
              <w:rPr>
                <w:rFonts w:ascii="Calibri" w:hAnsi="Calibri" w:cs="Calibri"/>
                <w:b/>
              </w:rPr>
              <w:t>NOMBRE:</w:t>
            </w:r>
          </w:p>
          <w:p w14:paraId="2EB78C85" w14:textId="77777777" w:rsidR="00DD6EDC" w:rsidRPr="00067EAA" w:rsidRDefault="009E6549" w:rsidP="00AB56CA">
            <w:pPr>
              <w:rPr>
                <w:rFonts w:ascii="Calibri" w:hAnsi="Calibri" w:cs="Calibri"/>
                <w:b/>
              </w:rPr>
            </w:pPr>
            <w:r w:rsidRPr="004226D4">
              <w:rPr>
                <w:rFonts w:ascii="Calibri" w:hAnsi="Calibri" w:cs="Calibri"/>
              </w:rPr>
              <w:t>Consultar información del pedido de entrega del cliente.</w:t>
            </w:r>
          </w:p>
        </w:tc>
      </w:tr>
      <w:tr w:rsidR="00DD6EDC" w:rsidRPr="00067EAA" w14:paraId="2FEBAEF9" w14:textId="77777777" w:rsidTr="00AB56CA">
        <w:tc>
          <w:tcPr>
            <w:tcW w:w="6485" w:type="dxa"/>
            <w:gridSpan w:val="3"/>
          </w:tcPr>
          <w:p w14:paraId="74CEAA9C" w14:textId="77777777" w:rsidR="00DD6EDC" w:rsidRPr="00067EAA" w:rsidRDefault="00DD6EDC" w:rsidP="00AB56CA">
            <w:pPr>
              <w:rPr>
                <w:rFonts w:ascii="Calibri" w:hAnsi="Calibri" w:cs="Calibri"/>
                <w:b/>
              </w:rPr>
            </w:pPr>
            <w:r w:rsidRPr="00067EAA">
              <w:rPr>
                <w:rFonts w:ascii="Calibri" w:hAnsi="Calibri" w:cs="Calibri"/>
                <w:b/>
              </w:rPr>
              <w:t>COMPLEJIDAD:</w:t>
            </w:r>
          </w:p>
          <w:p w14:paraId="37741EC1" w14:textId="77777777" w:rsidR="00DD6EDC" w:rsidRPr="00067EAA" w:rsidRDefault="00DD6EDC" w:rsidP="00AB56CA">
            <w:pPr>
              <w:jc w:val="both"/>
              <w:rPr>
                <w:rFonts w:ascii="Calibri" w:hAnsi="Calibri" w:cs="Calibri"/>
                <w:b/>
              </w:rPr>
            </w:pPr>
            <w:r w:rsidRPr="00067EAA">
              <w:rPr>
                <w:rFonts w:ascii="Calibri" w:eastAsia="Arial Unicode MS" w:hAnsi="Calibri" w:cs="Calibri"/>
                <w:iCs/>
              </w:rPr>
              <w:t xml:space="preserve">Media </w:t>
            </w:r>
          </w:p>
        </w:tc>
        <w:tc>
          <w:tcPr>
            <w:tcW w:w="3173" w:type="dxa"/>
          </w:tcPr>
          <w:p w14:paraId="7CCCA428" w14:textId="77777777" w:rsidR="00DD6EDC" w:rsidRPr="00067EAA" w:rsidRDefault="00DD6EDC" w:rsidP="00AB56CA">
            <w:pPr>
              <w:rPr>
                <w:rFonts w:ascii="Calibri" w:hAnsi="Calibri" w:cs="Calibri"/>
                <w:b/>
              </w:rPr>
            </w:pPr>
            <w:r w:rsidRPr="00067EAA">
              <w:rPr>
                <w:rFonts w:ascii="Calibri" w:hAnsi="Calibri" w:cs="Calibri"/>
                <w:b/>
              </w:rPr>
              <w:t>PRIORIDAD:</w:t>
            </w:r>
          </w:p>
          <w:p w14:paraId="51C28EC3" w14:textId="77777777" w:rsidR="00DD6EDC" w:rsidRPr="00067EAA" w:rsidRDefault="00DD6EDC" w:rsidP="00AB56CA">
            <w:pPr>
              <w:rPr>
                <w:rFonts w:ascii="Calibri" w:hAnsi="Calibri" w:cs="Calibri"/>
                <w:b/>
              </w:rPr>
            </w:pPr>
            <w:r w:rsidRPr="00067EAA">
              <w:rPr>
                <w:rFonts w:ascii="Calibri" w:eastAsia="Arial Unicode MS" w:hAnsi="Calibri" w:cs="Calibri"/>
                <w:iCs/>
              </w:rPr>
              <w:t xml:space="preserve">Alta </w:t>
            </w:r>
          </w:p>
        </w:tc>
      </w:tr>
      <w:tr w:rsidR="00DD6EDC" w:rsidRPr="00067EAA" w14:paraId="2603C81C" w14:textId="77777777" w:rsidTr="00AB56CA">
        <w:tc>
          <w:tcPr>
            <w:tcW w:w="9658" w:type="dxa"/>
            <w:gridSpan w:val="4"/>
          </w:tcPr>
          <w:p w14:paraId="7FA46204" w14:textId="77777777" w:rsidR="00DD6EDC" w:rsidRPr="00067EAA" w:rsidRDefault="00DD6EDC" w:rsidP="00AB56CA">
            <w:pPr>
              <w:rPr>
                <w:rFonts w:ascii="Calibri" w:hAnsi="Calibri" w:cs="Calibri"/>
                <w:b/>
              </w:rPr>
            </w:pPr>
            <w:r w:rsidRPr="00067EAA">
              <w:rPr>
                <w:rFonts w:ascii="Calibri" w:hAnsi="Calibri" w:cs="Calibri"/>
                <w:b/>
              </w:rPr>
              <w:t>REQUERIMIENTO FUNCIONAL ASOCIADO:</w:t>
            </w:r>
          </w:p>
          <w:p w14:paraId="6051324E" w14:textId="77777777" w:rsidR="00DD6EDC" w:rsidRPr="00067EAA" w:rsidRDefault="00D2126C" w:rsidP="00AB56CA">
            <w:pPr>
              <w:jc w:val="both"/>
              <w:rPr>
                <w:rFonts w:ascii="Calibri" w:hAnsi="Calibri" w:cs="Calibri"/>
                <w:i/>
                <w:lang w:eastAsia="es-ES"/>
              </w:rPr>
            </w:pPr>
            <w:r>
              <w:rPr>
                <w:rFonts w:ascii="Calibri" w:hAnsi="Calibri" w:cs="Calibri"/>
                <w:i/>
                <w:lang w:eastAsia="es-ES"/>
              </w:rPr>
              <w:t>RF-5, RF-19, RF-33</w:t>
            </w:r>
          </w:p>
        </w:tc>
      </w:tr>
      <w:tr w:rsidR="00DD6EDC" w:rsidRPr="00067EAA" w14:paraId="03653E7E" w14:textId="77777777" w:rsidTr="00AB56CA">
        <w:tc>
          <w:tcPr>
            <w:tcW w:w="9658" w:type="dxa"/>
            <w:gridSpan w:val="4"/>
          </w:tcPr>
          <w:p w14:paraId="7A20919E" w14:textId="77777777" w:rsidR="00DD6EDC" w:rsidRPr="00067EAA" w:rsidRDefault="00DD6EDC" w:rsidP="00AB56CA">
            <w:pPr>
              <w:rPr>
                <w:rFonts w:ascii="Calibri" w:hAnsi="Calibri" w:cs="Calibri"/>
                <w:b/>
              </w:rPr>
            </w:pPr>
            <w:r w:rsidRPr="00067EAA">
              <w:rPr>
                <w:rFonts w:ascii="Calibri" w:hAnsi="Calibri" w:cs="Calibri"/>
                <w:b/>
              </w:rPr>
              <w:t>ACTORES:</w:t>
            </w:r>
          </w:p>
          <w:p w14:paraId="4E7F441F" w14:textId="77777777" w:rsidR="00DD6EDC" w:rsidRPr="00067EAA" w:rsidRDefault="00CF0CE2" w:rsidP="00AB56CA">
            <w:pPr>
              <w:rPr>
                <w:rFonts w:ascii="Calibri" w:hAnsi="Calibri" w:cs="Calibri"/>
                <w:i/>
              </w:rPr>
            </w:pPr>
            <w:r>
              <w:rPr>
                <w:rFonts w:ascii="Calibri" w:hAnsi="Calibri" w:cs="Calibri"/>
                <w:i/>
              </w:rPr>
              <w:t xml:space="preserve">Usuario administrativo, Sistema web </w:t>
            </w:r>
          </w:p>
        </w:tc>
      </w:tr>
      <w:tr w:rsidR="00DD6EDC" w:rsidRPr="00067EAA" w14:paraId="42D129EE" w14:textId="77777777" w:rsidTr="00AB56CA">
        <w:tc>
          <w:tcPr>
            <w:tcW w:w="9658" w:type="dxa"/>
            <w:gridSpan w:val="4"/>
          </w:tcPr>
          <w:p w14:paraId="5E1B2A75" w14:textId="77777777" w:rsidR="00DD6EDC" w:rsidRPr="00067EAA" w:rsidRDefault="00DD6EDC" w:rsidP="00AB56CA">
            <w:pPr>
              <w:rPr>
                <w:rFonts w:ascii="Calibri" w:hAnsi="Calibri" w:cs="Calibri"/>
                <w:b/>
              </w:rPr>
            </w:pPr>
            <w:r w:rsidRPr="00067EAA">
              <w:rPr>
                <w:rFonts w:ascii="Calibri" w:hAnsi="Calibri" w:cs="Calibri"/>
                <w:b/>
              </w:rPr>
              <w:t>CASOS DE USO ASOCIADOS:</w:t>
            </w:r>
          </w:p>
          <w:p w14:paraId="5338BDAB" w14:textId="77777777" w:rsidR="00E855B8" w:rsidRPr="00E855B8" w:rsidRDefault="00CF0CE2" w:rsidP="00CF0CE2">
            <w:pPr>
              <w:pStyle w:val="Sinespaciado"/>
              <w:jc w:val="both"/>
              <w:rPr>
                <w:rFonts w:ascii="Calibri" w:hAnsi="Calibri" w:cs="Calibri"/>
                <w:bCs/>
                <w:i/>
                <w:iCs/>
              </w:rPr>
            </w:pPr>
            <w:r>
              <w:rPr>
                <w:rFonts w:ascii="Calibri" w:hAnsi="Calibri" w:cs="Calibri"/>
                <w:bCs/>
                <w:i/>
                <w:iCs/>
              </w:rPr>
              <w:t>No aplica</w:t>
            </w:r>
          </w:p>
        </w:tc>
      </w:tr>
      <w:tr w:rsidR="00DD6EDC" w:rsidRPr="00067EAA" w14:paraId="130E3D6A" w14:textId="77777777" w:rsidTr="00AB56CA">
        <w:tc>
          <w:tcPr>
            <w:tcW w:w="9658" w:type="dxa"/>
            <w:gridSpan w:val="4"/>
          </w:tcPr>
          <w:p w14:paraId="6D425D02" w14:textId="77777777" w:rsidR="00DD6EDC" w:rsidRPr="00067EAA" w:rsidRDefault="00DD6EDC" w:rsidP="00AB56CA">
            <w:pPr>
              <w:rPr>
                <w:rFonts w:ascii="Calibri" w:hAnsi="Calibri" w:cs="Calibri"/>
                <w:lang w:eastAsia="es-ES"/>
              </w:rPr>
            </w:pPr>
            <w:r w:rsidRPr="00067EAA">
              <w:rPr>
                <w:rFonts w:ascii="Calibri" w:hAnsi="Calibri" w:cs="Calibri"/>
                <w:b/>
              </w:rPr>
              <w:t>DESCRIPCIÓN:</w:t>
            </w:r>
          </w:p>
          <w:p w14:paraId="25F715DB" w14:textId="77777777" w:rsidR="00DD6EDC" w:rsidRPr="00E855B8" w:rsidRDefault="00E855B8" w:rsidP="00AB56CA">
            <w:pPr>
              <w:jc w:val="both"/>
              <w:rPr>
                <w:rFonts w:ascii="Calibri" w:hAnsi="Calibri" w:cs="Calibri"/>
                <w:bCs/>
                <w:i/>
                <w:iCs/>
              </w:rPr>
            </w:pPr>
            <w:r>
              <w:rPr>
                <w:rFonts w:ascii="Calibri" w:hAnsi="Calibri" w:cs="Calibri"/>
                <w:bCs/>
                <w:i/>
                <w:iCs/>
              </w:rPr>
              <w:t>P</w:t>
            </w:r>
            <w:r w:rsidRPr="00E855B8">
              <w:rPr>
                <w:rFonts w:ascii="Calibri" w:hAnsi="Calibri" w:cs="Calibri"/>
                <w:bCs/>
                <w:i/>
                <w:iCs/>
              </w:rPr>
              <w:t>ermite a los clientes obtener detalles y realizar consultas sobre el estado y la información relacionada con sus pedidos de entrega.</w:t>
            </w:r>
          </w:p>
        </w:tc>
      </w:tr>
      <w:tr w:rsidR="00DD6EDC" w:rsidRPr="00067EAA" w14:paraId="77133F50" w14:textId="77777777" w:rsidTr="00AB56CA">
        <w:tc>
          <w:tcPr>
            <w:tcW w:w="9658" w:type="dxa"/>
            <w:gridSpan w:val="4"/>
            <w:tcBorders>
              <w:bottom w:val="single" w:sz="4" w:space="0" w:color="auto"/>
            </w:tcBorders>
          </w:tcPr>
          <w:p w14:paraId="2456D098" w14:textId="77777777" w:rsidR="00DD6EDC" w:rsidRPr="00067EAA" w:rsidRDefault="00DD6EDC" w:rsidP="00AB56CA">
            <w:pPr>
              <w:rPr>
                <w:rFonts w:ascii="Calibri" w:hAnsi="Calibri" w:cs="Calibri"/>
                <w:b/>
              </w:rPr>
            </w:pPr>
            <w:r w:rsidRPr="00067EAA">
              <w:rPr>
                <w:rFonts w:ascii="Calibri" w:hAnsi="Calibri" w:cs="Calibri"/>
                <w:b/>
              </w:rPr>
              <w:t>NOTAS:</w:t>
            </w:r>
          </w:p>
          <w:p w14:paraId="318D1CD4" w14:textId="77777777" w:rsidR="00E855B8" w:rsidRDefault="00E855B8" w:rsidP="00E855B8">
            <w:pPr>
              <w:numPr>
                <w:ilvl w:val="0"/>
                <w:numId w:val="66"/>
              </w:numPr>
              <w:rPr>
                <w:rFonts w:ascii="Calibri" w:hAnsi="Calibri" w:cs="Calibri"/>
                <w:i/>
              </w:rPr>
            </w:pPr>
            <w:r w:rsidRPr="00E855B8">
              <w:rPr>
                <w:rFonts w:ascii="Calibri" w:hAnsi="Calibri" w:cs="Calibri"/>
                <w:i/>
              </w:rPr>
              <w:t>Información actualizada en tiempo real</w:t>
            </w:r>
          </w:p>
          <w:p w14:paraId="0D97C10B" w14:textId="77777777" w:rsidR="00E855B8" w:rsidRDefault="00E855B8" w:rsidP="00E855B8">
            <w:pPr>
              <w:numPr>
                <w:ilvl w:val="0"/>
                <w:numId w:val="66"/>
              </w:numPr>
              <w:rPr>
                <w:rFonts w:ascii="Calibri" w:hAnsi="Calibri" w:cs="Calibri"/>
                <w:i/>
              </w:rPr>
            </w:pPr>
            <w:r w:rsidRPr="00E855B8">
              <w:rPr>
                <w:rFonts w:ascii="Calibri" w:hAnsi="Calibri" w:cs="Calibri"/>
                <w:i/>
              </w:rPr>
              <w:t>Seguimiento y notificaciones</w:t>
            </w:r>
          </w:p>
          <w:p w14:paraId="11D5762D" w14:textId="77777777" w:rsidR="00E855B8" w:rsidRPr="00E855B8" w:rsidRDefault="00E855B8" w:rsidP="00E855B8">
            <w:pPr>
              <w:pStyle w:val="Sinespaciado"/>
              <w:numPr>
                <w:ilvl w:val="0"/>
                <w:numId w:val="66"/>
              </w:numPr>
              <w:jc w:val="both"/>
              <w:rPr>
                <w:rFonts w:ascii="Calibri" w:hAnsi="Calibri" w:cs="Calibri"/>
                <w:b/>
              </w:rPr>
            </w:pPr>
            <w:r w:rsidRPr="00E855B8">
              <w:rPr>
                <w:rFonts w:ascii="Calibri" w:hAnsi="Calibri" w:cs="Calibri"/>
                <w:i/>
              </w:rPr>
              <w:t>Comunicación y soporte</w:t>
            </w:r>
          </w:p>
          <w:p w14:paraId="45235225" w14:textId="77777777" w:rsidR="00DD6EDC" w:rsidRPr="00067EAA" w:rsidRDefault="00E855B8" w:rsidP="00E855B8">
            <w:pPr>
              <w:numPr>
                <w:ilvl w:val="0"/>
                <w:numId w:val="66"/>
              </w:numPr>
              <w:rPr>
                <w:rFonts w:ascii="Calibri" w:hAnsi="Calibri" w:cs="Calibri"/>
                <w:i/>
              </w:rPr>
            </w:pPr>
            <w:r w:rsidRPr="00E855B8">
              <w:rPr>
                <w:rFonts w:ascii="Calibri" w:hAnsi="Calibri" w:cs="Calibri"/>
                <w:bCs/>
                <w:i/>
                <w:iCs/>
              </w:rPr>
              <w:t>Privacidad y seguridad de los datos</w:t>
            </w:r>
          </w:p>
        </w:tc>
      </w:tr>
      <w:tr w:rsidR="00DD6EDC" w:rsidRPr="00067EAA" w14:paraId="40A07366" w14:textId="77777777" w:rsidTr="00AB56CA">
        <w:tc>
          <w:tcPr>
            <w:tcW w:w="9658" w:type="dxa"/>
            <w:gridSpan w:val="4"/>
            <w:tcBorders>
              <w:bottom w:val="single" w:sz="4" w:space="0" w:color="auto"/>
            </w:tcBorders>
          </w:tcPr>
          <w:p w14:paraId="3870D327" w14:textId="77777777" w:rsidR="00DD6EDC" w:rsidRPr="00067EAA" w:rsidRDefault="00DD6EDC" w:rsidP="00AB56CA">
            <w:pPr>
              <w:rPr>
                <w:rFonts w:ascii="Calibri" w:eastAsia="Arial Unicode MS" w:hAnsi="Calibri" w:cs="Calibri"/>
                <w:i/>
              </w:rPr>
            </w:pPr>
            <w:r w:rsidRPr="00067EAA">
              <w:rPr>
                <w:rFonts w:ascii="Calibri" w:hAnsi="Calibri" w:cs="Calibri"/>
                <w:b/>
              </w:rPr>
              <w:t xml:space="preserve">CRITERIOS DE ACEPTACIÓN: </w:t>
            </w:r>
          </w:p>
          <w:p w14:paraId="5B615901" w14:textId="77777777" w:rsidR="00DD6EDC" w:rsidRPr="00067EAA" w:rsidRDefault="009901DC" w:rsidP="009901DC">
            <w:pPr>
              <w:pStyle w:val="Sinespaciado"/>
              <w:spacing w:line="276" w:lineRule="auto"/>
              <w:jc w:val="both"/>
              <w:rPr>
                <w:rFonts w:ascii="Calibri" w:hAnsi="Calibri" w:cs="Calibri"/>
                <w:b/>
              </w:rPr>
            </w:pPr>
            <w:r w:rsidRPr="00AF5957">
              <w:rPr>
                <w:rFonts w:ascii="Calibri" w:hAnsi="Calibri" w:cs="Calibri"/>
                <w:bCs/>
                <w:i/>
                <w:iCs/>
              </w:rPr>
              <w:t xml:space="preserve">El permiso de acceso al aplicativo es </w:t>
            </w:r>
            <w:r>
              <w:rPr>
                <w:rFonts w:ascii="Calibri" w:hAnsi="Calibri" w:cs="Calibri"/>
                <w:bCs/>
                <w:i/>
                <w:iCs/>
              </w:rPr>
              <w:t xml:space="preserve">consultado </w:t>
            </w:r>
            <w:r w:rsidRPr="00AF5957">
              <w:rPr>
                <w:rFonts w:ascii="Calibri" w:hAnsi="Calibri" w:cs="Calibri"/>
                <w:bCs/>
                <w:i/>
                <w:iCs/>
              </w:rPr>
              <w:t>exitosamente</w:t>
            </w:r>
            <w:r>
              <w:rPr>
                <w:rFonts w:ascii="Calibri" w:hAnsi="Calibri" w:cs="Calibri"/>
                <w:bCs/>
                <w:i/>
                <w:iCs/>
              </w:rPr>
              <w:t xml:space="preserve"> </w:t>
            </w:r>
            <w:r w:rsidRPr="00AF5957">
              <w:rPr>
                <w:rFonts w:ascii="Calibri" w:hAnsi="Calibri" w:cs="Calibri"/>
                <w:bCs/>
                <w:i/>
                <w:iCs/>
              </w:rPr>
              <w:t>del aplicativo.</w:t>
            </w:r>
          </w:p>
        </w:tc>
      </w:tr>
      <w:tr w:rsidR="00DD6EDC" w:rsidRPr="00067EAA" w14:paraId="214388A4" w14:textId="77777777" w:rsidTr="00AB56CA">
        <w:trPr>
          <w:trHeight w:val="345"/>
        </w:trPr>
        <w:tc>
          <w:tcPr>
            <w:tcW w:w="9658" w:type="dxa"/>
            <w:gridSpan w:val="4"/>
            <w:tcBorders>
              <w:bottom w:val="single" w:sz="4" w:space="0" w:color="auto"/>
            </w:tcBorders>
            <w:shd w:val="clear" w:color="auto" w:fill="D9D9D9"/>
          </w:tcPr>
          <w:p w14:paraId="6677E971" w14:textId="77777777" w:rsidR="00DD6EDC" w:rsidRPr="00067EAA" w:rsidRDefault="00DD6EDC" w:rsidP="00AB56CA">
            <w:pPr>
              <w:autoSpaceDE w:val="0"/>
              <w:autoSpaceDN w:val="0"/>
              <w:adjustRightInd w:val="0"/>
              <w:rPr>
                <w:rFonts w:ascii="Calibri" w:hAnsi="Calibri" w:cs="Calibri"/>
                <w:b/>
              </w:rPr>
            </w:pPr>
            <w:r w:rsidRPr="00067EAA">
              <w:rPr>
                <w:rFonts w:ascii="Calibri" w:hAnsi="Calibri" w:cs="Calibri"/>
                <w:b/>
              </w:rPr>
              <w:t xml:space="preserve">ESCENARIOS: </w:t>
            </w:r>
          </w:p>
        </w:tc>
      </w:tr>
      <w:tr w:rsidR="00DD6EDC" w:rsidRPr="00067EAA" w14:paraId="0E5C648C" w14:textId="77777777" w:rsidTr="00AB56CA">
        <w:trPr>
          <w:trHeight w:val="1674"/>
        </w:trPr>
        <w:tc>
          <w:tcPr>
            <w:tcW w:w="1134" w:type="dxa"/>
            <w:tcBorders>
              <w:bottom w:val="single" w:sz="4" w:space="0" w:color="auto"/>
            </w:tcBorders>
          </w:tcPr>
          <w:p w14:paraId="36DDC755"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lastRenderedPageBreak/>
              <w:t>ES-</w:t>
            </w:r>
            <w:r w:rsidR="00E855B8">
              <w:rPr>
                <w:rFonts w:ascii="Calibri" w:eastAsia="Arial Unicode MS" w:hAnsi="Calibri" w:cs="Calibri"/>
              </w:rPr>
              <w:t>23</w:t>
            </w:r>
            <w:r w:rsidRPr="00067EAA">
              <w:rPr>
                <w:rFonts w:ascii="Calibri" w:eastAsia="Arial Unicode MS" w:hAnsi="Calibri" w:cs="Calibri"/>
              </w:rPr>
              <w:t xml:space="preserve">.1    </w:t>
            </w:r>
          </w:p>
          <w:p w14:paraId="7534D3DA"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06B05972" w14:textId="77777777" w:rsidR="00E855B8" w:rsidRPr="00E855B8" w:rsidRDefault="00E855B8" w:rsidP="00E855B8">
            <w:pPr>
              <w:autoSpaceDE w:val="0"/>
              <w:autoSpaceDN w:val="0"/>
              <w:adjustRightInd w:val="0"/>
              <w:rPr>
                <w:rFonts w:ascii="Calibri" w:hAnsi="Calibri" w:cs="Calibri"/>
                <w:i/>
                <w:iCs/>
              </w:rPr>
            </w:pPr>
            <w:r w:rsidRPr="00E855B8">
              <w:rPr>
                <w:rFonts w:ascii="Calibri" w:hAnsi="Calibri" w:cs="Calibri"/>
                <w:b/>
                <w:bCs/>
              </w:rPr>
              <w:t>DESCRIPCIÓN:</w:t>
            </w:r>
            <w:r w:rsidRPr="00E855B8">
              <w:rPr>
                <w:rFonts w:ascii="Calibri" w:hAnsi="Calibri" w:cs="Calibri"/>
                <w:i/>
                <w:iCs/>
              </w:rPr>
              <w:t xml:space="preserve"> Un cliente desea consultar la información de seguimiento de su pedido de entrega.</w:t>
            </w:r>
          </w:p>
          <w:p w14:paraId="366418A5" w14:textId="77777777" w:rsidR="00E855B8" w:rsidRPr="00E855B8" w:rsidRDefault="00E855B8" w:rsidP="00E855B8">
            <w:pPr>
              <w:autoSpaceDE w:val="0"/>
              <w:autoSpaceDN w:val="0"/>
              <w:adjustRightInd w:val="0"/>
              <w:rPr>
                <w:rFonts w:ascii="Calibri" w:hAnsi="Calibri" w:cs="Calibri"/>
                <w:i/>
                <w:iCs/>
              </w:rPr>
            </w:pPr>
            <w:r w:rsidRPr="00E855B8">
              <w:rPr>
                <w:rFonts w:ascii="Calibri" w:hAnsi="Calibri" w:cs="Calibri"/>
                <w:b/>
                <w:bCs/>
              </w:rPr>
              <w:t>SUPOSICIONES/ASUNCIONES:</w:t>
            </w:r>
            <w:r w:rsidRPr="00E855B8">
              <w:rPr>
                <w:rFonts w:ascii="Calibri" w:hAnsi="Calibri" w:cs="Calibri"/>
                <w:i/>
                <w:iCs/>
              </w:rPr>
              <w:t xml:space="preserve"> El cliente tiene acceso al sistema o plataforma de consulta y cuenta con el número de seguimiento o identificador único de su pedido.</w:t>
            </w:r>
          </w:p>
          <w:p w14:paraId="39124E8E" w14:textId="77777777" w:rsidR="00DD6EDC" w:rsidRPr="00067EAA" w:rsidRDefault="00E855B8" w:rsidP="00E855B8">
            <w:pPr>
              <w:pStyle w:val="Sinespaciado"/>
              <w:spacing w:line="276" w:lineRule="auto"/>
              <w:jc w:val="both"/>
              <w:rPr>
                <w:rFonts w:ascii="Calibri" w:hAnsi="Calibri" w:cs="Calibri"/>
                <w:b/>
              </w:rPr>
            </w:pPr>
            <w:r w:rsidRPr="00E855B8">
              <w:rPr>
                <w:rFonts w:ascii="Calibri" w:hAnsi="Calibri" w:cs="Calibri"/>
                <w:b/>
                <w:bCs/>
              </w:rPr>
              <w:t>RESULTADOS:</w:t>
            </w:r>
            <w:r w:rsidRPr="00E855B8">
              <w:rPr>
                <w:rFonts w:ascii="Calibri" w:hAnsi="Calibri" w:cs="Calibri"/>
                <w:i/>
                <w:iCs/>
              </w:rPr>
              <w:t xml:space="preserve"> El cliente ingresa el número de seguimiento en el sistema y obtiene información actualizada sobre el estado del pedido, incluyendo detalles como la ubicación actual del paquete, la fecha estimada de entrega y cualquier actualización relevante.</w:t>
            </w:r>
            <w:r w:rsidRPr="00E855B8">
              <w:rPr>
                <w:rFonts w:ascii="Calibri" w:hAnsi="Calibri" w:cs="Calibri"/>
                <w:b/>
                <w:bCs/>
              </w:rPr>
              <w:t xml:space="preserve"> </w:t>
            </w:r>
          </w:p>
        </w:tc>
      </w:tr>
      <w:tr w:rsidR="00DD6EDC" w:rsidRPr="00067EAA" w14:paraId="73171AF7" w14:textId="77777777" w:rsidTr="00AB56CA">
        <w:trPr>
          <w:trHeight w:val="1674"/>
        </w:trPr>
        <w:tc>
          <w:tcPr>
            <w:tcW w:w="1134" w:type="dxa"/>
            <w:tcBorders>
              <w:bottom w:val="single" w:sz="4" w:space="0" w:color="auto"/>
            </w:tcBorders>
          </w:tcPr>
          <w:p w14:paraId="098A02DD"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E855B8">
              <w:rPr>
                <w:rFonts w:ascii="Calibri" w:eastAsia="Arial Unicode MS" w:hAnsi="Calibri" w:cs="Calibri"/>
              </w:rPr>
              <w:t>23</w:t>
            </w:r>
            <w:r w:rsidRPr="00067EAA">
              <w:rPr>
                <w:rFonts w:ascii="Calibri" w:eastAsia="Arial Unicode MS" w:hAnsi="Calibri" w:cs="Calibri"/>
              </w:rPr>
              <w:t xml:space="preserve">.2     </w:t>
            </w:r>
          </w:p>
          <w:p w14:paraId="0E9C8E03"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2700C5A2" w14:textId="77777777" w:rsidR="00E855B8" w:rsidRPr="00E855B8" w:rsidRDefault="00E855B8" w:rsidP="00E855B8">
            <w:pPr>
              <w:autoSpaceDE w:val="0"/>
              <w:autoSpaceDN w:val="0"/>
              <w:adjustRightInd w:val="0"/>
              <w:rPr>
                <w:rFonts w:ascii="Calibri" w:hAnsi="Calibri" w:cs="Calibri"/>
                <w:i/>
                <w:iCs/>
              </w:rPr>
            </w:pPr>
            <w:r w:rsidRPr="00E855B8">
              <w:rPr>
                <w:rFonts w:ascii="Calibri" w:hAnsi="Calibri" w:cs="Calibri"/>
                <w:b/>
                <w:bCs/>
              </w:rPr>
              <w:t>DESCRIPCIÓN:</w:t>
            </w:r>
            <w:r w:rsidRPr="00E855B8">
              <w:rPr>
                <w:rFonts w:ascii="Calibri" w:hAnsi="Calibri" w:cs="Calibri"/>
                <w:i/>
                <w:iCs/>
              </w:rPr>
              <w:t xml:space="preserve"> Un cliente necesita verificar los productos incluidos en su pedido de entrega.</w:t>
            </w:r>
          </w:p>
          <w:p w14:paraId="63AAA8B3" w14:textId="77777777" w:rsidR="00E855B8" w:rsidRPr="00E855B8" w:rsidRDefault="00E855B8" w:rsidP="00E855B8">
            <w:pPr>
              <w:autoSpaceDE w:val="0"/>
              <w:autoSpaceDN w:val="0"/>
              <w:adjustRightInd w:val="0"/>
              <w:rPr>
                <w:rFonts w:ascii="Calibri" w:hAnsi="Calibri" w:cs="Calibri"/>
                <w:i/>
                <w:iCs/>
              </w:rPr>
            </w:pPr>
            <w:r w:rsidRPr="00E855B8">
              <w:rPr>
                <w:rFonts w:ascii="Calibri" w:hAnsi="Calibri" w:cs="Calibri"/>
                <w:b/>
                <w:bCs/>
              </w:rPr>
              <w:t>SUPOSICIONES/ASUNCIONES:</w:t>
            </w:r>
            <w:r w:rsidRPr="00E855B8">
              <w:rPr>
                <w:rFonts w:ascii="Calibri" w:hAnsi="Calibri" w:cs="Calibri"/>
                <w:i/>
                <w:iCs/>
              </w:rPr>
              <w:t xml:space="preserve"> El cliente tiene acceso al sistema y cuenta con la información del pedido, como el número de pedido o identificador único.</w:t>
            </w:r>
          </w:p>
          <w:p w14:paraId="2516B47E" w14:textId="77777777" w:rsidR="00DD6EDC" w:rsidRPr="00067EAA" w:rsidRDefault="00E855B8" w:rsidP="00E855B8">
            <w:pPr>
              <w:pStyle w:val="Sinespaciado"/>
              <w:spacing w:line="276" w:lineRule="auto"/>
              <w:jc w:val="both"/>
              <w:rPr>
                <w:rFonts w:ascii="Calibri" w:hAnsi="Calibri" w:cs="Calibri"/>
                <w:b/>
              </w:rPr>
            </w:pPr>
            <w:r w:rsidRPr="00E855B8">
              <w:rPr>
                <w:rFonts w:ascii="Calibri" w:hAnsi="Calibri" w:cs="Calibri"/>
                <w:b/>
                <w:bCs/>
              </w:rPr>
              <w:t>RESULTADOS:</w:t>
            </w:r>
            <w:r w:rsidRPr="00E855B8">
              <w:rPr>
                <w:rFonts w:ascii="Calibri" w:hAnsi="Calibri" w:cs="Calibri"/>
                <w:i/>
                <w:iCs/>
              </w:rPr>
              <w:t xml:space="preserve"> El cliente ingresa el número de pedido en el sistema y visualiza los productos específicos incluidos en el pedido, junto con sus cantidades y cualquier otra información relevante, como variantes o atributos de los productos.</w:t>
            </w:r>
            <w:r w:rsidRPr="00E855B8">
              <w:rPr>
                <w:rFonts w:ascii="Calibri" w:hAnsi="Calibri" w:cs="Calibri"/>
                <w:b/>
                <w:bCs/>
              </w:rPr>
              <w:t xml:space="preserve"> </w:t>
            </w:r>
          </w:p>
        </w:tc>
      </w:tr>
      <w:tr w:rsidR="00E855B8" w:rsidRPr="00067EAA" w14:paraId="6C4F2500" w14:textId="77777777" w:rsidTr="00AB56CA">
        <w:trPr>
          <w:trHeight w:val="1674"/>
        </w:trPr>
        <w:tc>
          <w:tcPr>
            <w:tcW w:w="1134" w:type="dxa"/>
            <w:tcBorders>
              <w:bottom w:val="single" w:sz="4" w:space="0" w:color="auto"/>
            </w:tcBorders>
          </w:tcPr>
          <w:p w14:paraId="587263B9" w14:textId="77777777" w:rsidR="00E855B8" w:rsidRPr="00067EAA" w:rsidRDefault="00E855B8" w:rsidP="00E855B8">
            <w:pPr>
              <w:autoSpaceDE w:val="0"/>
              <w:autoSpaceDN w:val="0"/>
              <w:adjustRightInd w:val="0"/>
              <w:rPr>
                <w:rFonts w:ascii="Calibri" w:hAnsi="Calibri" w:cs="Calibri"/>
                <w:i/>
                <w:lang w:eastAsia="es-ES"/>
              </w:rPr>
            </w:pPr>
            <w:r w:rsidRPr="00067EAA">
              <w:rPr>
                <w:rFonts w:ascii="Calibri" w:eastAsia="Arial Unicode MS" w:hAnsi="Calibri" w:cs="Calibri"/>
              </w:rPr>
              <w:t>ES-</w:t>
            </w:r>
            <w:r>
              <w:rPr>
                <w:rFonts w:ascii="Calibri" w:eastAsia="Arial Unicode MS" w:hAnsi="Calibri" w:cs="Calibri"/>
              </w:rPr>
              <w:t>23</w:t>
            </w:r>
            <w:r w:rsidRPr="00067EAA">
              <w:rPr>
                <w:rFonts w:ascii="Calibri" w:eastAsia="Arial Unicode MS" w:hAnsi="Calibri" w:cs="Calibri"/>
              </w:rPr>
              <w:t>.</w:t>
            </w:r>
            <w:r>
              <w:rPr>
                <w:rFonts w:ascii="Calibri" w:eastAsia="Arial Unicode MS" w:hAnsi="Calibri" w:cs="Calibri"/>
              </w:rPr>
              <w:t>3</w:t>
            </w:r>
            <w:r w:rsidRPr="00067EAA">
              <w:rPr>
                <w:rFonts w:ascii="Calibri" w:eastAsia="Arial Unicode MS" w:hAnsi="Calibri" w:cs="Calibri"/>
              </w:rPr>
              <w:t xml:space="preserve">   </w:t>
            </w:r>
          </w:p>
          <w:p w14:paraId="3768A2EC" w14:textId="77777777" w:rsidR="00E855B8" w:rsidRPr="00067EAA" w:rsidRDefault="00E855B8" w:rsidP="00AB56CA">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443F1518" w14:textId="77777777" w:rsidR="00E855B8" w:rsidRPr="00E855B8" w:rsidRDefault="00E855B8" w:rsidP="00E855B8">
            <w:pPr>
              <w:autoSpaceDE w:val="0"/>
              <w:autoSpaceDN w:val="0"/>
              <w:adjustRightInd w:val="0"/>
              <w:rPr>
                <w:rFonts w:ascii="Calibri" w:hAnsi="Calibri" w:cs="Calibri"/>
                <w:i/>
                <w:iCs/>
              </w:rPr>
            </w:pPr>
            <w:r w:rsidRPr="00E855B8">
              <w:rPr>
                <w:rFonts w:ascii="Calibri" w:hAnsi="Calibri" w:cs="Calibri"/>
                <w:b/>
                <w:bCs/>
              </w:rPr>
              <w:t>DESCRIPCIÓN:</w:t>
            </w:r>
            <w:r w:rsidRPr="00E855B8">
              <w:rPr>
                <w:rFonts w:ascii="Calibri" w:hAnsi="Calibri" w:cs="Calibri"/>
                <w:i/>
                <w:iCs/>
              </w:rPr>
              <w:t xml:space="preserve"> Un cliente tiene una consulta sobre la dirección de entrega de su pedido.</w:t>
            </w:r>
          </w:p>
          <w:p w14:paraId="43191FFF" w14:textId="77777777" w:rsidR="00E855B8" w:rsidRPr="00E855B8" w:rsidRDefault="00E855B8" w:rsidP="00E855B8">
            <w:pPr>
              <w:autoSpaceDE w:val="0"/>
              <w:autoSpaceDN w:val="0"/>
              <w:adjustRightInd w:val="0"/>
              <w:rPr>
                <w:rFonts w:ascii="Calibri" w:hAnsi="Calibri" w:cs="Calibri"/>
                <w:i/>
                <w:iCs/>
              </w:rPr>
            </w:pPr>
            <w:r w:rsidRPr="00E855B8">
              <w:rPr>
                <w:rFonts w:ascii="Calibri" w:hAnsi="Calibri" w:cs="Calibri"/>
                <w:b/>
                <w:bCs/>
              </w:rPr>
              <w:t>SUPOSICIONES/ASUNCIONES:</w:t>
            </w:r>
            <w:r w:rsidRPr="00E855B8">
              <w:rPr>
                <w:rFonts w:ascii="Calibri" w:hAnsi="Calibri" w:cs="Calibri"/>
                <w:i/>
                <w:iCs/>
              </w:rPr>
              <w:t xml:space="preserve"> El cliente tiene acceso al sistema y cuenta con la información del pedido, incluyendo el número de pedido.</w:t>
            </w:r>
          </w:p>
          <w:p w14:paraId="35ED5127" w14:textId="77777777" w:rsidR="00E855B8" w:rsidRPr="00626E53" w:rsidRDefault="00E855B8" w:rsidP="00E855B8">
            <w:pPr>
              <w:autoSpaceDE w:val="0"/>
              <w:autoSpaceDN w:val="0"/>
              <w:adjustRightInd w:val="0"/>
              <w:rPr>
                <w:rFonts w:ascii="Calibri" w:hAnsi="Calibri" w:cs="Calibri"/>
                <w:b/>
                <w:bCs/>
              </w:rPr>
            </w:pPr>
            <w:r w:rsidRPr="00E855B8">
              <w:rPr>
                <w:rFonts w:ascii="Calibri" w:hAnsi="Calibri" w:cs="Calibri"/>
                <w:b/>
                <w:bCs/>
              </w:rPr>
              <w:t>RESULTADOS:</w:t>
            </w:r>
            <w:r w:rsidRPr="00E855B8">
              <w:rPr>
                <w:rFonts w:ascii="Calibri" w:hAnsi="Calibri" w:cs="Calibri"/>
                <w:i/>
                <w:iCs/>
              </w:rPr>
              <w:t xml:space="preserve"> El cliente accede al sistema, busca su pedido mediante el número de pedido y verifica la dirección de entrega registrada. En caso de que haya un error o cambio requerido en la dirección, el cliente puede comunicarse con el servicio de atención al cliente para realizar las correcciones necesarias.</w:t>
            </w:r>
          </w:p>
        </w:tc>
      </w:tr>
      <w:tr w:rsidR="00DD6EDC" w:rsidRPr="00067EAA" w14:paraId="6C5776D8" w14:textId="77777777" w:rsidTr="00AB56CA">
        <w:tc>
          <w:tcPr>
            <w:tcW w:w="9658" w:type="dxa"/>
            <w:gridSpan w:val="4"/>
          </w:tcPr>
          <w:p w14:paraId="334B570E" w14:textId="77777777" w:rsidR="00DD6EDC" w:rsidRPr="00AA6009" w:rsidRDefault="00DD6EDC" w:rsidP="00AB56CA">
            <w:pPr>
              <w:rPr>
                <w:rFonts w:ascii="Calibri" w:hAnsi="Calibri" w:cs="Calibri"/>
                <w:b/>
              </w:rPr>
            </w:pPr>
            <w:r w:rsidRPr="00067EAA">
              <w:rPr>
                <w:rFonts w:ascii="Calibri" w:hAnsi="Calibri" w:cs="Calibri"/>
                <w:b/>
              </w:rPr>
              <w:t xml:space="preserve">REQUERIMIENTOS ESPECIALES </w:t>
            </w:r>
            <w:r w:rsidR="00CF0CE2">
              <w:rPr>
                <w:rFonts w:ascii="Calibri" w:hAnsi="Calibri" w:cs="Calibri"/>
                <w:b/>
              </w:rPr>
              <w:t>–</w:t>
            </w:r>
            <w:r w:rsidRPr="00067EAA">
              <w:rPr>
                <w:rFonts w:ascii="Calibri" w:hAnsi="Calibri" w:cs="Calibri"/>
                <w:b/>
              </w:rPr>
              <w:t xml:space="preserve"> REGLAS DEL NEGOCIO Y DEL SISTEMA:</w:t>
            </w:r>
          </w:p>
        </w:tc>
      </w:tr>
      <w:tr w:rsidR="00DD6EDC" w:rsidRPr="00067EAA" w14:paraId="62768EC8" w14:textId="77777777" w:rsidTr="00AB56CA">
        <w:trPr>
          <w:trHeight w:val="259"/>
        </w:trPr>
        <w:tc>
          <w:tcPr>
            <w:tcW w:w="9658" w:type="dxa"/>
            <w:gridSpan w:val="4"/>
          </w:tcPr>
          <w:p w14:paraId="72773699" w14:textId="77777777" w:rsidR="00DD6EDC" w:rsidRPr="00AA6009" w:rsidRDefault="00DD6EDC" w:rsidP="00AB56CA">
            <w:pPr>
              <w:rPr>
                <w:rFonts w:ascii="Calibri" w:hAnsi="Calibri" w:cs="Calibri"/>
                <w:b/>
              </w:rPr>
            </w:pPr>
            <w:r w:rsidRPr="00067EAA">
              <w:rPr>
                <w:rFonts w:ascii="Calibri" w:hAnsi="Calibri" w:cs="Calibri"/>
                <w:b/>
              </w:rPr>
              <w:t>RIESGOS:</w:t>
            </w:r>
          </w:p>
        </w:tc>
      </w:tr>
      <w:tr w:rsidR="00DD6EDC" w:rsidRPr="00067EAA" w14:paraId="1D161E31" w14:textId="77777777" w:rsidTr="00AB56CA">
        <w:trPr>
          <w:trHeight w:val="377"/>
        </w:trPr>
        <w:tc>
          <w:tcPr>
            <w:tcW w:w="9658" w:type="dxa"/>
            <w:gridSpan w:val="4"/>
          </w:tcPr>
          <w:p w14:paraId="79506A97" w14:textId="77777777" w:rsidR="00DD6EDC" w:rsidRPr="00067EAA" w:rsidRDefault="00DD6EDC" w:rsidP="00AB56CA">
            <w:pPr>
              <w:rPr>
                <w:rFonts w:ascii="Calibri" w:hAnsi="Calibri" w:cs="Calibri"/>
                <w:b/>
              </w:rPr>
            </w:pPr>
            <w:r w:rsidRPr="00067EAA">
              <w:rPr>
                <w:rFonts w:ascii="Calibri" w:hAnsi="Calibri" w:cs="Calibri"/>
                <w:b/>
              </w:rPr>
              <w:t>PROTOTIPO EXPLORATORIO</w:t>
            </w:r>
          </w:p>
        </w:tc>
      </w:tr>
    </w:tbl>
    <w:p w14:paraId="7490F0AD" w14:textId="77777777" w:rsidR="00DD6EDC" w:rsidRDefault="00DD6EDC" w:rsidP="00117FBE">
      <w:pPr>
        <w:jc w:val="both"/>
        <w:rPr>
          <w:rFonts w:ascii="Calibri" w:hAnsi="Calibri" w:cs="Book Antiqua"/>
          <w:i/>
          <w:color w:val="595959"/>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D6EDC" w:rsidRPr="00067EAA" w14:paraId="6FAA6AED" w14:textId="77777777" w:rsidTr="00AB56CA">
        <w:trPr>
          <w:tblHeader/>
        </w:trPr>
        <w:tc>
          <w:tcPr>
            <w:tcW w:w="4903" w:type="dxa"/>
            <w:gridSpan w:val="2"/>
            <w:shd w:val="clear" w:color="auto" w:fill="D9D9D9"/>
          </w:tcPr>
          <w:p w14:paraId="776E037F" w14:textId="77777777" w:rsidR="00DD6EDC" w:rsidRPr="00067EAA" w:rsidRDefault="00DD6EDC" w:rsidP="00AB56CA">
            <w:pPr>
              <w:rPr>
                <w:rFonts w:ascii="Calibri" w:hAnsi="Calibri" w:cs="Calibri"/>
                <w:b/>
              </w:rPr>
            </w:pPr>
            <w:r w:rsidRPr="00067EAA">
              <w:rPr>
                <w:rFonts w:ascii="Calibri" w:hAnsi="Calibri" w:cs="Calibri"/>
                <w:b/>
              </w:rPr>
              <w:t>IDENTIFICADOR CASO DE USO:</w:t>
            </w:r>
          </w:p>
          <w:p w14:paraId="528919A5" w14:textId="77777777" w:rsidR="00DD6EDC" w:rsidRPr="00067EAA" w:rsidRDefault="00DD6EDC" w:rsidP="00AB56CA">
            <w:pPr>
              <w:rPr>
                <w:rFonts w:ascii="Calibri" w:hAnsi="Calibri" w:cs="Calibri"/>
                <w:b/>
              </w:rPr>
            </w:pPr>
            <w:r w:rsidRPr="00067EAA">
              <w:rPr>
                <w:rFonts w:ascii="Calibri" w:hAnsi="Calibri" w:cs="Calibri"/>
                <w:b/>
              </w:rPr>
              <w:t>CU-</w:t>
            </w:r>
            <w:r>
              <w:rPr>
                <w:rFonts w:ascii="Calibri" w:hAnsi="Calibri" w:cs="Calibri"/>
                <w:b/>
              </w:rPr>
              <w:t>24</w:t>
            </w:r>
          </w:p>
        </w:tc>
        <w:tc>
          <w:tcPr>
            <w:tcW w:w="4755" w:type="dxa"/>
            <w:gridSpan w:val="2"/>
            <w:shd w:val="clear" w:color="auto" w:fill="D9D9D9"/>
          </w:tcPr>
          <w:p w14:paraId="70A9A82E" w14:textId="77777777" w:rsidR="00DD6EDC" w:rsidRPr="00067EAA" w:rsidRDefault="00DD6EDC" w:rsidP="00AB56CA">
            <w:pPr>
              <w:rPr>
                <w:rFonts w:ascii="Calibri" w:hAnsi="Calibri" w:cs="Calibri"/>
                <w:b/>
              </w:rPr>
            </w:pPr>
            <w:r w:rsidRPr="00067EAA">
              <w:rPr>
                <w:rFonts w:ascii="Calibri" w:hAnsi="Calibri" w:cs="Calibri"/>
                <w:b/>
              </w:rPr>
              <w:t>NOMBRE:</w:t>
            </w:r>
          </w:p>
          <w:p w14:paraId="37A5D35D" w14:textId="77777777" w:rsidR="00DD6EDC" w:rsidRPr="00067EAA" w:rsidRDefault="009E6549" w:rsidP="00AB56CA">
            <w:pPr>
              <w:rPr>
                <w:rFonts w:ascii="Calibri" w:hAnsi="Calibri" w:cs="Calibri"/>
                <w:b/>
              </w:rPr>
            </w:pPr>
            <w:r w:rsidRPr="004226D4">
              <w:rPr>
                <w:rFonts w:ascii="Calibri" w:hAnsi="Calibri" w:cs="Calibri"/>
              </w:rPr>
              <w:t>Consultar disponibilidad de transporte en el sistema</w:t>
            </w:r>
            <w:r w:rsidRPr="00067EAA">
              <w:rPr>
                <w:rFonts w:ascii="Calibri" w:hAnsi="Calibri" w:cs="Calibri"/>
                <w:b/>
              </w:rPr>
              <w:t xml:space="preserve"> </w:t>
            </w:r>
          </w:p>
        </w:tc>
      </w:tr>
      <w:tr w:rsidR="00DD6EDC" w:rsidRPr="00067EAA" w14:paraId="0C1EE68A" w14:textId="77777777" w:rsidTr="00AB56CA">
        <w:tc>
          <w:tcPr>
            <w:tcW w:w="6485" w:type="dxa"/>
            <w:gridSpan w:val="3"/>
          </w:tcPr>
          <w:p w14:paraId="77D5059F" w14:textId="77777777" w:rsidR="00DD6EDC" w:rsidRPr="00067EAA" w:rsidRDefault="00DD6EDC" w:rsidP="00AB56CA">
            <w:pPr>
              <w:rPr>
                <w:rFonts w:ascii="Calibri" w:hAnsi="Calibri" w:cs="Calibri"/>
                <w:b/>
              </w:rPr>
            </w:pPr>
            <w:r w:rsidRPr="00067EAA">
              <w:rPr>
                <w:rFonts w:ascii="Calibri" w:hAnsi="Calibri" w:cs="Calibri"/>
                <w:b/>
              </w:rPr>
              <w:t>COMPLEJIDAD:</w:t>
            </w:r>
          </w:p>
          <w:p w14:paraId="4245AAF5" w14:textId="77777777" w:rsidR="00DD6EDC" w:rsidRPr="00067EAA" w:rsidRDefault="00DD6EDC" w:rsidP="00AB56CA">
            <w:pPr>
              <w:jc w:val="both"/>
              <w:rPr>
                <w:rFonts w:ascii="Calibri" w:hAnsi="Calibri" w:cs="Calibri"/>
                <w:b/>
              </w:rPr>
            </w:pPr>
            <w:r w:rsidRPr="00067EAA">
              <w:rPr>
                <w:rFonts w:ascii="Calibri" w:eastAsia="Arial Unicode MS" w:hAnsi="Calibri" w:cs="Calibri"/>
                <w:iCs/>
              </w:rPr>
              <w:t xml:space="preserve">Media </w:t>
            </w:r>
          </w:p>
        </w:tc>
        <w:tc>
          <w:tcPr>
            <w:tcW w:w="3173" w:type="dxa"/>
          </w:tcPr>
          <w:p w14:paraId="05BC5F23" w14:textId="77777777" w:rsidR="00DD6EDC" w:rsidRPr="00067EAA" w:rsidRDefault="00DD6EDC" w:rsidP="00AB56CA">
            <w:pPr>
              <w:rPr>
                <w:rFonts w:ascii="Calibri" w:hAnsi="Calibri" w:cs="Calibri"/>
                <w:b/>
              </w:rPr>
            </w:pPr>
            <w:r w:rsidRPr="00067EAA">
              <w:rPr>
                <w:rFonts w:ascii="Calibri" w:hAnsi="Calibri" w:cs="Calibri"/>
                <w:b/>
              </w:rPr>
              <w:t>PRIORIDAD:</w:t>
            </w:r>
          </w:p>
          <w:p w14:paraId="269A64EF" w14:textId="77777777" w:rsidR="00DD6EDC" w:rsidRPr="00067EAA" w:rsidRDefault="00DD6EDC" w:rsidP="00AB56CA">
            <w:pPr>
              <w:rPr>
                <w:rFonts w:ascii="Calibri" w:hAnsi="Calibri" w:cs="Calibri"/>
                <w:b/>
              </w:rPr>
            </w:pPr>
            <w:r w:rsidRPr="00067EAA">
              <w:rPr>
                <w:rFonts w:ascii="Calibri" w:eastAsia="Arial Unicode MS" w:hAnsi="Calibri" w:cs="Calibri"/>
                <w:iCs/>
              </w:rPr>
              <w:t xml:space="preserve">Alta </w:t>
            </w:r>
          </w:p>
        </w:tc>
      </w:tr>
      <w:tr w:rsidR="00DD6EDC" w:rsidRPr="00067EAA" w14:paraId="01DE23A2" w14:textId="77777777" w:rsidTr="00AB56CA">
        <w:tc>
          <w:tcPr>
            <w:tcW w:w="9658" w:type="dxa"/>
            <w:gridSpan w:val="4"/>
          </w:tcPr>
          <w:p w14:paraId="187EFB13" w14:textId="77777777" w:rsidR="00DD6EDC" w:rsidRPr="00067EAA" w:rsidRDefault="00DD6EDC" w:rsidP="00AB56CA">
            <w:pPr>
              <w:rPr>
                <w:rFonts w:ascii="Calibri" w:hAnsi="Calibri" w:cs="Calibri"/>
                <w:b/>
              </w:rPr>
            </w:pPr>
            <w:r w:rsidRPr="00067EAA">
              <w:rPr>
                <w:rFonts w:ascii="Calibri" w:hAnsi="Calibri" w:cs="Calibri"/>
                <w:b/>
              </w:rPr>
              <w:t>REQUERIMIENTO FUNCIONAL ASOCIADO:</w:t>
            </w:r>
          </w:p>
          <w:p w14:paraId="5A72D18E" w14:textId="77777777" w:rsidR="00DD6EDC" w:rsidRPr="00067EAA" w:rsidRDefault="00D2126C" w:rsidP="00AB56CA">
            <w:pPr>
              <w:jc w:val="both"/>
              <w:rPr>
                <w:rFonts w:ascii="Calibri" w:hAnsi="Calibri" w:cs="Calibri"/>
                <w:i/>
                <w:lang w:eastAsia="es-ES"/>
              </w:rPr>
            </w:pPr>
            <w:r>
              <w:rPr>
                <w:rFonts w:ascii="Calibri" w:hAnsi="Calibri" w:cs="Calibri"/>
                <w:i/>
                <w:lang w:eastAsia="es-ES"/>
              </w:rPr>
              <w:t>RF-15, FR-17</w:t>
            </w:r>
          </w:p>
        </w:tc>
      </w:tr>
      <w:tr w:rsidR="00DD6EDC" w:rsidRPr="00067EAA" w14:paraId="7FFC6C1D" w14:textId="77777777" w:rsidTr="00AB56CA">
        <w:tc>
          <w:tcPr>
            <w:tcW w:w="9658" w:type="dxa"/>
            <w:gridSpan w:val="4"/>
          </w:tcPr>
          <w:p w14:paraId="4209B8AC" w14:textId="77777777" w:rsidR="00DD6EDC" w:rsidRPr="00067EAA" w:rsidRDefault="00DD6EDC" w:rsidP="00AB56CA">
            <w:pPr>
              <w:rPr>
                <w:rFonts w:ascii="Calibri" w:hAnsi="Calibri" w:cs="Calibri"/>
                <w:b/>
              </w:rPr>
            </w:pPr>
            <w:r w:rsidRPr="00067EAA">
              <w:rPr>
                <w:rFonts w:ascii="Calibri" w:hAnsi="Calibri" w:cs="Calibri"/>
                <w:b/>
              </w:rPr>
              <w:t>ACTORES:</w:t>
            </w:r>
          </w:p>
          <w:p w14:paraId="09FE6885" w14:textId="77777777" w:rsidR="00DD6EDC" w:rsidRPr="00067EAA" w:rsidRDefault="00CF0CE2" w:rsidP="00AB56CA">
            <w:pPr>
              <w:rPr>
                <w:rFonts w:ascii="Calibri" w:hAnsi="Calibri" w:cs="Calibri"/>
                <w:i/>
              </w:rPr>
            </w:pPr>
            <w:r>
              <w:rPr>
                <w:rFonts w:ascii="Calibri" w:hAnsi="Calibri" w:cs="Calibri"/>
                <w:i/>
              </w:rPr>
              <w:t xml:space="preserve">Sistema de inventarios, Bodega </w:t>
            </w:r>
          </w:p>
        </w:tc>
      </w:tr>
      <w:tr w:rsidR="00DD6EDC" w:rsidRPr="00067EAA" w14:paraId="25537AB9" w14:textId="77777777" w:rsidTr="00AB56CA">
        <w:tc>
          <w:tcPr>
            <w:tcW w:w="9658" w:type="dxa"/>
            <w:gridSpan w:val="4"/>
          </w:tcPr>
          <w:p w14:paraId="11CC7E69" w14:textId="77777777" w:rsidR="00DD6EDC" w:rsidRPr="00067EAA" w:rsidRDefault="00DD6EDC" w:rsidP="00AB56CA">
            <w:pPr>
              <w:rPr>
                <w:rFonts w:ascii="Calibri" w:hAnsi="Calibri" w:cs="Calibri"/>
                <w:b/>
              </w:rPr>
            </w:pPr>
            <w:r w:rsidRPr="00067EAA">
              <w:rPr>
                <w:rFonts w:ascii="Calibri" w:hAnsi="Calibri" w:cs="Calibri"/>
                <w:b/>
              </w:rPr>
              <w:t>CASOS DE USO ASOCIADOS:</w:t>
            </w:r>
          </w:p>
          <w:p w14:paraId="6D1A4EF2" w14:textId="77777777" w:rsidR="00DD6EDC" w:rsidRPr="00CF0CE2" w:rsidRDefault="00CF0CE2" w:rsidP="00CF0CE2">
            <w:pPr>
              <w:pStyle w:val="Sinespaciado"/>
              <w:numPr>
                <w:ilvl w:val="0"/>
                <w:numId w:val="158"/>
              </w:numPr>
              <w:jc w:val="both"/>
              <w:rPr>
                <w:rFonts w:ascii="Calibri" w:hAnsi="Calibri" w:cs="Calibri"/>
                <w:bCs/>
              </w:rPr>
            </w:pPr>
            <w:r w:rsidRPr="00CF0CE2">
              <w:rPr>
                <w:rFonts w:ascii="Calibri" w:hAnsi="Calibri" w:cs="Calibri"/>
                <w:bCs/>
              </w:rPr>
              <w:t>CU-16</w:t>
            </w:r>
          </w:p>
        </w:tc>
      </w:tr>
      <w:tr w:rsidR="00DD6EDC" w:rsidRPr="00067EAA" w14:paraId="6A09693A" w14:textId="77777777" w:rsidTr="00AB56CA">
        <w:tc>
          <w:tcPr>
            <w:tcW w:w="9658" w:type="dxa"/>
            <w:gridSpan w:val="4"/>
          </w:tcPr>
          <w:p w14:paraId="0E97D8C3" w14:textId="77777777" w:rsidR="00DD6EDC" w:rsidRPr="00067EAA" w:rsidRDefault="00DD6EDC" w:rsidP="00AB56CA">
            <w:pPr>
              <w:rPr>
                <w:rFonts w:ascii="Calibri" w:hAnsi="Calibri" w:cs="Calibri"/>
                <w:lang w:eastAsia="es-ES"/>
              </w:rPr>
            </w:pPr>
            <w:r w:rsidRPr="00067EAA">
              <w:rPr>
                <w:rFonts w:ascii="Calibri" w:hAnsi="Calibri" w:cs="Calibri"/>
                <w:b/>
              </w:rPr>
              <w:t>DESCRIPCIÓN:</w:t>
            </w:r>
          </w:p>
          <w:p w14:paraId="7263643D" w14:textId="77777777" w:rsidR="00DD6EDC" w:rsidRPr="00E855B8" w:rsidRDefault="00E855B8" w:rsidP="00AB56CA">
            <w:pPr>
              <w:jc w:val="both"/>
              <w:rPr>
                <w:rFonts w:ascii="Calibri" w:hAnsi="Calibri" w:cs="Calibri"/>
                <w:bCs/>
                <w:i/>
                <w:iCs/>
              </w:rPr>
            </w:pPr>
            <w:r>
              <w:rPr>
                <w:rFonts w:ascii="Calibri" w:hAnsi="Calibri" w:cs="Calibri"/>
                <w:bCs/>
                <w:i/>
                <w:iCs/>
              </w:rPr>
              <w:t>P</w:t>
            </w:r>
            <w:r w:rsidRPr="00E855B8">
              <w:rPr>
                <w:rFonts w:ascii="Calibri" w:hAnsi="Calibri" w:cs="Calibri"/>
                <w:bCs/>
                <w:i/>
                <w:iCs/>
              </w:rPr>
              <w:t xml:space="preserve">ermite </w:t>
            </w:r>
            <w:r w:rsidR="00C977A4">
              <w:rPr>
                <w:rFonts w:ascii="Calibri" w:hAnsi="Calibri" w:cs="Calibri"/>
                <w:bCs/>
                <w:i/>
                <w:iCs/>
              </w:rPr>
              <w:t xml:space="preserve">al </w:t>
            </w:r>
            <w:r w:rsidR="00C977A4" w:rsidRPr="00E855B8">
              <w:rPr>
                <w:rFonts w:ascii="Calibri" w:hAnsi="Calibri" w:cs="Calibri"/>
                <w:bCs/>
                <w:i/>
                <w:iCs/>
              </w:rPr>
              <w:t>usuario</w:t>
            </w:r>
            <w:r w:rsidR="00C977A4">
              <w:rPr>
                <w:rFonts w:ascii="Calibri" w:hAnsi="Calibri" w:cs="Calibri"/>
                <w:bCs/>
                <w:i/>
                <w:iCs/>
              </w:rPr>
              <w:t xml:space="preserve"> administrador </w:t>
            </w:r>
            <w:r w:rsidR="00C977A4" w:rsidRPr="00E855B8">
              <w:rPr>
                <w:rFonts w:ascii="Calibri" w:hAnsi="Calibri" w:cs="Calibri"/>
                <w:bCs/>
                <w:i/>
                <w:iCs/>
              </w:rPr>
              <w:t>verificar</w:t>
            </w:r>
            <w:r w:rsidRPr="00E855B8">
              <w:rPr>
                <w:rFonts w:ascii="Calibri" w:hAnsi="Calibri" w:cs="Calibri"/>
                <w:bCs/>
                <w:i/>
                <w:iCs/>
              </w:rPr>
              <w:t xml:space="preserve"> la disponibilidad de vehículos o medios de transporte en un sistema específico.</w:t>
            </w:r>
          </w:p>
        </w:tc>
      </w:tr>
      <w:tr w:rsidR="00DD6EDC" w:rsidRPr="00067EAA" w14:paraId="4EAABB5F" w14:textId="77777777" w:rsidTr="00AB56CA">
        <w:tc>
          <w:tcPr>
            <w:tcW w:w="9658" w:type="dxa"/>
            <w:gridSpan w:val="4"/>
            <w:tcBorders>
              <w:bottom w:val="single" w:sz="4" w:space="0" w:color="auto"/>
            </w:tcBorders>
          </w:tcPr>
          <w:p w14:paraId="0616B3A9" w14:textId="77777777" w:rsidR="00DD6EDC" w:rsidRPr="00067EAA" w:rsidRDefault="00DD6EDC" w:rsidP="00AB56CA">
            <w:pPr>
              <w:rPr>
                <w:rFonts w:ascii="Calibri" w:hAnsi="Calibri" w:cs="Calibri"/>
                <w:b/>
              </w:rPr>
            </w:pPr>
            <w:r w:rsidRPr="00067EAA">
              <w:rPr>
                <w:rFonts w:ascii="Calibri" w:hAnsi="Calibri" w:cs="Calibri"/>
                <w:b/>
              </w:rPr>
              <w:t>NOTAS:</w:t>
            </w:r>
          </w:p>
          <w:p w14:paraId="2FF708DA" w14:textId="77777777" w:rsidR="00E855B8" w:rsidRDefault="00C977A4" w:rsidP="00AB56CA">
            <w:pPr>
              <w:numPr>
                <w:ilvl w:val="0"/>
                <w:numId w:val="66"/>
              </w:numPr>
              <w:rPr>
                <w:rFonts w:ascii="Calibri" w:hAnsi="Calibri" w:cs="Calibri"/>
                <w:i/>
              </w:rPr>
            </w:pPr>
            <w:r w:rsidRPr="00C977A4">
              <w:rPr>
                <w:rFonts w:ascii="Calibri" w:hAnsi="Calibri" w:cs="Calibri"/>
                <w:i/>
              </w:rPr>
              <w:lastRenderedPageBreak/>
              <w:t>Actualización en tiempo real</w:t>
            </w:r>
          </w:p>
          <w:p w14:paraId="331B5E59" w14:textId="77777777" w:rsidR="00C977A4" w:rsidRDefault="00C977A4" w:rsidP="00AB56CA">
            <w:pPr>
              <w:numPr>
                <w:ilvl w:val="0"/>
                <w:numId w:val="66"/>
              </w:numPr>
              <w:rPr>
                <w:rFonts w:ascii="Calibri" w:hAnsi="Calibri" w:cs="Calibri"/>
                <w:i/>
              </w:rPr>
            </w:pPr>
            <w:r w:rsidRPr="00C977A4">
              <w:rPr>
                <w:rFonts w:ascii="Calibri" w:hAnsi="Calibri" w:cs="Calibri"/>
                <w:i/>
              </w:rPr>
              <w:t>Registro y seguimiento de vehículos</w:t>
            </w:r>
          </w:p>
          <w:p w14:paraId="3BFF5D4A" w14:textId="77777777" w:rsidR="00C977A4" w:rsidRPr="00067EAA" w:rsidRDefault="00C977A4" w:rsidP="00AB56CA">
            <w:pPr>
              <w:numPr>
                <w:ilvl w:val="0"/>
                <w:numId w:val="66"/>
              </w:numPr>
              <w:rPr>
                <w:rFonts w:ascii="Calibri" w:hAnsi="Calibri" w:cs="Calibri"/>
                <w:i/>
              </w:rPr>
            </w:pPr>
            <w:r w:rsidRPr="00C977A4">
              <w:rPr>
                <w:rFonts w:ascii="Calibri" w:hAnsi="Calibri" w:cs="Calibri"/>
                <w:i/>
              </w:rPr>
              <w:t>Sincronización con otros sistemas</w:t>
            </w:r>
          </w:p>
        </w:tc>
      </w:tr>
      <w:tr w:rsidR="00DD6EDC" w:rsidRPr="00067EAA" w14:paraId="48A548AD" w14:textId="77777777" w:rsidTr="00AB56CA">
        <w:tc>
          <w:tcPr>
            <w:tcW w:w="9658" w:type="dxa"/>
            <w:gridSpan w:val="4"/>
            <w:tcBorders>
              <w:bottom w:val="single" w:sz="4" w:space="0" w:color="auto"/>
            </w:tcBorders>
          </w:tcPr>
          <w:p w14:paraId="06E2FD0A" w14:textId="77777777" w:rsidR="00DD6EDC" w:rsidRPr="00067EAA" w:rsidRDefault="00DD6EDC" w:rsidP="00AB56CA">
            <w:pPr>
              <w:rPr>
                <w:rFonts w:ascii="Calibri" w:eastAsia="Arial Unicode MS" w:hAnsi="Calibri" w:cs="Calibri"/>
                <w:i/>
              </w:rPr>
            </w:pPr>
            <w:r w:rsidRPr="00067EAA">
              <w:rPr>
                <w:rFonts w:ascii="Calibri" w:hAnsi="Calibri" w:cs="Calibri"/>
                <w:b/>
              </w:rPr>
              <w:lastRenderedPageBreak/>
              <w:t xml:space="preserve">CRITERIOS DE ACEPTACIÓN: </w:t>
            </w:r>
          </w:p>
          <w:p w14:paraId="4D120DB9" w14:textId="77777777" w:rsidR="00DD6EDC" w:rsidRPr="00067EAA" w:rsidRDefault="00E855B8" w:rsidP="00E855B8">
            <w:pPr>
              <w:pStyle w:val="Sinespaciado"/>
              <w:spacing w:line="276" w:lineRule="auto"/>
              <w:jc w:val="both"/>
              <w:rPr>
                <w:rFonts w:ascii="Calibri" w:hAnsi="Calibri" w:cs="Calibri"/>
                <w:b/>
              </w:rPr>
            </w:pPr>
            <w:r w:rsidRPr="00AF5957">
              <w:rPr>
                <w:rFonts w:ascii="Calibri" w:hAnsi="Calibri" w:cs="Calibri"/>
                <w:bCs/>
                <w:i/>
                <w:iCs/>
              </w:rPr>
              <w:t xml:space="preserve">El permiso de acceso al aplicativo es </w:t>
            </w:r>
            <w:r>
              <w:rPr>
                <w:rFonts w:ascii="Calibri" w:hAnsi="Calibri" w:cs="Calibri"/>
                <w:bCs/>
                <w:i/>
                <w:iCs/>
              </w:rPr>
              <w:t xml:space="preserve">consultado </w:t>
            </w:r>
            <w:r w:rsidRPr="00AF5957">
              <w:rPr>
                <w:rFonts w:ascii="Calibri" w:hAnsi="Calibri" w:cs="Calibri"/>
                <w:bCs/>
                <w:i/>
                <w:iCs/>
              </w:rPr>
              <w:t>exitosamente</w:t>
            </w:r>
            <w:r>
              <w:rPr>
                <w:rFonts w:ascii="Calibri" w:hAnsi="Calibri" w:cs="Calibri"/>
                <w:bCs/>
                <w:i/>
                <w:iCs/>
              </w:rPr>
              <w:t xml:space="preserve"> </w:t>
            </w:r>
            <w:r w:rsidRPr="00AF5957">
              <w:rPr>
                <w:rFonts w:ascii="Calibri" w:hAnsi="Calibri" w:cs="Calibri"/>
                <w:bCs/>
                <w:i/>
                <w:iCs/>
              </w:rPr>
              <w:t>del aplicativo.</w:t>
            </w:r>
          </w:p>
        </w:tc>
      </w:tr>
      <w:tr w:rsidR="00DD6EDC" w:rsidRPr="00067EAA" w14:paraId="7F558136" w14:textId="77777777" w:rsidTr="00AB56CA">
        <w:trPr>
          <w:trHeight w:val="345"/>
        </w:trPr>
        <w:tc>
          <w:tcPr>
            <w:tcW w:w="9658" w:type="dxa"/>
            <w:gridSpan w:val="4"/>
            <w:tcBorders>
              <w:bottom w:val="single" w:sz="4" w:space="0" w:color="auto"/>
            </w:tcBorders>
            <w:shd w:val="clear" w:color="auto" w:fill="D9D9D9"/>
          </w:tcPr>
          <w:p w14:paraId="07E1DFDB" w14:textId="77777777" w:rsidR="00DD6EDC" w:rsidRPr="00067EAA" w:rsidRDefault="00DD6EDC" w:rsidP="00AB56CA">
            <w:pPr>
              <w:autoSpaceDE w:val="0"/>
              <w:autoSpaceDN w:val="0"/>
              <w:adjustRightInd w:val="0"/>
              <w:rPr>
                <w:rFonts w:ascii="Calibri" w:hAnsi="Calibri" w:cs="Calibri"/>
                <w:b/>
              </w:rPr>
            </w:pPr>
            <w:r w:rsidRPr="00067EAA">
              <w:rPr>
                <w:rFonts w:ascii="Calibri" w:hAnsi="Calibri" w:cs="Calibri"/>
                <w:b/>
              </w:rPr>
              <w:t xml:space="preserve">ESCENARIOS: </w:t>
            </w:r>
          </w:p>
        </w:tc>
      </w:tr>
      <w:tr w:rsidR="00DD6EDC" w:rsidRPr="00067EAA" w14:paraId="152EFE5F" w14:textId="77777777" w:rsidTr="00AB56CA">
        <w:trPr>
          <w:trHeight w:val="1674"/>
        </w:trPr>
        <w:tc>
          <w:tcPr>
            <w:tcW w:w="1134" w:type="dxa"/>
            <w:tcBorders>
              <w:bottom w:val="single" w:sz="4" w:space="0" w:color="auto"/>
            </w:tcBorders>
          </w:tcPr>
          <w:p w14:paraId="0E4AFEB7"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C977A4">
              <w:rPr>
                <w:rFonts w:ascii="Calibri" w:eastAsia="Arial Unicode MS" w:hAnsi="Calibri" w:cs="Calibri"/>
              </w:rPr>
              <w:t>24</w:t>
            </w:r>
            <w:r w:rsidRPr="00067EAA">
              <w:rPr>
                <w:rFonts w:ascii="Calibri" w:eastAsia="Arial Unicode MS" w:hAnsi="Calibri" w:cs="Calibri"/>
              </w:rPr>
              <w:t xml:space="preserve">.1    </w:t>
            </w:r>
          </w:p>
          <w:p w14:paraId="6E1A5CF6"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046D4933" w14:textId="77777777" w:rsidR="00C977A4" w:rsidRPr="00C977A4" w:rsidRDefault="00C977A4" w:rsidP="00C977A4">
            <w:pPr>
              <w:autoSpaceDE w:val="0"/>
              <w:autoSpaceDN w:val="0"/>
              <w:adjustRightInd w:val="0"/>
              <w:rPr>
                <w:rFonts w:ascii="Calibri" w:hAnsi="Calibri" w:cs="Calibri"/>
                <w:i/>
                <w:iCs/>
              </w:rPr>
            </w:pPr>
            <w:r w:rsidRPr="00C977A4">
              <w:rPr>
                <w:rFonts w:ascii="Calibri" w:hAnsi="Calibri" w:cs="Calibri"/>
                <w:b/>
                <w:bCs/>
              </w:rPr>
              <w:t>DESCRIPCIÓN:</w:t>
            </w:r>
            <w:r w:rsidRPr="00C977A4">
              <w:rPr>
                <w:rFonts w:ascii="Calibri" w:hAnsi="Calibri" w:cs="Calibri"/>
                <w:i/>
                <w:iCs/>
              </w:rPr>
              <w:t xml:space="preserve"> Un usuario desea consultar la disponibilidad de vehículos de transporte para un viaje programado.</w:t>
            </w:r>
          </w:p>
          <w:p w14:paraId="6F9DD881" w14:textId="77777777" w:rsidR="00C977A4" w:rsidRPr="00C977A4" w:rsidRDefault="00C977A4" w:rsidP="00C977A4">
            <w:pPr>
              <w:autoSpaceDE w:val="0"/>
              <w:autoSpaceDN w:val="0"/>
              <w:adjustRightInd w:val="0"/>
              <w:rPr>
                <w:rFonts w:ascii="Calibri" w:hAnsi="Calibri" w:cs="Calibri"/>
                <w:i/>
                <w:iCs/>
              </w:rPr>
            </w:pPr>
            <w:r w:rsidRPr="00C977A4">
              <w:rPr>
                <w:rFonts w:ascii="Calibri" w:hAnsi="Calibri" w:cs="Calibri"/>
                <w:b/>
                <w:bCs/>
              </w:rPr>
              <w:t>SUPOSICIONES/ASUNCIONES:</w:t>
            </w:r>
            <w:r w:rsidRPr="00C977A4">
              <w:rPr>
                <w:rFonts w:ascii="Calibri" w:hAnsi="Calibri" w:cs="Calibri"/>
                <w:i/>
                <w:iCs/>
              </w:rPr>
              <w:t xml:space="preserve"> El usuario tiene acceso al sistema y cuenta con la información necesaria, como la fecha, el origen y el destino del viaje.</w:t>
            </w:r>
          </w:p>
          <w:p w14:paraId="1587C8CC" w14:textId="77777777" w:rsidR="00DD6EDC" w:rsidRPr="00C977A4" w:rsidRDefault="00C977A4" w:rsidP="00C977A4">
            <w:pPr>
              <w:pStyle w:val="Sinespaciado"/>
              <w:spacing w:line="276" w:lineRule="auto"/>
              <w:jc w:val="both"/>
              <w:rPr>
                <w:rFonts w:ascii="Calibri" w:hAnsi="Calibri" w:cs="Calibri"/>
                <w:i/>
                <w:iCs/>
              </w:rPr>
            </w:pPr>
            <w:r w:rsidRPr="00C977A4">
              <w:rPr>
                <w:rFonts w:ascii="Calibri" w:hAnsi="Calibri" w:cs="Calibri"/>
                <w:b/>
                <w:bCs/>
              </w:rPr>
              <w:t>RESULTADOS:</w:t>
            </w:r>
            <w:r w:rsidRPr="00C977A4">
              <w:rPr>
                <w:rFonts w:ascii="Calibri" w:hAnsi="Calibri" w:cs="Calibri"/>
                <w:i/>
                <w:iCs/>
              </w:rPr>
              <w:t xml:space="preserve"> El usuario ingresa los detalles del viaje en el sistema y obtiene una lista de vehículos disponibles que se ajustan a los criterios de búsqueda, incluyendo información como tipo de vehículo, capacidad, horarios y tarifas.</w:t>
            </w:r>
          </w:p>
        </w:tc>
      </w:tr>
      <w:tr w:rsidR="00DD6EDC" w:rsidRPr="00067EAA" w14:paraId="07883E7F" w14:textId="77777777" w:rsidTr="00AB56CA">
        <w:trPr>
          <w:trHeight w:val="1674"/>
        </w:trPr>
        <w:tc>
          <w:tcPr>
            <w:tcW w:w="1134" w:type="dxa"/>
            <w:tcBorders>
              <w:bottom w:val="single" w:sz="4" w:space="0" w:color="auto"/>
            </w:tcBorders>
          </w:tcPr>
          <w:p w14:paraId="46E14832"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C977A4">
              <w:rPr>
                <w:rFonts w:ascii="Calibri" w:eastAsia="Arial Unicode MS" w:hAnsi="Calibri" w:cs="Calibri"/>
              </w:rPr>
              <w:t>24</w:t>
            </w:r>
            <w:r w:rsidRPr="00067EAA">
              <w:rPr>
                <w:rFonts w:ascii="Calibri" w:eastAsia="Arial Unicode MS" w:hAnsi="Calibri" w:cs="Calibri"/>
              </w:rPr>
              <w:t xml:space="preserve">.2     </w:t>
            </w:r>
          </w:p>
          <w:p w14:paraId="4B9B7D28"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271D3CF4" w14:textId="77777777" w:rsidR="00C977A4" w:rsidRPr="00C977A4" w:rsidRDefault="00C977A4" w:rsidP="00C977A4">
            <w:pPr>
              <w:autoSpaceDE w:val="0"/>
              <w:autoSpaceDN w:val="0"/>
              <w:adjustRightInd w:val="0"/>
              <w:rPr>
                <w:rFonts w:ascii="Calibri" w:hAnsi="Calibri" w:cs="Calibri"/>
                <w:i/>
                <w:iCs/>
              </w:rPr>
            </w:pPr>
            <w:r w:rsidRPr="00C977A4">
              <w:rPr>
                <w:rFonts w:ascii="Calibri" w:hAnsi="Calibri" w:cs="Calibri"/>
                <w:b/>
                <w:bCs/>
              </w:rPr>
              <w:t>DESCRIPCIÓN:</w:t>
            </w:r>
            <w:r w:rsidRPr="00C977A4">
              <w:rPr>
                <w:rFonts w:ascii="Calibri" w:hAnsi="Calibri" w:cs="Calibri"/>
                <w:i/>
                <w:iCs/>
              </w:rPr>
              <w:t xml:space="preserve"> Un empleado de logística necesita verificar la disponibilidad de camiones de carga para la distribución de mercancías.</w:t>
            </w:r>
          </w:p>
          <w:p w14:paraId="27B812D1" w14:textId="77777777" w:rsidR="00C977A4" w:rsidRPr="00C977A4" w:rsidRDefault="00C977A4" w:rsidP="00C977A4">
            <w:pPr>
              <w:autoSpaceDE w:val="0"/>
              <w:autoSpaceDN w:val="0"/>
              <w:adjustRightInd w:val="0"/>
              <w:rPr>
                <w:rFonts w:ascii="Calibri" w:hAnsi="Calibri" w:cs="Calibri"/>
                <w:i/>
                <w:iCs/>
              </w:rPr>
            </w:pPr>
            <w:r w:rsidRPr="00C977A4">
              <w:rPr>
                <w:rFonts w:ascii="Calibri" w:hAnsi="Calibri" w:cs="Calibri"/>
                <w:b/>
                <w:bCs/>
              </w:rPr>
              <w:t>SUPOSICIONES/ASUNCIONES:</w:t>
            </w:r>
            <w:r w:rsidRPr="00C977A4">
              <w:rPr>
                <w:rFonts w:ascii="Calibri" w:hAnsi="Calibri" w:cs="Calibri"/>
                <w:i/>
                <w:iCs/>
              </w:rPr>
              <w:t xml:space="preserve"> El empleado tiene acceso al sistema y cuenta con la información de los envíos a realizar.</w:t>
            </w:r>
          </w:p>
          <w:p w14:paraId="5BB69BEA" w14:textId="77777777" w:rsidR="00DD6EDC" w:rsidRPr="00C977A4" w:rsidRDefault="00C977A4" w:rsidP="00C977A4">
            <w:pPr>
              <w:pStyle w:val="Sinespaciado"/>
              <w:spacing w:line="276" w:lineRule="auto"/>
              <w:jc w:val="both"/>
              <w:rPr>
                <w:rFonts w:ascii="Calibri" w:hAnsi="Calibri" w:cs="Calibri"/>
                <w:i/>
                <w:iCs/>
              </w:rPr>
            </w:pPr>
            <w:r w:rsidRPr="00C977A4">
              <w:rPr>
                <w:rFonts w:ascii="Calibri" w:hAnsi="Calibri" w:cs="Calibri"/>
                <w:b/>
                <w:bCs/>
              </w:rPr>
              <w:t>RESULTADOS:</w:t>
            </w:r>
            <w:r w:rsidRPr="00C977A4">
              <w:rPr>
                <w:rFonts w:ascii="Calibri" w:hAnsi="Calibri" w:cs="Calibri"/>
                <w:i/>
                <w:iCs/>
              </w:rPr>
              <w:t xml:space="preserve"> El empleado ingresa los detalles de los envíos en el sistema y obtiene una lista de camiones de carga disponibles, junto con detalles como la capacidad, la ubicación actual y la disponibilidad para las fechas requeridas.</w:t>
            </w:r>
          </w:p>
        </w:tc>
      </w:tr>
      <w:tr w:rsidR="00C977A4" w:rsidRPr="00067EAA" w14:paraId="3C715BCC" w14:textId="77777777" w:rsidTr="00AB56CA">
        <w:trPr>
          <w:trHeight w:val="1674"/>
        </w:trPr>
        <w:tc>
          <w:tcPr>
            <w:tcW w:w="1134" w:type="dxa"/>
            <w:tcBorders>
              <w:bottom w:val="single" w:sz="4" w:space="0" w:color="auto"/>
            </w:tcBorders>
          </w:tcPr>
          <w:p w14:paraId="10D2437D" w14:textId="77777777" w:rsidR="00C977A4" w:rsidRPr="00067EAA" w:rsidRDefault="00C977A4" w:rsidP="00C977A4">
            <w:pPr>
              <w:autoSpaceDE w:val="0"/>
              <w:autoSpaceDN w:val="0"/>
              <w:adjustRightInd w:val="0"/>
              <w:rPr>
                <w:rFonts w:ascii="Calibri" w:hAnsi="Calibri" w:cs="Calibri"/>
                <w:i/>
                <w:lang w:eastAsia="es-ES"/>
              </w:rPr>
            </w:pPr>
            <w:r w:rsidRPr="00067EAA">
              <w:rPr>
                <w:rFonts w:ascii="Calibri" w:eastAsia="Arial Unicode MS" w:hAnsi="Calibri" w:cs="Calibri"/>
              </w:rPr>
              <w:t>ES-</w:t>
            </w:r>
            <w:r>
              <w:rPr>
                <w:rFonts w:ascii="Calibri" w:eastAsia="Arial Unicode MS" w:hAnsi="Calibri" w:cs="Calibri"/>
              </w:rPr>
              <w:t>24</w:t>
            </w:r>
            <w:r w:rsidRPr="00067EAA">
              <w:rPr>
                <w:rFonts w:ascii="Calibri" w:eastAsia="Arial Unicode MS" w:hAnsi="Calibri" w:cs="Calibri"/>
              </w:rPr>
              <w:t>.</w:t>
            </w:r>
            <w:r>
              <w:rPr>
                <w:rFonts w:ascii="Calibri" w:eastAsia="Arial Unicode MS" w:hAnsi="Calibri" w:cs="Calibri"/>
              </w:rPr>
              <w:t>3</w:t>
            </w:r>
            <w:r w:rsidRPr="00067EAA">
              <w:rPr>
                <w:rFonts w:ascii="Calibri" w:eastAsia="Arial Unicode MS" w:hAnsi="Calibri" w:cs="Calibri"/>
              </w:rPr>
              <w:t xml:space="preserve">    </w:t>
            </w:r>
          </w:p>
          <w:p w14:paraId="6D73D279" w14:textId="77777777" w:rsidR="00C977A4" w:rsidRPr="00067EAA" w:rsidRDefault="00C977A4" w:rsidP="00AB56CA">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0F5E516A" w14:textId="77777777" w:rsidR="00C977A4" w:rsidRPr="00C977A4" w:rsidRDefault="00C977A4" w:rsidP="00C977A4">
            <w:pPr>
              <w:autoSpaceDE w:val="0"/>
              <w:autoSpaceDN w:val="0"/>
              <w:adjustRightInd w:val="0"/>
              <w:rPr>
                <w:rFonts w:ascii="Calibri" w:hAnsi="Calibri" w:cs="Calibri"/>
                <w:i/>
                <w:iCs/>
              </w:rPr>
            </w:pPr>
            <w:r w:rsidRPr="00C977A4">
              <w:rPr>
                <w:rFonts w:ascii="Calibri" w:hAnsi="Calibri" w:cs="Calibri"/>
                <w:b/>
                <w:bCs/>
              </w:rPr>
              <w:t>DESCRIPCIÓN:</w:t>
            </w:r>
            <w:r w:rsidRPr="00C977A4">
              <w:rPr>
                <w:rFonts w:ascii="Calibri" w:hAnsi="Calibri" w:cs="Calibri"/>
                <w:i/>
                <w:iCs/>
              </w:rPr>
              <w:t xml:space="preserve"> Un cliente desea consultar la disponibilidad de vehículos de transporte en una plataforma de servicios compartidos.</w:t>
            </w:r>
          </w:p>
          <w:p w14:paraId="306600E3" w14:textId="77777777" w:rsidR="00C977A4" w:rsidRPr="00C977A4" w:rsidRDefault="00C977A4" w:rsidP="00C977A4">
            <w:pPr>
              <w:autoSpaceDE w:val="0"/>
              <w:autoSpaceDN w:val="0"/>
              <w:adjustRightInd w:val="0"/>
              <w:rPr>
                <w:rFonts w:ascii="Calibri" w:hAnsi="Calibri" w:cs="Calibri"/>
                <w:i/>
                <w:iCs/>
              </w:rPr>
            </w:pPr>
            <w:r w:rsidRPr="00C977A4">
              <w:rPr>
                <w:rFonts w:ascii="Calibri" w:hAnsi="Calibri" w:cs="Calibri"/>
                <w:b/>
                <w:bCs/>
              </w:rPr>
              <w:t>SUPOSICIONES/ASUNCIONES:</w:t>
            </w:r>
            <w:r w:rsidRPr="00C977A4">
              <w:rPr>
                <w:rFonts w:ascii="Calibri" w:hAnsi="Calibri" w:cs="Calibri"/>
                <w:i/>
                <w:iCs/>
              </w:rPr>
              <w:t xml:space="preserve"> El cliente tiene acceso a la plataforma y cuenta con la información necesaria, como el lugar y la hora en la que necesita el transporte.</w:t>
            </w:r>
          </w:p>
          <w:p w14:paraId="543CD2D7" w14:textId="77777777" w:rsidR="00C977A4" w:rsidRPr="00C977A4" w:rsidRDefault="00C977A4" w:rsidP="00C977A4">
            <w:pPr>
              <w:autoSpaceDE w:val="0"/>
              <w:autoSpaceDN w:val="0"/>
              <w:adjustRightInd w:val="0"/>
              <w:rPr>
                <w:rFonts w:ascii="Calibri" w:hAnsi="Calibri" w:cs="Calibri"/>
                <w:i/>
                <w:iCs/>
              </w:rPr>
            </w:pPr>
            <w:r w:rsidRPr="00C977A4">
              <w:rPr>
                <w:rFonts w:ascii="Calibri" w:hAnsi="Calibri" w:cs="Calibri"/>
                <w:b/>
                <w:bCs/>
              </w:rPr>
              <w:t>RESULTADOS:</w:t>
            </w:r>
            <w:r w:rsidRPr="00C977A4">
              <w:rPr>
                <w:rFonts w:ascii="Calibri" w:hAnsi="Calibri" w:cs="Calibri"/>
                <w:i/>
                <w:iCs/>
              </w:rPr>
              <w:t xml:space="preserve"> El cliente ingresa los detalles de su solicitud en la plataforma y obtiene una lista de vehículos de transporte disponibles en la ubicación y hora deseadas, con información sobre el tipo de vehículo, la disponibilidad y las tarifas.</w:t>
            </w:r>
          </w:p>
        </w:tc>
      </w:tr>
      <w:tr w:rsidR="00DD6EDC" w:rsidRPr="00067EAA" w14:paraId="72B89419" w14:textId="77777777" w:rsidTr="00AB56CA">
        <w:tc>
          <w:tcPr>
            <w:tcW w:w="9658" w:type="dxa"/>
            <w:gridSpan w:val="4"/>
          </w:tcPr>
          <w:p w14:paraId="63DB64D8" w14:textId="77777777" w:rsidR="00DD6EDC" w:rsidRPr="00AA6009" w:rsidRDefault="00DD6EDC" w:rsidP="00AB56CA">
            <w:pPr>
              <w:rPr>
                <w:rFonts w:ascii="Calibri" w:hAnsi="Calibri" w:cs="Calibri"/>
                <w:b/>
              </w:rPr>
            </w:pPr>
            <w:r w:rsidRPr="00067EAA">
              <w:rPr>
                <w:rFonts w:ascii="Calibri" w:hAnsi="Calibri" w:cs="Calibri"/>
                <w:b/>
              </w:rPr>
              <w:t>REQUERIMIENTOS ESPECIALES - REGLAS DEL NEGOCIO Y DEL SISTEMA:</w:t>
            </w:r>
          </w:p>
        </w:tc>
      </w:tr>
      <w:tr w:rsidR="00DD6EDC" w:rsidRPr="00067EAA" w14:paraId="2EDD0EAE" w14:textId="77777777" w:rsidTr="00AB56CA">
        <w:trPr>
          <w:trHeight w:val="259"/>
        </w:trPr>
        <w:tc>
          <w:tcPr>
            <w:tcW w:w="9658" w:type="dxa"/>
            <w:gridSpan w:val="4"/>
          </w:tcPr>
          <w:p w14:paraId="2E1676EC" w14:textId="77777777" w:rsidR="00DD6EDC" w:rsidRPr="00AA6009" w:rsidRDefault="00DD6EDC" w:rsidP="00AB56CA">
            <w:pPr>
              <w:rPr>
                <w:rFonts w:ascii="Calibri" w:hAnsi="Calibri" w:cs="Calibri"/>
                <w:b/>
              </w:rPr>
            </w:pPr>
            <w:r w:rsidRPr="00067EAA">
              <w:rPr>
                <w:rFonts w:ascii="Calibri" w:hAnsi="Calibri" w:cs="Calibri"/>
                <w:b/>
              </w:rPr>
              <w:t>RIESGOS:</w:t>
            </w:r>
          </w:p>
        </w:tc>
      </w:tr>
      <w:tr w:rsidR="00DD6EDC" w:rsidRPr="00067EAA" w14:paraId="30B6F65A" w14:textId="77777777" w:rsidTr="00AB56CA">
        <w:trPr>
          <w:trHeight w:val="377"/>
        </w:trPr>
        <w:tc>
          <w:tcPr>
            <w:tcW w:w="9658" w:type="dxa"/>
            <w:gridSpan w:val="4"/>
          </w:tcPr>
          <w:p w14:paraId="718905F8" w14:textId="77777777" w:rsidR="00DD6EDC" w:rsidRPr="00067EAA" w:rsidRDefault="00DD6EDC" w:rsidP="00AB56CA">
            <w:pPr>
              <w:rPr>
                <w:rFonts w:ascii="Calibri" w:hAnsi="Calibri" w:cs="Calibri"/>
                <w:b/>
              </w:rPr>
            </w:pPr>
            <w:r w:rsidRPr="00067EAA">
              <w:rPr>
                <w:rFonts w:ascii="Calibri" w:hAnsi="Calibri" w:cs="Calibri"/>
                <w:b/>
              </w:rPr>
              <w:t>PROTOTIPO EXPLORATORIO</w:t>
            </w:r>
          </w:p>
        </w:tc>
      </w:tr>
    </w:tbl>
    <w:p w14:paraId="7615ACE4" w14:textId="77777777" w:rsidR="00DD6EDC" w:rsidRDefault="00DD6EDC" w:rsidP="00E53DAF">
      <w:pPr>
        <w:jc w:val="both"/>
        <w:rPr>
          <w:rFonts w:ascii="Calibri" w:hAnsi="Calibri" w:cs="Book Antiqua"/>
          <w:i/>
          <w:color w:val="595959"/>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D6EDC" w:rsidRPr="00067EAA" w14:paraId="45682261" w14:textId="77777777" w:rsidTr="00AB56CA">
        <w:trPr>
          <w:tblHeader/>
        </w:trPr>
        <w:tc>
          <w:tcPr>
            <w:tcW w:w="4903" w:type="dxa"/>
            <w:gridSpan w:val="2"/>
            <w:shd w:val="clear" w:color="auto" w:fill="D9D9D9"/>
          </w:tcPr>
          <w:p w14:paraId="38968AA2" w14:textId="77777777" w:rsidR="00DD6EDC" w:rsidRPr="00067EAA" w:rsidRDefault="00DD6EDC" w:rsidP="00AB56CA">
            <w:pPr>
              <w:rPr>
                <w:rFonts w:ascii="Calibri" w:hAnsi="Calibri" w:cs="Calibri"/>
                <w:b/>
              </w:rPr>
            </w:pPr>
            <w:r w:rsidRPr="00067EAA">
              <w:rPr>
                <w:rFonts w:ascii="Calibri" w:hAnsi="Calibri" w:cs="Calibri"/>
                <w:b/>
              </w:rPr>
              <w:t>IDENTIFICADOR CASO DE USO:</w:t>
            </w:r>
          </w:p>
          <w:p w14:paraId="02514099" w14:textId="77777777" w:rsidR="00DD6EDC" w:rsidRPr="00067EAA" w:rsidRDefault="00DD6EDC" w:rsidP="00AB56CA">
            <w:pPr>
              <w:rPr>
                <w:rFonts w:ascii="Calibri" w:hAnsi="Calibri" w:cs="Calibri"/>
                <w:b/>
              </w:rPr>
            </w:pPr>
            <w:r w:rsidRPr="00067EAA">
              <w:rPr>
                <w:rFonts w:ascii="Calibri" w:hAnsi="Calibri" w:cs="Calibri"/>
                <w:b/>
              </w:rPr>
              <w:t>CU-</w:t>
            </w:r>
            <w:r>
              <w:rPr>
                <w:rFonts w:ascii="Calibri" w:hAnsi="Calibri" w:cs="Calibri"/>
                <w:b/>
              </w:rPr>
              <w:t>25</w:t>
            </w:r>
          </w:p>
        </w:tc>
        <w:tc>
          <w:tcPr>
            <w:tcW w:w="4755" w:type="dxa"/>
            <w:gridSpan w:val="2"/>
            <w:shd w:val="clear" w:color="auto" w:fill="D9D9D9"/>
          </w:tcPr>
          <w:p w14:paraId="0227D599" w14:textId="77777777" w:rsidR="00DD6EDC" w:rsidRPr="00067EAA" w:rsidRDefault="00DD6EDC" w:rsidP="00AB56CA">
            <w:pPr>
              <w:rPr>
                <w:rFonts w:ascii="Calibri" w:hAnsi="Calibri" w:cs="Calibri"/>
                <w:b/>
              </w:rPr>
            </w:pPr>
            <w:r w:rsidRPr="00067EAA">
              <w:rPr>
                <w:rFonts w:ascii="Calibri" w:hAnsi="Calibri" w:cs="Calibri"/>
                <w:b/>
              </w:rPr>
              <w:t>NOMBRE:</w:t>
            </w:r>
          </w:p>
          <w:p w14:paraId="4D3A01E9" w14:textId="77777777" w:rsidR="00DD6EDC" w:rsidRPr="00067EAA" w:rsidRDefault="009E6549" w:rsidP="00AB56CA">
            <w:pPr>
              <w:rPr>
                <w:rFonts w:ascii="Calibri" w:hAnsi="Calibri" w:cs="Calibri"/>
                <w:b/>
              </w:rPr>
            </w:pPr>
            <w:r w:rsidRPr="004226D4">
              <w:rPr>
                <w:rFonts w:ascii="Calibri" w:hAnsi="Calibri" w:cs="Calibri"/>
              </w:rPr>
              <w:t>Registrar proveedores de productos en el sistema</w:t>
            </w:r>
            <w:r w:rsidRPr="00067EAA">
              <w:rPr>
                <w:rFonts w:ascii="Calibri" w:hAnsi="Calibri" w:cs="Calibri"/>
                <w:b/>
              </w:rPr>
              <w:t xml:space="preserve"> </w:t>
            </w:r>
          </w:p>
        </w:tc>
      </w:tr>
      <w:tr w:rsidR="00DD6EDC" w:rsidRPr="00067EAA" w14:paraId="54A89B1D" w14:textId="77777777" w:rsidTr="00AB56CA">
        <w:tc>
          <w:tcPr>
            <w:tcW w:w="6485" w:type="dxa"/>
            <w:gridSpan w:val="3"/>
          </w:tcPr>
          <w:p w14:paraId="46FBB429" w14:textId="77777777" w:rsidR="00DD6EDC" w:rsidRPr="00067EAA" w:rsidRDefault="00DD6EDC" w:rsidP="00AB56CA">
            <w:pPr>
              <w:rPr>
                <w:rFonts w:ascii="Calibri" w:hAnsi="Calibri" w:cs="Calibri"/>
                <w:b/>
              </w:rPr>
            </w:pPr>
            <w:r w:rsidRPr="00067EAA">
              <w:rPr>
                <w:rFonts w:ascii="Calibri" w:hAnsi="Calibri" w:cs="Calibri"/>
                <w:b/>
              </w:rPr>
              <w:t>COMPLEJIDAD:</w:t>
            </w:r>
          </w:p>
          <w:p w14:paraId="413B6954" w14:textId="77777777" w:rsidR="00DD6EDC" w:rsidRPr="00067EAA" w:rsidRDefault="00DD6EDC" w:rsidP="00AB56CA">
            <w:pPr>
              <w:jc w:val="both"/>
              <w:rPr>
                <w:rFonts w:ascii="Calibri" w:hAnsi="Calibri" w:cs="Calibri"/>
                <w:b/>
              </w:rPr>
            </w:pPr>
            <w:r w:rsidRPr="00067EAA">
              <w:rPr>
                <w:rFonts w:ascii="Calibri" w:eastAsia="Arial Unicode MS" w:hAnsi="Calibri" w:cs="Calibri"/>
                <w:iCs/>
              </w:rPr>
              <w:t xml:space="preserve">Media </w:t>
            </w:r>
          </w:p>
        </w:tc>
        <w:tc>
          <w:tcPr>
            <w:tcW w:w="3173" w:type="dxa"/>
          </w:tcPr>
          <w:p w14:paraId="1F448C97" w14:textId="77777777" w:rsidR="00DD6EDC" w:rsidRPr="00067EAA" w:rsidRDefault="00DD6EDC" w:rsidP="00AB56CA">
            <w:pPr>
              <w:rPr>
                <w:rFonts w:ascii="Calibri" w:hAnsi="Calibri" w:cs="Calibri"/>
                <w:b/>
              </w:rPr>
            </w:pPr>
            <w:r w:rsidRPr="00067EAA">
              <w:rPr>
                <w:rFonts w:ascii="Calibri" w:hAnsi="Calibri" w:cs="Calibri"/>
                <w:b/>
              </w:rPr>
              <w:t>PRIORIDAD:</w:t>
            </w:r>
          </w:p>
          <w:p w14:paraId="23D244DD" w14:textId="77777777" w:rsidR="00DD6EDC" w:rsidRPr="00067EAA" w:rsidRDefault="00DD6EDC" w:rsidP="00AB56CA">
            <w:pPr>
              <w:rPr>
                <w:rFonts w:ascii="Calibri" w:hAnsi="Calibri" w:cs="Calibri"/>
                <w:b/>
              </w:rPr>
            </w:pPr>
            <w:r w:rsidRPr="00067EAA">
              <w:rPr>
                <w:rFonts w:ascii="Calibri" w:eastAsia="Arial Unicode MS" w:hAnsi="Calibri" w:cs="Calibri"/>
                <w:iCs/>
              </w:rPr>
              <w:t xml:space="preserve">Alta </w:t>
            </w:r>
          </w:p>
        </w:tc>
      </w:tr>
      <w:tr w:rsidR="00DD6EDC" w:rsidRPr="00067EAA" w14:paraId="35A67A33" w14:textId="77777777" w:rsidTr="00AB56CA">
        <w:tc>
          <w:tcPr>
            <w:tcW w:w="9658" w:type="dxa"/>
            <w:gridSpan w:val="4"/>
          </w:tcPr>
          <w:p w14:paraId="635396A7" w14:textId="77777777" w:rsidR="00DD6EDC" w:rsidRPr="00067EAA" w:rsidRDefault="00DD6EDC" w:rsidP="00AB56CA">
            <w:pPr>
              <w:rPr>
                <w:rFonts w:ascii="Calibri" w:hAnsi="Calibri" w:cs="Calibri"/>
                <w:b/>
              </w:rPr>
            </w:pPr>
            <w:r w:rsidRPr="00067EAA">
              <w:rPr>
                <w:rFonts w:ascii="Calibri" w:hAnsi="Calibri" w:cs="Calibri"/>
                <w:b/>
              </w:rPr>
              <w:t>REQUERIMIENTO FUNCIONAL ASOCIADO:</w:t>
            </w:r>
          </w:p>
          <w:p w14:paraId="18C76CD2" w14:textId="77777777" w:rsidR="00DD6EDC" w:rsidRPr="00067EAA" w:rsidRDefault="009618A8" w:rsidP="00AB56CA">
            <w:pPr>
              <w:jc w:val="both"/>
              <w:rPr>
                <w:rFonts w:ascii="Calibri" w:hAnsi="Calibri" w:cs="Calibri"/>
                <w:i/>
                <w:lang w:eastAsia="es-ES"/>
              </w:rPr>
            </w:pPr>
            <w:r>
              <w:rPr>
                <w:rFonts w:ascii="Calibri" w:hAnsi="Calibri" w:cs="Calibri"/>
                <w:i/>
                <w:lang w:eastAsia="es-ES"/>
              </w:rPr>
              <w:t>RF-26, RF31, RF-33</w:t>
            </w:r>
          </w:p>
        </w:tc>
      </w:tr>
      <w:tr w:rsidR="00DD6EDC" w:rsidRPr="00067EAA" w14:paraId="455F744F" w14:textId="77777777" w:rsidTr="00E53DAF">
        <w:trPr>
          <w:trHeight w:val="60"/>
        </w:trPr>
        <w:tc>
          <w:tcPr>
            <w:tcW w:w="9658" w:type="dxa"/>
            <w:gridSpan w:val="4"/>
          </w:tcPr>
          <w:p w14:paraId="4EAABC0F" w14:textId="77777777" w:rsidR="00DD6EDC" w:rsidRDefault="00DD6EDC" w:rsidP="00AB56CA">
            <w:pPr>
              <w:rPr>
                <w:rFonts w:ascii="Calibri" w:hAnsi="Calibri" w:cs="Calibri"/>
                <w:b/>
              </w:rPr>
            </w:pPr>
            <w:r w:rsidRPr="00067EAA">
              <w:rPr>
                <w:rFonts w:ascii="Calibri" w:hAnsi="Calibri" w:cs="Calibri"/>
                <w:b/>
              </w:rPr>
              <w:t>ACTORES:</w:t>
            </w:r>
          </w:p>
          <w:p w14:paraId="06FD7ADF" w14:textId="77777777" w:rsidR="00DD6EDC" w:rsidRPr="00E53DAF" w:rsidRDefault="00CF0CE2" w:rsidP="00AB56CA">
            <w:pPr>
              <w:rPr>
                <w:rFonts w:ascii="Calibri" w:hAnsi="Calibri" w:cs="Calibri"/>
                <w:bCs/>
                <w:i/>
                <w:iCs/>
              </w:rPr>
            </w:pPr>
            <w:r w:rsidRPr="00CF0CE2">
              <w:rPr>
                <w:rFonts w:ascii="Calibri" w:hAnsi="Calibri" w:cs="Calibri"/>
                <w:bCs/>
                <w:i/>
                <w:iCs/>
              </w:rPr>
              <w:t>Proveedores de productos</w:t>
            </w:r>
            <w:r w:rsidR="00DE38FD">
              <w:rPr>
                <w:rFonts w:ascii="Calibri" w:hAnsi="Calibri" w:cs="Calibri"/>
                <w:bCs/>
                <w:i/>
                <w:iCs/>
              </w:rPr>
              <w:t xml:space="preserve">, usuario administrativo, sistema web </w:t>
            </w:r>
            <w:r w:rsidRPr="00CF0CE2">
              <w:rPr>
                <w:rFonts w:ascii="Calibri" w:hAnsi="Calibri" w:cs="Calibri"/>
                <w:bCs/>
                <w:i/>
                <w:iCs/>
              </w:rPr>
              <w:t xml:space="preserve"> </w:t>
            </w:r>
          </w:p>
        </w:tc>
      </w:tr>
      <w:tr w:rsidR="00DD6EDC" w:rsidRPr="00067EAA" w14:paraId="7C271061" w14:textId="77777777" w:rsidTr="00AB56CA">
        <w:tc>
          <w:tcPr>
            <w:tcW w:w="9658" w:type="dxa"/>
            <w:gridSpan w:val="4"/>
          </w:tcPr>
          <w:p w14:paraId="79FDD67C" w14:textId="77777777" w:rsidR="00DD6EDC" w:rsidRPr="00067EAA" w:rsidRDefault="00DD6EDC" w:rsidP="00AB56CA">
            <w:pPr>
              <w:rPr>
                <w:rFonts w:ascii="Calibri" w:hAnsi="Calibri" w:cs="Calibri"/>
                <w:b/>
              </w:rPr>
            </w:pPr>
            <w:r w:rsidRPr="00067EAA">
              <w:rPr>
                <w:rFonts w:ascii="Calibri" w:hAnsi="Calibri" w:cs="Calibri"/>
                <w:b/>
              </w:rPr>
              <w:t>CASOS DE USO ASOCIADOS:</w:t>
            </w:r>
          </w:p>
          <w:p w14:paraId="1A1A4072" w14:textId="77777777" w:rsidR="00DD6EDC" w:rsidRPr="00DE38FD" w:rsidRDefault="00DE38FD" w:rsidP="00DE38FD">
            <w:pPr>
              <w:pStyle w:val="Sinespaciado"/>
              <w:jc w:val="both"/>
              <w:rPr>
                <w:rFonts w:ascii="Calibri" w:hAnsi="Calibri" w:cs="Calibri"/>
                <w:bCs/>
                <w:i/>
                <w:iCs/>
              </w:rPr>
            </w:pPr>
            <w:r w:rsidRPr="00DE38FD">
              <w:rPr>
                <w:rFonts w:ascii="Calibri" w:hAnsi="Calibri" w:cs="Calibri"/>
                <w:bCs/>
                <w:i/>
                <w:iCs/>
              </w:rPr>
              <w:t xml:space="preserve">No aplica </w:t>
            </w:r>
          </w:p>
        </w:tc>
      </w:tr>
      <w:tr w:rsidR="00DD6EDC" w:rsidRPr="00067EAA" w14:paraId="0FA39C14" w14:textId="77777777" w:rsidTr="00AB56CA">
        <w:tc>
          <w:tcPr>
            <w:tcW w:w="9658" w:type="dxa"/>
            <w:gridSpan w:val="4"/>
          </w:tcPr>
          <w:p w14:paraId="01AC5792" w14:textId="77777777" w:rsidR="00DD6EDC" w:rsidRPr="00067EAA" w:rsidRDefault="00DD6EDC" w:rsidP="00AB56CA">
            <w:pPr>
              <w:rPr>
                <w:rFonts w:ascii="Calibri" w:hAnsi="Calibri" w:cs="Calibri"/>
                <w:lang w:eastAsia="es-ES"/>
              </w:rPr>
            </w:pPr>
            <w:r w:rsidRPr="00067EAA">
              <w:rPr>
                <w:rFonts w:ascii="Calibri" w:hAnsi="Calibri" w:cs="Calibri"/>
                <w:b/>
              </w:rPr>
              <w:lastRenderedPageBreak/>
              <w:t>DESCRIPCIÓN:</w:t>
            </w:r>
          </w:p>
          <w:p w14:paraId="4BA8391B" w14:textId="77777777" w:rsidR="00DD6EDC" w:rsidRPr="00953B35" w:rsidRDefault="00953B35" w:rsidP="00AB56CA">
            <w:pPr>
              <w:jc w:val="both"/>
              <w:rPr>
                <w:rFonts w:ascii="Calibri" w:hAnsi="Calibri" w:cs="Calibri"/>
                <w:bCs/>
                <w:i/>
                <w:iCs/>
              </w:rPr>
            </w:pPr>
            <w:r>
              <w:rPr>
                <w:rFonts w:ascii="Calibri" w:hAnsi="Calibri" w:cs="Calibri"/>
                <w:bCs/>
                <w:i/>
                <w:iCs/>
              </w:rPr>
              <w:t>P</w:t>
            </w:r>
            <w:r w:rsidRPr="00953B35">
              <w:rPr>
                <w:rFonts w:ascii="Calibri" w:hAnsi="Calibri" w:cs="Calibri"/>
                <w:bCs/>
                <w:i/>
                <w:iCs/>
              </w:rPr>
              <w:t>ermite a</w:t>
            </w:r>
            <w:r>
              <w:rPr>
                <w:rFonts w:ascii="Calibri" w:hAnsi="Calibri" w:cs="Calibri"/>
                <w:bCs/>
                <w:i/>
                <w:iCs/>
              </w:rPr>
              <w:t xml:space="preserve">l usuario administrativo </w:t>
            </w:r>
            <w:r w:rsidRPr="00953B35">
              <w:rPr>
                <w:rFonts w:ascii="Calibri" w:hAnsi="Calibri" w:cs="Calibri"/>
                <w:bCs/>
                <w:i/>
                <w:iCs/>
              </w:rPr>
              <w:t>registrar la información de los proveedores de productos en un sistema específico. Los usuarios pueden ingresar los detalles relevantes de los proveedores, como nombre, dirección, información de contacto y cualquier otro dato necesario para identificar y gestionar a los proveedores de productos.</w:t>
            </w:r>
          </w:p>
        </w:tc>
      </w:tr>
      <w:tr w:rsidR="00DD6EDC" w:rsidRPr="00067EAA" w14:paraId="6252847B" w14:textId="77777777" w:rsidTr="00AB56CA">
        <w:tc>
          <w:tcPr>
            <w:tcW w:w="9658" w:type="dxa"/>
            <w:gridSpan w:val="4"/>
            <w:tcBorders>
              <w:bottom w:val="single" w:sz="4" w:space="0" w:color="auto"/>
            </w:tcBorders>
          </w:tcPr>
          <w:p w14:paraId="12A75887" w14:textId="77777777" w:rsidR="00DD6EDC" w:rsidRPr="00067EAA" w:rsidRDefault="00DD6EDC" w:rsidP="00AB56CA">
            <w:pPr>
              <w:rPr>
                <w:rFonts w:ascii="Calibri" w:hAnsi="Calibri" w:cs="Calibri"/>
                <w:b/>
              </w:rPr>
            </w:pPr>
            <w:r w:rsidRPr="00067EAA">
              <w:rPr>
                <w:rFonts w:ascii="Calibri" w:hAnsi="Calibri" w:cs="Calibri"/>
                <w:b/>
              </w:rPr>
              <w:t>NOTAS:</w:t>
            </w:r>
          </w:p>
          <w:p w14:paraId="38FBDB6E" w14:textId="77777777" w:rsidR="00DD6EDC" w:rsidRDefault="00953B35" w:rsidP="00AB56CA">
            <w:pPr>
              <w:numPr>
                <w:ilvl w:val="0"/>
                <w:numId w:val="66"/>
              </w:numPr>
              <w:rPr>
                <w:rFonts w:ascii="Calibri" w:hAnsi="Calibri" w:cs="Calibri"/>
                <w:i/>
              </w:rPr>
            </w:pPr>
            <w:r w:rsidRPr="00953B35">
              <w:rPr>
                <w:rFonts w:ascii="Calibri" w:hAnsi="Calibri" w:cs="Calibri"/>
                <w:i/>
              </w:rPr>
              <w:t>Identificación única de proveedores</w:t>
            </w:r>
          </w:p>
          <w:p w14:paraId="311DE121" w14:textId="77777777" w:rsidR="00953B35" w:rsidRPr="00067EAA" w:rsidRDefault="00953B35" w:rsidP="00AB56CA">
            <w:pPr>
              <w:numPr>
                <w:ilvl w:val="0"/>
                <w:numId w:val="66"/>
              </w:numPr>
              <w:rPr>
                <w:rFonts w:ascii="Calibri" w:hAnsi="Calibri" w:cs="Calibri"/>
                <w:i/>
              </w:rPr>
            </w:pPr>
            <w:r w:rsidRPr="00953B35">
              <w:rPr>
                <w:rFonts w:ascii="Calibri" w:hAnsi="Calibri" w:cs="Calibri"/>
                <w:i/>
              </w:rPr>
              <w:t>Almacenamiento seguro de datos</w:t>
            </w:r>
          </w:p>
        </w:tc>
      </w:tr>
      <w:tr w:rsidR="00DD6EDC" w:rsidRPr="00067EAA" w14:paraId="34215BFB" w14:textId="77777777" w:rsidTr="00AB56CA">
        <w:tc>
          <w:tcPr>
            <w:tcW w:w="9658" w:type="dxa"/>
            <w:gridSpan w:val="4"/>
            <w:tcBorders>
              <w:bottom w:val="single" w:sz="4" w:space="0" w:color="auto"/>
            </w:tcBorders>
          </w:tcPr>
          <w:p w14:paraId="12B14631" w14:textId="77777777" w:rsidR="00DD6EDC" w:rsidRPr="00067EAA" w:rsidRDefault="00DD6EDC" w:rsidP="00AB56CA">
            <w:pPr>
              <w:rPr>
                <w:rFonts w:ascii="Calibri" w:eastAsia="Arial Unicode MS" w:hAnsi="Calibri" w:cs="Calibri"/>
                <w:i/>
              </w:rPr>
            </w:pPr>
            <w:r w:rsidRPr="00067EAA">
              <w:rPr>
                <w:rFonts w:ascii="Calibri" w:hAnsi="Calibri" w:cs="Calibri"/>
                <w:b/>
              </w:rPr>
              <w:t xml:space="preserve">CRITERIOS DE ACEPTACIÓN: </w:t>
            </w:r>
          </w:p>
          <w:p w14:paraId="35DE81AB" w14:textId="77777777" w:rsidR="00DD6EDC" w:rsidRPr="00953B35" w:rsidRDefault="00953B35" w:rsidP="00953B35">
            <w:pPr>
              <w:pStyle w:val="Sinespaciado"/>
              <w:spacing w:line="276" w:lineRule="auto"/>
              <w:jc w:val="both"/>
              <w:rPr>
                <w:rFonts w:ascii="Calibri" w:hAnsi="Calibri" w:cs="Calibri"/>
                <w:bCs/>
                <w:i/>
                <w:iCs/>
              </w:rPr>
            </w:pPr>
            <w:r w:rsidRPr="00953B35">
              <w:rPr>
                <w:rFonts w:ascii="Calibri" w:hAnsi="Calibri" w:cs="Calibri"/>
                <w:bCs/>
                <w:i/>
                <w:iCs/>
              </w:rPr>
              <w:t>El permiso de acceso al aplicativo es adicionado exitosamente</w:t>
            </w:r>
            <w:r>
              <w:rPr>
                <w:rFonts w:ascii="Calibri" w:hAnsi="Calibri" w:cs="Calibri"/>
                <w:bCs/>
                <w:i/>
                <w:iCs/>
              </w:rPr>
              <w:t xml:space="preserve"> </w:t>
            </w:r>
            <w:r w:rsidRPr="00953B35">
              <w:rPr>
                <w:rFonts w:ascii="Calibri" w:hAnsi="Calibri" w:cs="Calibri"/>
                <w:bCs/>
                <w:i/>
                <w:iCs/>
              </w:rPr>
              <w:t>del aplicativo.</w:t>
            </w:r>
          </w:p>
        </w:tc>
      </w:tr>
      <w:tr w:rsidR="00DD6EDC" w:rsidRPr="00067EAA" w14:paraId="6D2D28B2" w14:textId="77777777" w:rsidTr="00AB56CA">
        <w:trPr>
          <w:trHeight w:val="345"/>
        </w:trPr>
        <w:tc>
          <w:tcPr>
            <w:tcW w:w="9658" w:type="dxa"/>
            <w:gridSpan w:val="4"/>
            <w:tcBorders>
              <w:bottom w:val="single" w:sz="4" w:space="0" w:color="auto"/>
            </w:tcBorders>
            <w:shd w:val="clear" w:color="auto" w:fill="D9D9D9"/>
          </w:tcPr>
          <w:p w14:paraId="7ED2845F" w14:textId="77777777" w:rsidR="00DD6EDC" w:rsidRPr="00067EAA" w:rsidRDefault="00DD6EDC" w:rsidP="00AB56CA">
            <w:pPr>
              <w:autoSpaceDE w:val="0"/>
              <w:autoSpaceDN w:val="0"/>
              <w:adjustRightInd w:val="0"/>
              <w:rPr>
                <w:rFonts w:ascii="Calibri" w:hAnsi="Calibri" w:cs="Calibri"/>
                <w:b/>
              </w:rPr>
            </w:pPr>
            <w:r w:rsidRPr="00067EAA">
              <w:rPr>
                <w:rFonts w:ascii="Calibri" w:hAnsi="Calibri" w:cs="Calibri"/>
                <w:b/>
              </w:rPr>
              <w:t xml:space="preserve">ESCENARIOS: </w:t>
            </w:r>
          </w:p>
        </w:tc>
      </w:tr>
      <w:tr w:rsidR="00DD6EDC" w:rsidRPr="00067EAA" w14:paraId="48255129" w14:textId="77777777" w:rsidTr="00AB56CA">
        <w:trPr>
          <w:trHeight w:val="1674"/>
        </w:trPr>
        <w:tc>
          <w:tcPr>
            <w:tcW w:w="1134" w:type="dxa"/>
            <w:tcBorders>
              <w:bottom w:val="single" w:sz="4" w:space="0" w:color="auto"/>
            </w:tcBorders>
          </w:tcPr>
          <w:p w14:paraId="787F1BFD"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C977A4">
              <w:rPr>
                <w:rFonts w:ascii="Calibri" w:eastAsia="Arial Unicode MS" w:hAnsi="Calibri" w:cs="Calibri"/>
              </w:rPr>
              <w:t>25</w:t>
            </w:r>
            <w:r w:rsidRPr="00067EAA">
              <w:rPr>
                <w:rFonts w:ascii="Calibri" w:eastAsia="Arial Unicode MS" w:hAnsi="Calibri" w:cs="Calibri"/>
              </w:rPr>
              <w:t xml:space="preserve">.1    </w:t>
            </w:r>
          </w:p>
          <w:p w14:paraId="3F61A555"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2010816D" w14:textId="77777777" w:rsidR="00953B35" w:rsidRPr="00953B35" w:rsidRDefault="00953B35" w:rsidP="00953B35">
            <w:pPr>
              <w:autoSpaceDE w:val="0"/>
              <w:autoSpaceDN w:val="0"/>
              <w:adjustRightInd w:val="0"/>
              <w:rPr>
                <w:rFonts w:ascii="Calibri" w:hAnsi="Calibri" w:cs="Calibri"/>
                <w:i/>
                <w:iCs/>
              </w:rPr>
            </w:pPr>
            <w:r w:rsidRPr="00953B35">
              <w:rPr>
                <w:rFonts w:ascii="Calibri" w:hAnsi="Calibri" w:cs="Calibri"/>
                <w:b/>
                <w:bCs/>
              </w:rPr>
              <w:t>DESCRIPCIÓN:</w:t>
            </w:r>
            <w:r w:rsidRPr="00953B35">
              <w:rPr>
                <w:rFonts w:ascii="Calibri" w:hAnsi="Calibri" w:cs="Calibri"/>
                <w:i/>
                <w:iCs/>
              </w:rPr>
              <w:t xml:space="preserve"> Un usuario desea registrar un nuevo proveedor de productos en el sistema.</w:t>
            </w:r>
          </w:p>
          <w:p w14:paraId="3441FA61" w14:textId="77777777" w:rsidR="00953B35" w:rsidRPr="00953B35" w:rsidRDefault="00953B35" w:rsidP="00953B35">
            <w:pPr>
              <w:autoSpaceDE w:val="0"/>
              <w:autoSpaceDN w:val="0"/>
              <w:adjustRightInd w:val="0"/>
              <w:rPr>
                <w:rFonts w:ascii="Calibri" w:hAnsi="Calibri" w:cs="Calibri"/>
                <w:i/>
                <w:iCs/>
              </w:rPr>
            </w:pPr>
            <w:r w:rsidRPr="00953B35">
              <w:rPr>
                <w:rFonts w:ascii="Calibri" w:hAnsi="Calibri" w:cs="Calibri"/>
                <w:b/>
                <w:bCs/>
              </w:rPr>
              <w:t>SUPOSICIONES/ASUNCIONES:</w:t>
            </w:r>
            <w:r w:rsidRPr="00953B35">
              <w:rPr>
                <w:rFonts w:ascii="Calibri" w:hAnsi="Calibri" w:cs="Calibri"/>
                <w:i/>
                <w:iCs/>
              </w:rPr>
              <w:t xml:space="preserve"> El usuario tiene acceso al sistema y cuenta con los datos necesarios del proveedor, como nombre, dirección y contacto.</w:t>
            </w:r>
          </w:p>
          <w:p w14:paraId="622F3586" w14:textId="77777777" w:rsidR="00DD6EDC" w:rsidRPr="00067EAA" w:rsidRDefault="00953B35" w:rsidP="00953B35">
            <w:pPr>
              <w:pStyle w:val="Sinespaciado"/>
              <w:spacing w:line="276" w:lineRule="auto"/>
              <w:jc w:val="both"/>
              <w:rPr>
                <w:rFonts w:ascii="Calibri" w:hAnsi="Calibri" w:cs="Calibri"/>
                <w:b/>
              </w:rPr>
            </w:pPr>
            <w:r w:rsidRPr="00953B35">
              <w:rPr>
                <w:rFonts w:ascii="Calibri" w:hAnsi="Calibri" w:cs="Calibri"/>
                <w:b/>
                <w:bCs/>
              </w:rPr>
              <w:t>RESULTADOS:</w:t>
            </w:r>
            <w:r w:rsidRPr="00953B35">
              <w:rPr>
                <w:rFonts w:ascii="Calibri" w:hAnsi="Calibri" w:cs="Calibri"/>
                <w:i/>
                <w:iCs/>
              </w:rPr>
              <w:t xml:space="preserve"> El usuario completa los campos requeridos en el sistema con la información del proveedor y guarda los datos. Como resultado, el proveedor queda registrado en el sistema y se asigna un identificador único para su identificación futura.</w:t>
            </w:r>
            <w:r w:rsidRPr="00953B35">
              <w:rPr>
                <w:rFonts w:ascii="Calibri" w:hAnsi="Calibri" w:cs="Calibri"/>
                <w:b/>
                <w:bCs/>
              </w:rPr>
              <w:t xml:space="preserve"> </w:t>
            </w:r>
          </w:p>
        </w:tc>
      </w:tr>
      <w:tr w:rsidR="00C977A4" w:rsidRPr="00067EAA" w14:paraId="798EC195" w14:textId="77777777" w:rsidTr="00AB56CA">
        <w:trPr>
          <w:trHeight w:val="1674"/>
        </w:trPr>
        <w:tc>
          <w:tcPr>
            <w:tcW w:w="1134" w:type="dxa"/>
            <w:tcBorders>
              <w:bottom w:val="single" w:sz="4" w:space="0" w:color="auto"/>
            </w:tcBorders>
          </w:tcPr>
          <w:p w14:paraId="5AA778EB" w14:textId="77777777" w:rsidR="00C977A4" w:rsidRPr="00067EAA" w:rsidRDefault="00C977A4" w:rsidP="00C977A4">
            <w:pPr>
              <w:autoSpaceDE w:val="0"/>
              <w:autoSpaceDN w:val="0"/>
              <w:adjustRightInd w:val="0"/>
              <w:rPr>
                <w:rFonts w:ascii="Calibri" w:hAnsi="Calibri" w:cs="Calibri"/>
                <w:i/>
                <w:lang w:eastAsia="es-ES"/>
              </w:rPr>
            </w:pPr>
            <w:r w:rsidRPr="00067EAA">
              <w:rPr>
                <w:rFonts w:ascii="Calibri" w:eastAsia="Arial Unicode MS" w:hAnsi="Calibri" w:cs="Calibri"/>
              </w:rPr>
              <w:t>ES-</w:t>
            </w:r>
            <w:r>
              <w:rPr>
                <w:rFonts w:ascii="Calibri" w:eastAsia="Arial Unicode MS" w:hAnsi="Calibri" w:cs="Calibri"/>
              </w:rPr>
              <w:t>25</w:t>
            </w:r>
            <w:r w:rsidRPr="00067EAA">
              <w:rPr>
                <w:rFonts w:ascii="Calibri" w:eastAsia="Arial Unicode MS" w:hAnsi="Calibri" w:cs="Calibri"/>
              </w:rPr>
              <w:t>.</w:t>
            </w:r>
            <w:r w:rsidR="00E53DAF">
              <w:rPr>
                <w:rFonts w:ascii="Calibri" w:eastAsia="Arial Unicode MS" w:hAnsi="Calibri" w:cs="Calibri"/>
              </w:rPr>
              <w:t>2</w:t>
            </w:r>
            <w:r w:rsidRPr="00067EAA">
              <w:rPr>
                <w:rFonts w:ascii="Calibri" w:eastAsia="Arial Unicode MS" w:hAnsi="Calibri" w:cs="Calibri"/>
              </w:rPr>
              <w:t xml:space="preserve">     </w:t>
            </w:r>
          </w:p>
          <w:p w14:paraId="65D6C635" w14:textId="77777777" w:rsidR="00C977A4" w:rsidRPr="00067EAA" w:rsidRDefault="00C977A4" w:rsidP="00AB56CA">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7B7EBC3D" w14:textId="77777777" w:rsidR="00953B35" w:rsidRPr="00953B35" w:rsidRDefault="00953B35" w:rsidP="00953B35">
            <w:pPr>
              <w:autoSpaceDE w:val="0"/>
              <w:autoSpaceDN w:val="0"/>
              <w:adjustRightInd w:val="0"/>
              <w:rPr>
                <w:rFonts w:ascii="Calibri" w:hAnsi="Calibri" w:cs="Calibri"/>
                <w:i/>
                <w:iCs/>
              </w:rPr>
            </w:pPr>
            <w:r w:rsidRPr="00953B35">
              <w:rPr>
                <w:rFonts w:ascii="Calibri" w:hAnsi="Calibri" w:cs="Calibri"/>
                <w:b/>
                <w:bCs/>
              </w:rPr>
              <w:t>DESCRIPCIÓN:</w:t>
            </w:r>
            <w:r w:rsidRPr="00953B35">
              <w:rPr>
                <w:rFonts w:ascii="Calibri" w:hAnsi="Calibri" w:cs="Calibri"/>
                <w:i/>
                <w:iCs/>
              </w:rPr>
              <w:t xml:space="preserve"> Se necesita actualizar la información de un proveedor existente en el sistema.</w:t>
            </w:r>
          </w:p>
          <w:p w14:paraId="480859F5" w14:textId="77777777" w:rsidR="00953B35" w:rsidRPr="00953B35" w:rsidRDefault="00953B35" w:rsidP="00953B35">
            <w:pPr>
              <w:autoSpaceDE w:val="0"/>
              <w:autoSpaceDN w:val="0"/>
              <w:adjustRightInd w:val="0"/>
              <w:rPr>
                <w:rFonts w:ascii="Calibri" w:hAnsi="Calibri" w:cs="Calibri"/>
                <w:i/>
                <w:iCs/>
              </w:rPr>
            </w:pPr>
            <w:r w:rsidRPr="00953B35">
              <w:rPr>
                <w:rFonts w:ascii="Calibri" w:hAnsi="Calibri" w:cs="Calibri"/>
                <w:b/>
                <w:bCs/>
              </w:rPr>
              <w:t>SUPOSICIONES/ASUNCIONES:</w:t>
            </w:r>
            <w:r w:rsidRPr="00953B35">
              <w:rPr>
                <w:rFonts w:ascii="Calibri" w:hAnsi="Calibri" w:cs="Calibri"/>
                <w:i/>
                <w:iCs/>
              </w:rPr>
              <w:t xml:space="preserve"> Existe un proveedor ya registrado en el sistema y se han producido cambios en su información, como una nueva dirección de contacto.</w:t>
            </w:r>
          </w:p>
          <w:p w14:paraId="036FF821" w14:textId="77777777" w:rsidR="00C977A4" w:rsidRPr="00953B35" w:rsidRDefault="00953B35" w:rsidP="00953B35">
            <w:pPr>
              <w:autoSpaceDE w:val="0"/>
              <w:autoSpaceDN w:val="0"/>
              <w:adjustRightInd w:val="0"/>
              <w:rPr>
                <w:rFonts w:ascii="Calibri" w:hAnsi="Calibri" w:cs="Calibri"/>
                <w:i/>
                <w:iCs/>
              </w:rPr>
            </w:pPr>
            <w:r w:rsidRPr="00953B35">
              <w:rPr>
                <w:rFonts w:ascii="Calibri" w:hAnsi="Calibri" w:cs="Calibri"/>
                <w:b/>
                <w:bCs/>
              </w:rPr>
              <w:t>RESULTADOS:</w:t>
            </w:r>
            <w:r w:rsidRPr="00953B35">
              <w:rPr>
                <w:rFonts w:ascii="Calibri" w:hAnsi="Calibri" w:cs="Calibri"/>
                <w:i/>
                <w:iCs/>
              </w:rPr>
              <w:t xml:space="preserve"> El usuario busca y selecciona el proveedor existente en el sistema y actualiza los campos correspondientes con la nueva información. Al guardar los cambios, la información del proveedor se actualiza en el sistema para reflejar los datos actualizados.</w:t>
            </w:r>
          </w:p>
        </w:tc>
      </w:tr>
      <w:tr w:rsidR="00DD6EDC" w:rsidRPr="00067EAA" w14:paraId="08B1EA5F" w14:textId="77777777" w:rsidTr="00AB56CA">
        <w:tc>
          <w:tcPr>
            <w:tcW w:w="9658" w:type="dxa"/>
            <w:gridSpan w:val="4"/>
          </w:tcPr>
          <w:p w14:paraId="74A568C9" w14:textId="77777777" w:rsidR="00DD6EDC" w:rsidRPr="00AA6009" w:rsidRDefault="00DD6EDC" w:rsidP="00AB56CA">
            <w:pPr>
              <w:rPr>
                <w:rFonts w:ascii="Calibri" w:hAnsi="Calibri" w:cs="Calibri"/>
                <w:b/>
              </w:rPr>
            </w:pPr>
            <w:r w:rsidRPr="00067EAA">
              <w:rPr>
                <w:rFonts w:ascii="Calibri" w:hAnsi="Calibri" w:cs="Calibri"/>
                <w:b/>
              </w:rPr>
              <w:t>REQUERIMIENTOS ESPECIALES - REGLAS DEL NEGOCIO Y DEL SISTEMA:</w:t>
            </w:r>
          </w:p>
        </w:tc>
      </w:tr>
      <w:tr w:rsidR="00DD6EDC" w:rsidRPr="00067EAA" w14:paraId="394F6CE8" w14:textId="77777777" w:rsidTr="00AB56CA">
        <w:trPr>
          <w:trHeight w:val="259"/>
        </w:trPr>
        <w:tc>
          <w:tcPr>
            <w:tcW w:w="9658" w:type="dxa"/>
            <w:gridSpan w:val="4"/>
          </w:tcPr>
          <w:p w14:paraId="2C790206" w14:textId="77777777" w:rsidR="00DD6EDC" w:rsidRPr="00AA6009" w:rsidRDefault="00DD6EDC" w:rsidP="00AB56CA">
            <w:pPr>
              <w:rPr>
                <w:rFonts w:ascii="Calibri" w:hAnsi="Calibri" w:cs="Calibri"/>
                <w:b/>
              </w:rPr>
            </w:pPr>
            <w:r w:rsidRPr="00067EAA">
              <w:rPr>
                <w:rFonts w:ascii="Calibri" w:hAnsi="Calibri" w:cs="Calibri"/>
                <w:b/>
              </w:rPr>
              <w:t>RIESGOS:</w:t>
            </w:r>
          </w:p>
        </w:tc>
      </w:tr>
      <w:tr w:rsidR="00DD6EDC" w:rsidRPr="00067EAA" w14:paraId="42E9A8EF" w14:textId="77777777" w:rsidTr="00AB56CA">
        <w:trPr>
          <w:trHeight w:val="377"/>
        </w:trPr>
        <w:tc>
          <w:tcPr>
            <w:tcW w:w="9658" w:type="dxa"/>
            <w:gridSpan w:val="4"/>
          </w:tcPr>
          <w:p w14:paraId="3711DA1F" w14:textId="77777777" w:rsidR="00DD6EDC" w:rsidRPr="00067EAA" w:rsidRDefault="00DD6EDC" w:rsidP="00AB56CA">
            <w:pPr>
              <w:rPr>
                <w:rFonts w:ascii="Calibri" w:hAnsi="Calibri" w:cs="Calibri"/>
                <w:b/>
              </w:rPr>
            </w:pPr>
            <w:r w:rsidRPr="00067EAA">
              <w:rPr>
                <w:rFonts w:ascii="Calibri" w:hAnsi="Calibri" w:cs="Calibri"/>
                <w:b/>
              </w:rPr>
              <w:t>PROTOTIPO EXPLORATORIO</w:t>
            </w:r>
          </w:p>
        </w:tc>
      </w:tr>
    </w:tbl>
    <w:p w14:paraId="1902B237" w14:textId="77777777" w:rsidR="00DD6EDC" w:rsidRDefault="00DD6EDC" w:rsidP="00E53DAF">
      <w:pPr>
        <w:jc w:val="both"/>
        <w:rPr>
          <w:rFonts w:ascii="Calibri" w:hAnsi="Calibri" w:cs="Book Antiqua"/>
          <w:i/>
          <w:color w:val="595959"/>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D6EDC" w:rsidRPr="00067EAA" w14:paraId="6736B09A" w14:textId="77777777" w:rsidTr="00AB56CA">
        <w:trPr>
          <w:tblHeader/>
        </w:trPr>
        <w:tc>
          <w:tcPr>
            <w:tcW w:w="4903" w:type="dxa"/>
            <w:gridSpan w:val="2"/>
            <w:shd w:val="clear" w:color="auto" w:fill="D9D9D9"/>
          </w:tcPr>
          <w:p w14:paraId="177BB635" w14:textId="77777777" w:rsidR="00DD6EDC" w:rsidRPr="00067EAA" w:rsidRDefault="00DD6EDC" w:rsidP="00AB56CA">
            <w:pPr>
              <w:rPr>
                <w:rFonts w:ascii="Calibri" w:hAnsi="Calibri" w:cs="Calibri"/>
                <w:b/>
              </w:rPr>
            </w:pPr>
            <w:r w:rsidRPr="00067EAA">
              <w:rPr>
                <w:rFonts w:ascii="Calibri" w:hAnsi="Calibri" w:cs="Calibri"/>
                <w:b/>
              </w:rPr>
              <w:t>IDENTIFICADOR CASO DE USO:</w:t>
            </w:r>
          </w:p>
          <w:p w14:paraId="0009DB03" w14:textId="77777777" w:rsidR="00DD6EDC" w:rsidRPr="00067EAA" w:rsidRDefault="00DD6EDC" w:rsidP="00AB56CA">
            <w:pPr>
              <w:rPr>
                <w:rFonts w:ascii="Calibri" w:hAnsi="Calibri" w:cs="Calibri"/>
                <w:b/>
              </w:rPr>
            </w:pPr>
            <w:r w:rsidRPr="00067EAA">
              <w:rPr>
                <w:rFonts w:ascii="Calibri" w:hAnsi="Calibri" w:cs="Calibri"/>
                <w:b/>
              </w:rPr>
              <w:t>CU-</w:t>
            </w:r>
            <w:r>
              <w:rPr>
                <w:rFonts w:ascii="Calibri" w:hAnsi="Calibri" w:cs="Calibri"/>
                <w:b/>
              </w:rPr>
              <w:t>26</w:t>
            </w:r>
          </w:p>
        </w:tc>
        <w:tc>
          <w:tcPr>
            <w:tcW w:w="4755" w:type="dxa"/>
            <w:gridSpan w:val="2"/>
            <w:shd w:val="clear" w:color="auto" w:fill="D9D9D9"/>
          </w:tcPr>
          <w:p w14:paraId="1523A7B5" w14:textId="77777777" w:rsidR="00DD6EDC" w:rsidRPr="00067EAA" w:rsidRDefault="00DD6EDC" w:rsidP="00AB56CA">
            <w:pPr>
              <w:rPr>
                <w:rFonts w:ascii="Calibri" w:hAnsi="Calibri" w:cs="Calibri"/>
                <w:b/>
              </w:rPr>
            </w:pPr>
            <w:r w:rsidRPr="00067EAA">
              <w:rPr>
                <w:rFonts w:ascii="Calibri" w:hAnsi="Calibri" w:cs="Calibri"/>
                <w:b/>
              </w:rPr>
              <w:t>NOMBRE:</w:t>
            </w:r>
          </w:p>
          <w:p w14:paraId="13E58547" w14:textId="77777777" w:rsidR="00DD6EDC" w:rsidRPr="00067EAA" w:rsidRDefault="009E6549" w:rsidP="00AB56CA">
            <w:pPr>
              <w:rPr>
                <w:rFonts w:ascii="Calibri" w:hAnsi="Calibri" w:cs="Calibri"/>
                <w:b/>
              </w:rPr>
            </w:pPr>
            <w:r w:rsidRPr="004226D4">
              <w:rPr>
                <w:rFonts w:ascii="Calibri" w:hAnsi="Calibri" w:cs="Calibri"/>
              </w:rPr>
              <w:t>Actualizar proveedores de productos en el sistema</w:t>
            </w:r>
            <w:r w:rsidRPr="00067EAA">
              <w:rPr>
                <w:rFonts w:ascii="Calibri" w:hAnsi="Calibri" w:cs="Calibri"/>
                <w:b/>
              </w:rPr>
              <w:t xml:space="preserve"> </w:t>
            </w:r>
          </w:p>
        </w:tc>
      </w:tr>
      <w:tr w:rsidR="00DD6EDC" w:rsidRPr="00067EAA" w14:paraId="080BE82E" w14:textId="77777777" w:rsidTr="00AB56CA">
        <w:tc>
          <w:tcPr>
            <w:tcW w:w="6485" w:type="dxa"/>
            <w:gridSpan w:val="3"/>
          </w:tcPr>
          <w:p w14:paraId="3821FA5A" w14:textId="77777777" w:rsidR="00DD6EDC" w:rsidRPr="00067EAA" w:rsidRDefault="00DD6EDC" w:rsidP="00AB56CA">
            <w:pPr>
              <w:rPr>
                <w:rFonts w:ascii="Calibri" w:hAnsi="Calibri" w:cs="Calibri"/>
                <w:b/>
              </w:rPr>
            </w:pPr>
            <w:r w:rsidRPr="00067EAA">
              <w:rPr>
                <w:rFonts w:ascii="Calibri" w:hAnsi="Calibri" w:cs="Calibri"/>
                <w:b/>
              </w:rPr>
              <w:t>COMPLEJIDAD:</w:t>
            </w:r>
          </w:p>
          <w:p w14:paraId="0A8E205F" w14:textId="77777777" w:rsidR="00DD6EDC" w:rsidRPr="00067EAA" w:rsidRDefault="00DD6EDC" w:rsidP="00AB56CA">
            <w:pPr>
              <w:jc w:val="both"/>
              <w:rPr>
                <w:rFonts w:ascii="Calibri" w:hAnsi="Calibri" w:cs="Calibri"/>
                <w:b/>
              </w:rPr>
            </w:pPr>
            <w:r w:rsidRPr="00067EAA">
              <w:rPr>
                <w:rFonts w:ascii="Calibri" w:eastAsia="Arial Unicode MS" w:hAnsi="Calibri" w:cs="Calibri"/>
                <w:iCs/>
              </w:rPr>
              <w:t xml:space="preserve">Media </w:t>
            </w:r>
          </w:p>
        </w:tc>
        <w:tc>
          <w:tcPr>
            <w:tcW w:w="3173" w:type="dxa"/>
          </w:tcPr>
          <w:p w14:paraId="097C8F8B" w14:textId="77777777" w:rsidR="00DD6EDC" w:rsidRPr="00067EAA" w:rsidRDefault="00DD6EDC" w:rsidP="00AB56CA">
            <w:pPr>
              <w:rPr>
                <w:rFonts w:ascii="Calibri" w:hAnsi="Calibri" w:cs="Calibri"/>
                <w:b/>
              </w:rPr>
            </w:pPr>
            <w:r w:rsidRPr="00067EAA">
              <w:rPr>
                <w:rFonts w:ascii="Calibri" w:hAnsi="Calibri" w:cs="Calibri"/>
                <w:b/>
              </w:rPr>
              <w:t>PRIORIDAD:</w:t>
            </w:r>
          </w:p>
          <w:p w14:paraId="0A9B6F5D" w14:textId="77777777" w:rsidR="00DD6EDC" w:rsidRPr="00067EAA" w:rsidRDefault="00DD6EDC" w:rsidP="00AB56CA">
            <w:pPr>
              <w:rPr>
                <w:rFonts w:ascii="Calibri" w:hAnsi="Calibri" w:cs="Calibri"/>
                <w:b/>
              </w:rPr>
            </w:pPr>
            <w:r w:rsidRPr="00067EAA">
              <w:rPr>
                <w:rFonts w:ascii="Calibri" w:eastAsia="Arial Unicode MS" w:hAnsi="Calibri" w:cs="Calibri"/>
                <w:iCs/>
              </w:rPr>
              <w:t xml:space="preserve">Alta </w:t>
            </w:r>
          </w:p>
        </w:tc>
      </w:tr>
      <w:tr w:rsidR="00DD6EDC" w:rsidRPr="00067EAA" w14:paraId="07FB7CCB" w14:textId="77777777" w:rsidTr="00AB56CA">
        <w:tc>
          <w:tcPr>
            <w:tcW w:w="9658" w:type="dxa"/>
            <w:gridSpan w:val="4"/>
          </w:tcPr>
          <w:p w14:paraId="4BD6D253" w14:textId="77777777" w:rsidR="00DD6EDC" w:rsidRPr="00067EAA" w:rsidRDefault="00DD6EDC" w:rsidP="00AB56CA">
            <w:pPr>
              <w:rPr>
                <w:rFonts w:ascii="Calibri" w:hAnsi="Calibri" w:cs="Calibri"/>
                <w:b/>
              </w:rPr>
            </w:pPr>
            <w:r w:rsidRPr="00067EAA">
              <w:rPr>
                <w:rFonts w:ascii="Calibri" w:hAnsi="Calibri" w:cs="Calibri"/>
                <w:b/>
              </w:rPr>
              <w:t>REQUERIMIENTO FUNCIONAL ASOCIADO:</w:t>
            </w:r>
          </w:p>
          <w:p w14:paraId="0B4F9B0A" w14:textId="77777777" w:rsidR="00DD6EDC" w:rsidRPr="00067EAA" w:rsidRDefault="009618A8" w:rsidP="00AB56CA">
            <w:pPr>
              <w:jc w:val="both"/>
              <w:rPr>
                <w:rFonts w:ascii="Calibri" w:hAnsi="Calibri" w:cs="Calibri"/>
                <w:i/>
                <w:lang w:eastAsia="es-ES"/>
              </w:rPr>
            </w:pPr>
            <w:r>
              <w:rPr>
                <w:rFonts w:ascii="Calibri" w:hAnsi="Calibri" w:cs="Calibri"/>
                <w:i/>
                <w:lang w:eastAsia="es-ES"/>
              </w:rPr>
              <w:t>RF-26, RF31, RF-33</w:t>
            </w:r>
          </w:p>
        </w:tc>
      </w:tr>
      <w:tr w:rsidR="00DD6EDC" w:rsidRPr="00067EAA" w14:paraId="1EA667C1" w14:textId="77777777" w:rsidTr="00AB56CA">
        <w:tc>
          <w:tcPr>
            <w:tcW w:w="9658" w:type="dxa"/>
            <w:gridSpan w:val="4"/>
          </w:tcPr>
          <w:p w14:paraId="55EF2706" w14:textId="77777777" w:rsidR="00DD6EDC" w:rsidRPr="00067EAA" w:rsidRDefault="00DD6EDC" w:rsidP="00AB56CA">
            <w:pPr>
              <w:rPr>
                <w:rFonts w:ascii="Calibri" w:hAnsi="Calibri" w:cs="Calibri"/>
                <w:b/>
              </w:rPr>
            </w:pPr>
            <w:r w:rsidRPr="00067EAA">
              <w:rPr>
                <w:rFonts w:ascii="Calibri" w:hAnsi="Calibri" w:cs="Calibri"/>
                <w:b/>
              </w:rPr>
              <w:t>ACTORES:</w:t>
            </w:r>
          </w:p>
          <w:p w14:paraId="52B9029F" w14:textId="77777777" w:rsidR="00DD6EDC" w:rsidRPr="00DE38FD" w:rsidRDefault="00DE38FD" w:rsidP="00AB56CA">
            <w:pPr>
              <w:rPr>
                <w:rFonts w:ascii="Calibri" w:hAnsi="Calibri" w:cs="Calibri"/>
                <w:bCs/>
                <w:i/>
                <w:iCs/>
              </w:rPr>
            </w:pPr>
            <w:r w:rsidRPr="00CF0CE2">
              <w:rPr>
                <w:rFonts w:ascii="Calibri" w:hAnsi="Calibri" w:cs="Calibri"/>
                <w:bCs/>
                <w:i/>
                <w:iCs/>
              </w:rPr>
              <w:t>Proveedores de productos</w:t>
            </w:r>
            <w:r>
              <w:rPr>
                <w:rFonts w:ascii="Calibri" w:hAnsi="Calibri" w:cs="Calibri"/>
                <w:bCs/>
                <w:i/>
                <w:iCs/>
              </w:rPr>
              <w:t xml:space="preserve">, usuario administrativo, sistema web </w:t>
            </w:r>
            <w:r w:rsidRPr="00CF0CE2">
              <w:rPr>
                <w:rFonts w:ascii="Calibri" w:hAnsi="Calibri" w:cs="Calibri"/>
                <w:bCs/>
                <w:i/>
                <w:iCs/>
              </w:rPr>
              <w:t xml:space="preserve"> </w:t>
            </w:r>
          </w:p>
        </w:tc>
      </w:tr>
      <w:tr w:rsidR="00DD6EDC" w:rsidRPr="00067EAA" w14:paraId="12E43217" w14:textId="77777777" w:rsidTr="00AB56CA">
        <w:tc>
          <w:tcPr>
            <w:tcW w:w="9658" w:type="dxa"/>
            <w:gridSpan w:val="4"/>
          </w:tcPr>
          <w:p w14:paraId="70E7105B" w14:textId="77777777" w:rsidR="00DD6EDC" w:rsidRPr="00067EAA" w:rsidRDefault="00DD6EDC" w:rsidP="00AB56CA">
            <w:pPr>
              <w:rPr>
                <w:rFonts w:ascii="Calibri" w:hAnsi="Calibri" w:cs="Calibri"/>
                <w:b/>
              </w:rPr>
            </w:pPr>
            <w:r w:rsidRPr="00067EAA">
              <w:rPr>
                <w:rFonts w:ascii="Calibri" w:hAnsi="Calibri" w:cs="Calibri"/>
                <w:b/>
              </w:rPr>
              <w:t>CASOS DE USO ASOCIADOS:</w:t>
            </w:r>
          </w:p>
          <w:p w14:paraId="6B6B6A91" w14:textId="77777777" w:rsidR="00DD6EDC" w:rsidRPr="00DE38FD" w:rsidRDefault="00DE38FD" w:rsidP="00DE38FD">
            <w:pPr>
              <w:pStyle w:val="Sinespaciado"/>
              <w:jc w:val="both"/>
              <w:rPr>
                <w:rFonts w:ascii="Calibri" w:hAnsi="Calibri" w:cs="Calibri"/>
                <w:bCs/>
                <w:i/>
                <w:iCs/>
              </w:rPr>
            </w:pPr>
            <w:r w:rsidRPr="00DE38FD">
              <w:rPr>
                <w:rFonts w:ascii="Calibri" w:hAnsi="Calibri" w:cs="Calibri"/>
                <w:bCs/>
                <w:i/>
                <w:iCs/>
              </w:rPr>
              <w:t xml:space="preserve">No aplica </w:t>
            </w:r>
          </w:p>
        </w:tc>
      </w:tr>
      <w:tr w:rsidR="00DD6EDC" w:rsidRPr="00067EAA" w14:paraId="50FE80B0" w14:textId="77777777" w:rsidTr="00AB56CA">
        <w:tc>
          <w:tcPr>
            <w:tcW w:w="9658" w:type="dxa"/>
            <w:gridSpan w:val="4"/>
          </w:tcPr>
          <w:p w14:paraId="5762681B" w14:textId="77777777" w:rsidR="00DD6EDC" w:rsidRPr="00067EAA" w:rsidRDefault="00DD6EDC" w:rsidP="00AB56CA">
            <w:pPr>
              <w:rPr>
                <w:rFonts w:ascii="Calibri" w:hAnsi="Calibri" w:cs="Calibri"/>
                <w:lang w:eastAsia="es-ES"/>
              </w:rPr>
            </w:pPr>
            <w:r w:rsidRPr="00067EAA">
              <w:rPr>
                <w:rFonts w:ascii="Calibri" w:hAnsi="Calibri" w:cs="Calibri"/>
                <w:b/>
              </w:rPr>
              <w:t>DESCRIPCIÓN:</w:t>
            </w:r>
          </w:p>
          <w:p w14:paraId="7540C625" w14:textId="77777777" w:rsidR="00DD6EDC" w:rsidRPr="00E40259" w:rsidRDefault="00E40259" w:rsidP="00AB56CA">
            <w:pPr>
              <w:jc w:val="both"/>
              <w:rPr>
                <w:rFonts w:ascii="Calibri" w:hAnsi="Calibri" w:cs="Calibri"/>
                <w:bCs/>
                <w:i/>
                <w:iCs/>
              </w:rPr>
            </w:pPr>
            <w:r w:rsidRPr="00E40259">
              <w:rPr>
                <w:rFonts w:ascii="Calibri" w:hAnsi="Calibri" w:cs="Calibri"/>
                <w:bCs/>
                <w:i/>
                <w:iCs/>
              </w:rPr>
              <w:lastRenderedPageBreak/>
              <w:t>Permite al usuario administrativo modificar y actualizar la información de los proveedores de productos existentes en un sistema específico.</w:t>
            </w:r>
          </w:p>
        </w:tc>
      </w:tr>
      <w:tr w:rsidR="00DD6EDC" w:rsidRPr="00067EAA" w14:paraId="0040CACA" w14:textId="77777777" w:rsidTr="00AB56CA">
        <w:tc>
          <w:tcPr>
            <w:tcW w:w="9658" w:type="dxa"/>
            <w:gridSpan w:val="4"/>
            <w:tcBorders>
              <w:bottom w:val="single" w:sz="4" w:space="0" w:color="auto"/>
            </w:tcBorders>
          </w:tcPr>
          <w:p w14:paraId="4E9BB488" w14:textId="77777777" w:rsidR="00DD6EDC" w:rsidRPr="00067EAA" w:rsidRDefault="00DD6EDC" w:rsidP="00AB56CA">
            <w:pPr>
              <w:rPr>
                <w:rFonts w:ascii="Calibri" w:hAnsi="Calibri" w:cs="Calibri"/>
                <w:b/>
              </w:rPr>
            </w:pPr>
            <w:r w:rsidRPr="00067EAA">
              <w:rPr>
                <w:rFonts w:ascii="Calibri" w:hAnsi="Calibri" w:cs="Calibri"/>
                <w:b/>
              </w:rPr>
              <w:lastRenderedPageBreak/>
              <w:t>NOTAS:</w:t>
            </w:r>
          </w:p>
          <w:p w14:paraId="4669A204" w14:textId="77777777" w:rsidR="00DD6EDC" w:rsidRDefault="00E40259" w:rsidP="00AB56CA">
            <w:pPr>
              <w:numPr>
                <w:ilvl w:val="0"/>
                <w:numId w:val="66"/>
              </w:numPr>
              <w:rPr>
                <w:rFonts w:ascii="Calibri" w:hAnsi="Calibri" w:cs="Calibri"/>
                <w:i/>
              </w:rPr>
            </w:pPr>
            <w:r w:rsidRPr="00E40259">
              <w:rPr>
                <w:rFonts w:ascii="Calibri" w:hAnsi="Calibri" w:cs="Calibri"/>
                <w:i/>
              </w:rPr>
              <w:t>Identificación del proveedor</w:t>
            </w:r>
          </w:p>
          <w:p w14:paraId="5D7960C6" w14:textId="77777777" w:rsidR="00E40259" w:rsidRDefault="00E40259" w:rsidP="00AB56CA">
            <w:pPr>
              <w:numPr>
                <w:ilvl w:val="0"/>
                <w:numId w:val="66"/>
              </w:numPr>
              <w:rPr>
                <w:rFonts w:ascii="Calibri" w:hAnsi="Calibri" w:cs="Calibri"/>
                <w:i/>
              </w:rPr>
            </w:pPr>
            <w:r w:rsidRPr="00E40259">
              <w:rPr>
                <w:rFonts w:ascii="Calibri" w:hAnsi="Calibri" w:cs="Calibri"/>
                <w:i/>
              </w:rPr>
              <w:t>Campos de datos modificables</w:t>
            </w:r>
          </w:p>
          <w:p w14:paraId="1482664C" w14:textId="77777777" w:rsidR="000A6011" w:rsidRDefault="000A6011" w:rsidP="00AB56CA">
            <w:pPr>
              <w:numPr>
                <w:ilvl w:val="0"/>
                <w:numId w:val="66"/>
              </w:numPr>
              <w:rPr>
                <w:rFonts w:ascii="Calibri" w:hAnsi="Calibri" w:cs="Calibri"/>
                <w:i/>
              </w:rPr>
            </w:pPr>
            <w:r w:rsidRPr="000A6011">
              <w:rPr>
                <w:rFonts w:ascii="Calibri" w:hAnsi="Calibri" w:cs="Calibri"/>
                <w:i/>
              </w:rPr>
              <w:t>Validación de datos actualizados</w:t>
            </w:r>
          </w:p>
          <w:p w14:paraId="699B2755" w14:textId="77777777" w:rsidR="000A6011" w:rsidRPr="00067EAA" w:rsidRDefault="000A6011" w:rsidP="00AB56CA">
            <w:pPr>
              <w:numPr>
                <w:ilvl w:val="0"/>
                <w:numId w:val="66"/>
              </w:numPr>
              <w:rPr>
                <w:rFonts w:ascii="Calibri" w:hAnsi="Calibri" w:cs="Calibri"/>
                <w:i/>
              </w:rPr>
            </w:pPr>
            <w:r w:rsidRPr="000A6011">
              <w:rPr>
                <w:rFonts w:ascii="Calibri" w:hAnsi="Calibri" w:cs="Calibri"/>
                <w:i/>
              </w:rPr>
              <w:t>Privilegios y autorizaciones</w:t>
            </w:r>
          </w:p>
        </w:tc>
      </w:tr>
      <w:tr w:rsidR="00DD6EDC" w:rsidRPr="00067EAA" w14:paraId="4882BB1D" w14:textId="77777777" w:rsidTr="00AB56CA">
        <w:tc>
          <w:tcPr>
            <w:tcW w:w="9658" w:type="dxa"/>
            <w:gridSpan w:val="4"/>
            <w:tcBorders>
              <w:bottom w:val="single" w:sz="4" w:space="0" w:color="auto"/>
            </w:tcBorders>
          </w:tcPr>
          <w:p w14:paraId="50B051DE" w14:textId="77777777" w:rsidR="00DD6EDC" w:rsidRPr="00067EAA" w:rsidRDefault="00DD6EDC" w:rsidP="00AB56CA">
            <w:pPr>
              <w:rPr>
                <w:rFonts w:ascii="Calibri" w:eastAsia="Arial Unicode MS" w:hAnsi="Calibri" w:cs="Calibri"/>
                <w:i/>
              </w:rPr>
            </w:pPr>
            <w:r w:rsidRPr="00067EAA">
              <w:rPr>
                <w:rFonts w:ascii="Calibri" w:hAnsi="Calibri" w:cs="Calibri"/>
                <w:b/>
              </w:rPr>
              <w:t xml:space="preserve">CRITERIOS DE ACEPTACIÓN: </w:t>
            </w:r>
          </w:p>
          <w:p w14:paraId="17418B1E" w14:textId="77777777" w:rsidR="00DD6EDC" w:rsidRPr="00067EAA" w:rsidRDefault="000A6011" w:rsidP="000A6011">
            <w:pPr>
              <w:pStyle w:val="Sinespaciado"/>
              <w:spacing w:line="276" w:lineRule="auto"/>
              <w:jc w:val="both"/>
              <w:rPr>
                <w:rFonts w:ascii="Calibri" w:hAnsi="Calibri" w:cs="Calibri"/>
                <w:b/>
              </w:rPr>
            </w:pPr>
            <w:r w:rsidRPr="00953B35">
              <w:rPr>
                <w:rFonts w:ascii="Calibri" w:hAnsi="Calibri" w:cs="Calibri"/>
                <w:bCs/>
                <w:i/>
                <w:iCs/>
              </w:rPr>
              <w:t xml:space="preserve">El permiso de acceso al aplicativo es </w:t>
            </w:r>
            <w:r>
              <w:rPr>
                <w:rFonts w:ascii="Calibri" w:hAnsi="Calibri" w:cs="Calibri"/>
                <w:bCs/>
                <w:i/>
                <w:iCs/>
              </w:rPr>
              <w:t>modificado</w:t>
            </w:r>
            <w:r w:rsidRPr="00953B35">
              <w:rPr>
                <w:rFonts w:ascii="Calibri" w:hAnsi="Calibri" w:cs="Calibri"/>
                <w:bCs/>
                <w:i/>
                <w:iCs/>
              </w:rPr>
              <w:t xml:space="preserve"> exitosamente</w:t>
            </w:r>
            <w:r>
              <w:rPr>
                <w:rFonts w:ascii="Calibri" w:hAnsi="Calibri" w:cs="Calibri"/>
                <w:bCs/>
                <w:i/>
                <w:iCs/>
              </w:rPr>
              <w:t xml:space="preserve"> </w:t>
            </w:r>
            <w:r w:rsidRPr="00953B35">
              <w:rPr>
                <w:rFonts w:ascii="Calibri" w:hAnsi="Calibri" w:cs="Calibri"/>
                <w:bCs/>
                <w:i/>
                <w:iCs/>
              </w:rPr>
              <w:t>del aplicativo.</w:t>
            </w:r>
          </w:p>
        </w:tc>
      </w:tr>
      <w:tr w:rsidR="00DD6EDC" w:rsidRPr="00067EAA" w14:paraId="77C77708" w14:textId="77777777" w:rsidTr="00AB56CA">
        <w:trPr>
          <w:trHeight w:val="345"/>
        </w:trPr>
        <w:tc>
          <w:tcPr>
            <w:tcW w:w="9658" w:type="dxa"/>
            <w:gridSpan w:val="4"/>
            <w:tcBorders>
              <w:bottom w:val="single" w:sz="4" w:space="0" w:color="auto"/>
            </w:tcBorders>
            <w:shd w:val="clear" w:color="auto" w:fill="D9D9D9"/>
          </w:tcPr>
          <w:p w14:paraId="5A5130BC" w14:textId="77777777" w:rsidR="00DD6EDC" w:rsidRPr="00067EAA" w:rsidRDefault="00DD6EDC" w:rsidP="00AB56CA">
            <w:pPr>
              <w:autoSpaceDE w:val="0"/>
              <w:autoSpaceDN w:val="0"/>
              <w:adjustRightInd w:val="0"/>
              <w:rPr>
                <w:rFonts w:ascii="Calibri" w:hAnsi="Calibri" w:cs="Calibri"/>
                <w:b/>
              </w:rPr>
            </w:pPr>
            <w:r w:rsidRPr="00067EAA">
              <w:rPr>
                <w:rFonts w:ascii="Calibri" w:hAnsi="Calibri" w:cs="Calibri"/>
                <w:b/>
              </w:rPr>
              <w:t xml:space="preserve">ESCENARIOS: </w:t>
            </w:r>
          </w:p>
        </w:tc>
      </w:tr>
      <w:tr w:rsidR="00DD6EDC" w:rsidRPr="00067EAA" w14:paraId="04B3B242" w14:textId="77777777" w:rsidTr="00AB56CA">
        <w:trPr>
          <w:trHeight w:val="1674"/>
        </w:trPr>
        <w:tc>
          <w:tcPr>
            <w:tcW w:w="1134" w:type="dxa"/>
            <w:tcBorders>
              <w:bottom w:val="single" w:sz="4" w:space="0" w:color="auto"/>
            </w:tcBorders>
          </w:tcPr>
          <w:p w14:paraId="3A2E6CD6"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0A6011">
              <w:rPr>
                <w:rFonts w:ascii="Calibri" w:eastAsia="Arial Unicode MS" w:hAnsi="Calibri" w:cs="Calibri"/>
              </w:rPr>
              <w:t>2</w:t>
            </w:r>
            <w:r w:rsidRPr="00067EAA">
              <w:rPr>
                <w:rFonts w:ascii="Calibri" w:eastAsia="Arial Unicode MS" w:hAnsi="Calibri" w:cs="Calibri"/>
              </w:rPr>
              <w:t xml:space="preserve">6.1    </w:t>
            </w:r>
          </w:p>
          <w:p w14:paraId="22121C32"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2BD06476" w14:textId="77777777" w:rsidR="000A6011" w:rsidRPr="000A6011" w:rsidRDefault="000A6011" w:rsidP="000A6011">
            <w:pPr>
              <w:autoSpaceDE w:val="0"/>
              <w:autoSpaceDN w:val="0"/>
              <w:adjustRightInd w:val="0"/>
              <w:rPr>
                <w:rFonts w:ascii="Calibri" w:hAnsi="Calibri" w:cs="Calibri"/>
                <w:i/>
                <w:iCs/>
              </w:rPr>
            </w:pPr>
            <w:r w:rsidRPr="000A6011">
              <w:rPr>
                <w:rFonts w:ascii="Calibri" w:hAnsi="Calibri" w:cs="Calibri"/>
                <w:b/>
                <w:bCs/>
              </w:rPr>
              <w:t>DESCRIPCIÓN:</w:t>
            </w:r>
            <w:r w:rsidRPr="000A6011">
              <w:rPr>
                <w:rFonts w:ascii="Calibri" w:hAnsi="Calibri" w:cs="Calibri"/>
                <w:i/>
                <w:iCs/>
              </w:rPr>
              <w:t xml:space="preserve"> Un usuario desea actualizar la dirección de un proveedor en el sistema.</w:t>
            </w:r>
          </w:p>
          <w:p w14:paraId="74AAC27A" w14:textId="77777777" w:rsidR="000A6011" w:rsidRPr="000A6011" w:rsidRDefault="000A6011" w:rsidP="000A6011">
            <w:pPr>
              <w:autoSpaceDE w:val="0"/>
              <w:autoSpaceDN w:val="0"/>
              <w:adjustRightInd w:val="0"/>
              <w:rPr>
                <w:rFonts w:ascii="Calibri" w:hAnsi="Calibri" w:cs="Calibri"/>
                <w:i/>
                <w:iCs/>
              </w:rPr>
            </w:pPr>
            <w:r w:rsidRPr="000A6011">
              <w:rPr>
                <w:rFonts w:ascii="Calibri" w:hAnsi="Calibri" w:cs="Calibri"/>
                <w:b/>
                <w:bCs/>
              </w:rPr>
              <w:t>SUPOSICIONES/ASUNCIONES:</w:t>
            </w:r>
            <w:r w:rsidRPr="000A6011">
              <w:rPr>
                <w:rFonts w:ascii="Calibri" w:hAnsi="Calibri" w:cs="Calibri"/>
                <w:i/>
                <w:iCs/>
              </w:rPr>
              <w:t xml:space="preserve"> El usuario tiene acceso al sistema y ha identificado la necesidad de actualizar la dirección del proveedor.</w:t>
            </w:r>
          </w:p>
          <w:p w14:paraId="55F3CAB0" w14:textId="77777777" w:rsidR="00DD6EDC" w:rsidRPr="000A6011" w:rsidRDefault="000A6011" w:rsidP="000A6011">
            <w:pPr>
              <w:pStyle w:val="Sinespaciado"/>
              <w:spacing w:line="276" w:lineRule="auto"/>
              <w:jc w:val="both"/>
              <w:rPr>
                <w:rFonts w:ascii="Calibri" w:hAnsi="Calibri" w:cs="Calibri"/>
                <w:i/>
                <w:iCs/>
              </w:rPr>
            </w:pPr>
            <w:r w:rsidRPr="000A6011">
              <w:rPr>
                <w:rFonts w:ascii="Calibri" w:hAnsi="Calibri" w:cs="Calibri"/>
                <w:b/>
                <w:bCs/>
              </w:rPr>
              <w:t>RESULTADOS:</w:t>
            </w:r>
            <w:r w:rsidRPr="000A6011">
              <w:rPr>
                <w:rFonts w:ascii="Calibri" w:hAnsi="Calibri" w:cs="Calibri"/>
                <w:i/>
                <w:iCs/>
              </w:rPr>
              <w:t xml:space="preserve"> El usuario selecciona el proveedor en el sistema, modifica el campo de dirección con la nueva información y guarda los cambios. Como resultado, la dirección del proveedor se actualiza en el sistema, reflejando la información actualizada. </w:t>
            </w:r>
          </w:p>
        </w:tc>
      </w:tr>
      <w:tr w:rsidR="00DD6EDC" w:rsidRPr="00067EAA" w14:paraId="4035D71C" w14:textId="77777777" w:rsidTr="00AB56CA">
        <w:trPr>
          <w:trHeight w:val="1674"/>
        </w:trPr>
        <w:tc>
          <w:tcPr>
            <w:tcW w:w="1134" w:type="dxa"/>
            <w:tcBorders>
              <w:bottom w:val="single" w:sz="4" w:space="0" w:color="auto"/>
            </w:tcBorders>
          </w:tcPr>
          <w:p w14:paraId="7CCA4C2A"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0A6011">
              <w:rPr>
                <w:rFonts w:ascii="Calibri" w:eastAsia="Arial Unicode MS" w:hAnsi="Calibri" w:cs="Calibri"/>
              </w:rPr>
              <w:t>2</w:t>
            </w:r>
            <w:r w:rsidRPr="00067EAA">
              <w:rPr>
                <w:rFonts w:ascii="Calibri" w:eastAsia="Arial Unicode MS" w:hAnsi="Calibri" w:cs="Calibri"/>
              </w:rPr>
              <w:t xml:space="preserve">6.2     </w:t>
            </w:r>
          </w:p>
          <w:p w14:paraId="77D8DE51"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55D5BB64" w14:textId="77777777" w:rsidR="000A6011" w:rsidRPr="000A6011" w:rsidRDefault="000A6011" w:rsidP="000A6011">
            <w:pPr>
              <w:autoSpaceDE w:val="0"/>
              <w:autoSpaceDN w:val="0"/>
              <w:adjustRightInd w:val="0"/>
              <w:rPr>
                <w:rFonts w:ascii="Calibri" w:hAnsi="Calibri" w:cs="Calibri"/>
                <w:i/>
                <w:iCs/>
              </w:rPr>
            </w:pPr>
            <w:r w:rsidRPr="000A6011">
              <w:rPr>
                <w:rFonts w:ascii="Calibri" w:hAnsi="Calibri" w:cs="Calibri"/>
                <w:b/>
                <w:bCs/>
              </w:rPr>
              <w:t>DESCRIPCIÓN:</w:t>
            </w:r>
            <w:r w:rsidRPr="000A6011">
              <w:rPr>
                <w:rFonts w:ascii="Calibri" w:hAnsi="Calibri" w:cs="Calibri"/>
                <w:i/>
                <w:iCs/>
              </w:rPr>
              <w:t xml:space="preserve"> Se requiere modificar los términos de pago de un proveedor existente.</w:t>
            </w:r>
          </w:p>
          <w:p w14:paraId="0382CFD0" w14:textId="77777777" w:rsidR="000A6011" w:rsidRPr="000A6011" w:rsidRDefault="000A6011" w:rsidP="000A6011">
            <w:pPr>
              <w:autoSpaceDE w:val="0"/>
              <w:autoSpaceDN w:val="0"/>
              <w:adjustRightInd w:val="0"/>
              <w:rPr>
                <w:rFonts w:ascii="Calibri" w:hAnsi="Calibri" w:cs="Calibri"/>
                <w:i/>
                <w:iCs/>
              </w:rPr>
            </w:pPr>
            <w:r w:rsidRPr="000A6011">
              <w:rPr>
                <w:rFonts w:ascii="Calibri" w:hAnsi="Calibri" w:cs="Calibri"/>
                <w:b/>
                <w:bCs/>
              </w:rPr>
              <w:t>SUPOSICIONES/ASUNCIONES:</w:t>
            </w:r>
            <w:r w:rsidRPr="000A6011">
              <w:rPr>
                <w:rFonts w:ascii="Calibri" w:hAnsi="Calibri" w:cs="Calibri"/>
                <w:i/>
                <w:iCs/>
              </w:rPr>
              <w:t xml:space="preserve"> Se ha identificado que los términos de pago acordados con el proveedor han cambiado y es necesario actualizarlos en el sistema.</w:t>
            </w:r>
          </w:p>
          <w:p w14:paraId="4C6B01EE" w14:textId="77777777" w:rsidR="00DD6EDC" w:rsidRPr="000A6011" w:rsidRDefault="000A6011" w:rsidP="000A6011">
            <w:pPr>
              <w:pStyle w:val="Sinespaciado"/>
              <w:spacing w:line="276" w:lineRule="auto"/>
              <w:jc w:val="both"/>
              <w:rPr>
                <w:rFonts w:ascii="Calibri" w:hAnsi="Calibri" w:cs="Calibri"/>
                <w:i/>
                <w:iCs/>
              </w:rPr>
            </w:pPr>
            <w:r w:rsidRPr="000A6011">
              <w:rPr>
                <w:rFonts w:ascii="Calibri" w:hAnsi="Calibri" w:cs="Calibri"/>
                <w:b/>
                <w:bCs/>
              </w:rPr>
              <w:t>RESULTADOS:</w:t>
            </w:r>
            <w:r w:rsidRPr="000A6011">
              <w:rPr>
                <w:rFonts w:ascii="Calibri" w:hAnsi="Calibri" w:cs="Calibri"/>
                <w:i/>
                <w:iCs/>
              </w:rPr>
              <w:t xml:space="preserve"> El usuario busca y selecciona al proveedor en el sistema, edita los términos de pago con la nueva información y guarda los cambios. Como resultado, los términos de pago del proveedor se actualizan en el sistema, reflejando los nuevos acuerdos establecidos. </w:t>
            </w:r>
          </w:p>
        </w:tc>
      </w:tr>
      <w:tr w:rsidR="000A6011" w:rsidRPr="00067EAA" w14:paraId="416BD3F6" w14:textId="77777777" w:rsidTr="00DE38FD">
        <w:trPr>
          <w:trHeight w:val="330"/>
        </w:trPr>
        <w:tc>
          <w:tcPr>
            <w:tcW w:w="1134" w:type="dxa"/>
            <w:tcBorders>
              <w:bottom w:val="single" w:sz="4" w:space="0" w:color="auto"/>
            </w:tcBorders>
          </w:tcPr>
          <w:p w14:paraId="6C8A2A3B" w14:textId="77777777" w:rsidR="000A6011" w:rsidRPr="00067EAA" w:rsidRDefault="000A6011" w:rsidP="000A6011">
            <w:pPr>
              <w:autoSpaceDE w:val="0"/>
              <w:autoSpaceDN w:val="0"/>
              <w:adjustRightInd w:val="0"/>
              <w:rPr>
                <w:rFonts w:ascii="Calibri" w:hAnsi="Calibri" w:cs="Calibri"/>
                <w:i/>
                <w:lang w:eastAsia="es-ES"/>
              </w:rPr>
            </w:pPr>
            <w:r w:rsidRPr="00067EAA">
              <w:rPr>
                <w:rFonts w:ascii="Calibri" w:eastAsia="Arial Unicode MS" w:hAnsi="Calibri" w:cs="Calibri"/>
              </w:rPr>
              <w:t>ES-</w:t>
            </w:r>
            <w:r>
              <w:rPr>
                <w:rFonts w:ascii="Calibri" w:eastAsia="Arial Unicode MS" w:hAnsi="Calibri" w:cs="Calibri"/>
              </w:rPr>
              <w:t>2</w:t>
            </w:r>
            <w:r w:rsidRPr="00067EAA">
              <w:rPr>
                <w:rFonts w:ascii="Calibri" w:eastAsia="Arial Unicode MS" w:hAnsi="Calibri" w:cs="Calibri"/>
              </w:rPr>
              <w:t>6.</w:t>
            </w:r>
            <w:r>
              <w:rPr>
                <w:rFonts w:ascii="Calibri" w:eastAsia="Arial Unicode MS" w:hAnsi="Calibri" w:cs="Calibri"/>
              </w:rPr>
              <w:t>3</w:t>
            </w:r>
            <w:r w:rsidRPr="00067EAA">
              <w:rPr>
                <w:rFonts w:ascii="Calibri" w:eastAsia="Arial Unicode MS" w:hAnsi="Calibri" w:cs="Calibri"/>
              </w:rPr>
              <w:t xml:space="preserve">    </w:t>
            </w:r>
          </w:p>
          <w:p w14:paraId="0B830A34" w14:textId="77777777" w:rsidR="000A6011" w:rsidRPr="00067EAA" w:rsidRDefault="000A6011" w:rsidP="00AB56CA">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3D2B2E9A" w14:textId="77777777" w:rsidR="000A6011" w:rsidRPr="000A6011" w:rsidRDefault="000A6011" w:rsidP="000A6011">
            <w:pPr>
              <w:autoSpaceDE w:val="0"/>
              <w:autoSpaceDN w:val="0"/>
              <w:adjustRightInd w:val="0"/>
              <w:rPr>
                <w:rFonts w:ascii="Calibri" w:hAnsi="Calibri" w:cs="Calibri"/>
                <w:i/>
                <w:iCs/>
              </w:rPr>
            </w:pPr>
            <w:r w:rsidRPr="000A6011">
              <w:rPr>
                <w:rFonts w:ascii="Calibri" w:hAnsi="Calibri" w:cs="Calibri"/>
                <w:b/>
                <w:bCs/>
              </w:rPr>
              <w:t>DESCRIPCIÓN:</w:t>
            </w:r>
            <w:r w:rsidRPr="000A6011">
              <w:rPr>
                <w:rFonts w:ascii="Calibri" w:hAnsi="Calibri" w:cs="Calibri"/>
                <w:i/>
                <w:iCs/>
              </w:rPr>
              <w:t xml:space="preserve"> Un proveedor cambia su número de teléfono de contacto y se debe actualizar en el sistema.</w:t>
            </w:r>
          </w:p>
          <w:p w14:paraId="3CA7AF40" w14:textId="77777777" w:rsidR="000A6011" w:rsidRPr="000A6011" w:rsidRDefault="000A6011" w:rsidP="000A6011">
            <w:pPr>
              <w:autoSpaceDE w:val="0"/>
              <w:autoSpaceDN w:val="0"/>
              <w:adjustRightInd w:val="0"/>
              <w:rPr>
                <w:rFonts w:ascii="Calibri" w:hAnsi="Calibri" w:cs="Calibri"/>
                <w:i/>
                <w:iCs/>
              </w:rPr>
            </w:pPr>
            <w:r w:rsidRPr="000A6011">
              <w:rPr>
                <w:rFonts w:ascii="Calibri" w:hAnsi="Calibri" w:cs="Calibri"/>
                <w:b/>
                <w:bCs/>
              </w:rPr>
              <w:t>SUPOSICIONES/ASUNCIONES:</w:t>
            </w:r>
            <w:r w:rsidRPr="000A6011">
              <w:rPr>
                <w:rFonts w:ascii="Calibri" w:hAnsi="Calibri" w:cs="Calibri"/>
                <w:i/>
                <w:iCs/>
              </w:rPr>
              <w:t xml:space="preserve"> El proveedor ha comunicado el cambio de su número de teléfono y se debe reflejar en el sistema.</w:t>
            </w:r>
          </w:p>
          <w:p w14:paraId="07FAF3E9" w14:textId="77777777" w:rsidR="000A6011" w:rsidRPr="000A6011" w:rsidRDefault="000A6011" w:rsidP="000A6011">
            <w:pPr>
              <w:autoSpaceDE w:val="0"/>
              <w:autoSpaceDN w:val="0"/>
              <w:adjustRightInd w:val="0"/>
              <w:rPr>
                <w:rFonts w:ascii="Calibri" w:hAnsi="Calibri" w:cs="Calibri"/>
                <w:i/>
                <w:iCs/>
              </w:rPr>
            </w:pPr>
            <w:r w:rsidRPr="000A6011">
              <w:rPr>
                <w:rFonts w:ascii="Calibri" w:hAnsi="Calibri" w:cs="Calibri"/>
                <w:b/>
                <w:bCs/>
              </w:rPr>
              <w:t>RESULTADOS:</w:t>
            </w:r>
            <w:r w:rsidRPr="000A6011">
              <w:rPr>
                <w:rFonts w:ascii="Calibri" w:hAnsi="Calibri" w:cs="Calibri"/>
                <w:i/>
                <w:iCs/>
              </w:rPr>
              <w:t xml:space="preserve"> El usuario localiza al proveedor en el sistema, edita el campo de número de teléfono con la nueva información y guarda los cambios. Como resultado, el número de teléfono del proveedor se actualiza en el sistema, asegurando que la información de contacto sea precisa.</w:t>
            </w:r>
          </w:p>
        </w:tc>
      </w:tr>
      <w:tr w:rsidR="00DD6EDC" w:rsidRPr="00067EAA" w14:paraId="43D79C40" w14:textId="77777777" w:rsidTr="00AB56CA">
        <w:tc>
          <w:tcPr>
            <w:tcW w:w="9658" w:type="dxa"/>
            <w:gridSpan w:val="4"/>
          </w:tcPr>
          <w:p w14:paraId="60AF658C" w14:textId="77777777" w:rsidR="00DD6EDC" w:rsidRPr="00AA6009" w:rsidRDefault="00DD6EDC" w:rsidP="00AB56CA">
            <w:pPr>
              <w:rPr>
                <w:rFonts w:ascii="Calibri" w:hAnsi="Calibri" w:cs="Calibri"/>
                <w:b/>
              </w:rPr>
            </w:pPr>
            <w:r w:rsidRPr="00067EAA">
              <w:rPr>
                <w:rFonts w:ascii="Calibri" w:hAnsi="Calibri" w:cs="Calibri"/>
                <w:b/>
              </w:rPr>
              <w:t>REQUERIMIENTOS ESPECIALES - REGLAS DEL NEGOCIO Y DEL SISTEMA:</w:t>
            </w:r>
          </w:p>
        </w:tc>
      </w:tr>
      <w:tr w:rsidR="00DD6EDC" w:rsidRPr="00067EAA" w14:paraId="20192E82" w14:textId="77777777" w:rsidTr="00AB56CA">
        <w:trPr>
          <w:trHeight w:val="259"/>
        </w:trPr>
        <w:tc>
          <w:tcPr>
            <w:tcW w:w="9658" w:type="dxa"/>
            <w:gridSpan w:val="4"/>
          </w:tcPr>
          <w:p w14:paraId="41922EC6" w14:textId="77777777" w:rsidR="00DD6EDC" w:rsidRPr="00AA6009" w:rsidRDefault="00DD6EDC" w:rsidP="00AB56CA">
            <w:pPr>
              <w:rPr>
                <w:rFonts w:ascii="Calibri" w:hAnsi="Calibri" w:cs="Calibri"/>
                <w:b/>
              </w:rPr>
            </w:pPr>
            <w:r w:rsidRPr="00067EAA">
              <w:rPr>
                <w:rFonts w:ascii="Calibri" w:hAnsi="Calibri" w:cs="Calibri"/>
                <w:b/>
              </w:rPr>
              <w:t>RIESGOS:</w:t>
            </w:r>
          </w:p>
        </w:tc>
      </w:tr>
      <w:tr w:rsidR="00DD6EDC" w:rsidRPr="00067EAA" w14:paraId="5D10B4E7" w14:textId="77777777" w:rsidTr="00AB56CA">
        <w:trPr>
          <w:trHeight w:val="377"/>
        </w:trPr>
        <w:tc>
          <w:tcPr>
            <w:tcW w:w="9658" w:type="dxa"/>
            <w:gridSpan w:val="4"/>
          </w:tcPr>
          <w:p w14:paraId="0119FD22" w14:textId="77777777" w:rsidR="00DD6EDC" w:rsidRPr="00067EAA" w:rsidRDefault="00DD6EDC" w:rsidP="00AB56CA">
            <w:pPr>
              <w:rPr>
                <w:rFonts w:ascii="Calibri" w:hAnsi="Calibri" w:cs="Calibri"/>
                <w:b/>
              </w:rPr>
            </w:pPr>
            <w:r w:rsidRPr="00067EAA">
              <w:rPr>
                <w:rFonts w:ascii="Calibri" w:hAnsi="Calibri" w:cs="Calibri"/>
                <w:b/>
              </w:rPr>
              <w:t>PROTOTIPO EXPLORATORIO</w:t>
            </w:r>
          </w:p>
        </w:tc>
      </w:tr>
    </w:tbl>
    <w:p w14:paraId="64F8DA8F" w14:textId="77777777" w:rsidR="00DD6EDC" w:rsidRDefault="00DD6EDC" w:rsidP="00C67250">
      <w:pPr>
        <w:ind w:left="426"/>
        <w:jc w:val="both"/>
        <w:rPr>
          <w:rFonts w:ascii="Calibri" w:hAnsi="Calibri" w:cs="Book Antiqua"/>
          <w:i/>
          <w:color w:val="595959"/>
        </w:rPr>
      </w:pPr>
    </w:p>
    <w:p w14:paraId="39E580AF" w14:textId="77777777" w:rsidR="00DD6EDC" w:rsidRDefault="00DD6EDC" w:rsidP="00C67250">
      <w:pPr>
        <w:ind w:left="426"/>
        <w:jc w:val="both"/>
        <w:rPr>
          <w:rFonts w:ascii="Calibri" w:hAnsi="Calibri" w:cs="Book Antiqua"/>
          <w:i/>
          <w:color w:val="595959"/>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D6EDC" w:rsidRPr="00067EAA" w14:paraId="124A1868" w14:textId="77777777" w:rsidTr="00AB56CA">
        <w:trPr>
          <w:tblHeader/>
        </w:trPr>
        <w:tc>
          <w:tcPr>
            <w:tcW w:w="4903" w:type="dxa"/>
            <w:gridSpan w:val="2"/>
            <w:shd w:val="clear" w:color="auto" w:fill="D9D9D9"/>
          </w:tcPr>
          <w:p w14:paraId="34868028" w14:textId="77777777" w:rsidR="00DD6EDC" w:rsidRPr="00067EAA" w:rsidRDefault="00DD6EDC" w:rsidP="00AB56CA">
            <w:pPr>
              <w:rPr>
                <w:rFonts w:ascii="Calibri" w:hAnsi="Calibri" w:cs="Calibri"/>
                <w:b/>
              </w:rPr>
            </w:pPr>
            <w:r w:rsidRPr="00067EAA">
              <w:rPr>
                <w:rFonts w:ascii="Calibri" w:hAnsi="Calibri" w:cs="Calibri"/>
                <w:b/>
              </w:rPr>
              <w:t>IDENTIFICADOR CASO DE USO:</w:t>
            </w:r>
          </w:p>
          <w:p w14:paraId="26EF5C6B" w14:textId="77777777" w:rsidR="00DD6EDC" w:rsidRPr="00067EAA" w:rsidRDefault="00DD6EDC" w:rsidP="00AB56CA">
            <w:pPr>
              <w:rPr>
                <w:rFonts w:ascii="Calibri" w:hAnsi="Calibri" w:cs="Calibri"/>
                <w:b/>
              </w:rPr>
            </w:pPr>
            <w:r w:rsidRPr="00067EAA">
              <w:rPr>
                <w:rFonts w:ascii="Calibri" w:hAnsi="Calibri" w:cs="Calibri"/>
                <w:b/>
              </w:rPr>
              <w:t>CU-</w:t>
            </w:r>
            <w:r>
              <w:rPr>
                <w:rFonts w:ascii="Calibri" w:hAnsi="Calibri" w:cs="Calibri"/>
                <w:b/>
              </w:rPr>
              <w:t>27</w:t>
            </w:r>
          </w:p>
        </w:tc>
        <w:tc>
          <w:tcPr>
            <w:tcW w:w="4755" w:type="dxa"/>
            <w:gridSpan w:val="2"/>
            <w:shd w:val="clear" w:color="auto" w:fill="D9D9D9"/>
          </w:tcPr>
          <w:p w14:paraId="47B93F33" w14:textId="77777777" w:rsidR="00DD6EDC" w:rsidRPr="00067EAA" w:rsidRDefault="00DD6EDC" w:rsidP="00AB56CA">
            <w:pPr>
              <w:rPr>
                <w:rFonts w:ascii="Calibri" w:hAnsi="Calibri" w:cs="Calibri"/>
                <w:b/>
              </w:rPr>
            </w:pPr>
            <w:r w:rsidRPr="00067EAA">
              <w:rPr>
                <w:rFonts w:ascii="Calibri" w:hAnsi="Calibri" w:cs="Calibri"/>
                <w:b/>
              </w:rPr>
              <w:t>NOMBRE:</w:t>
            </w:r>
          </w:p>
          <w:p w14:paraId="28BA6890" w14:textId="77777777" w:rsidR="00DD6EDC" w:rsidRPr="00067EAA" w:rsidRDefault="009E6549" w:rsidP="00AB56CA">
            <w:pPr>
              <w:rPr>
                <w:rFonts w:ascii="Calibri" w:hAnsi="Calibri" w:cs="Calibri"/>
                <w:b/>
              </w:rPr>
            </w:pPr>
            <w:r w:rsidRPr="004226D4">
              <w:rPr>
                <w:rFonts w:ascii="Calibri" w:hAnsi="Calibri" w:cs="Calibri"/>
              </w:rPr>
              <w:t>Registrar Devoluciones y reembolsos de las compras del cliente</w:t>
            </w:r>
            <w:r w:rsidRPr="00067EAA">
              <w:rPr>
                <w:rFonts w:ascii="Calibri" w:hAnsi="Calibri" w:cs="Calibri"/>
                <w:b/>
              </w:rPr>
              <w:t xml:space="preserve"> </w:t>
            </w:r>
          </w:p>
        </w:tc>
      </w:tr>
      <w:tr w:rsidR="00DD6EDC" w:rsidRPr="00067EAA" w14:paraId="3AC0F941" w14:textId="77777777" w:rsidTr="00AB56CA">
        <w:tc>
          <w:tcPr>
            <w:tcW w:w="6485" w:type="dxa"/>
            <w:gridSpan w:val="3"/>
          </w:tcPr>
          <w:p w14:paraId="3F971B2F" w14:textId="77777777" w:rsidR="00DD6EDC" w:rsidRPr="00067EAA" w:rsidRDefault="00DD6EDC" w:rsidP="00AB56CA">
            <w:pPr>
              <w:rPr>
                <w:rFonts w:ascii="Calibri" w:hAnsi="Calibri" w:cs="Calibri"/>
                <w:b/>
              </w:rPr>
            </w:pPr>
            <w:r w:rsidRPr="00067EAA">
              <w:rPr>
                <w:rFonts w:ascii="Calibri" w:hAnsi="Calibri" w:cs="Calibri"/>
                <w:b/>
              </w:rPr>
              <w:t>COMPLEJIDAD:</w:t>
            </w:r>
          </w:p>
          <w:p w14:paraId="22FAA5E7" w14:textId="77777777" w:rsidR="00DD6EDC" w:rsidRPr="00067EAA" w:rsidRDefault="00DD6EDC" w:rsidP="00AB56CA">
            <w:pPr>
              <w:jc w:val="both"/>
              <w:rPr>
                <w:rFonts w:ascii="Calibri" w:hAnsi="Calibri" w:cs="Calibri"/>
                <w:b/>
              </w:rPr>
            </w:pPr>
            <w:r w:rsidRPr="00067EAA">
              <w:rPr>
                <w:rFonts w:ascii="Calibri" w:eastAsia="Arial Unicode MS" w:hAnsi="Calibri" w:cs="Calibri"/>
                <w:iCs/>
              </w:rPr>
              <w:t xml:space="preserve">Media </w:t>
            </w:r>
          </w:p>
        </w:tc>
        <w:tc>
          <w:tcPr>
            <w:tcW w:w="3173" w:type="dxa"/>
          </w:tcPr>
          <w:p w14:paraId="04BB61DE" w14:textId="77777777" w:rsidR="00DD6EDC" w:rsidRPr="00067EAA" w:rsidRDefault="00DD6EDC" w:rsidP="00AB56CA">
            <w:pPr>
              <w:rPr>
                <w:rFonts w:ascii="Calibri" w:hAnsi="Calibri" w:cs="Calibri"/>
                <w:b/>
              </w:rPr>
            </w:pPr>
            <w:r w:rsidRPr="00067EAA">
              <w:rPr>
                <w:rFonts w:ascii="Calibri" w:hAnsi="Calibri" w:cs="Calibri"/>
                <w:b/>
              </w:rPr>
              <w:t>PRIORIDAD:</w:t>
            </w:r>
          </w:p>
          <w:p w14:paraId="23A6380C" w14:textId="77777777" w:rsidR="00DD6EDC" w:rsidRPr="00067EAA" w:rsidRDefault="00DD6EDC" w:rsidP="00AB56CA">
            <w:pPr>
              <w:rPr>
                <w:rFonts w:ascii="Calibri" w:hAnsi="Calibri" w:cs="Calibri"/>
                <w:b/>
              </w:rPr>
            </w:pPr>
            <w:r w:rsidRPr="00067EAA">
              <w:rPr>
                <w:rFonts w:ascii="Calibri" w:eastAsia="Arial Unicode MS" w:hAnsi="Calibri" w:cs="Calibri"/>
                <w:iCs/>
              </w:rPr>
              <w:t xml:space="preserve">Alta </w:t>
            </w:r>
          </w:p>
        </w:tc>
      </w:tr>
      <w:tr w:rsidR="00DD6EDC" w:rsidRPr="00067EAA" w14:paraId="50E65D37" w14:textId="77777777" w:rsidTr="00AB56CA">
        <w:tc>
          <w:tcPr>
            <w:tcW w:w="9658" w:type="dxa"/>
            <w:gridSpan w:val="4"/>
          </w:tcPr>
          <w:p w14:paraId="182704BD" w14:textId="77777777" w:rsidR="00DD6EDC" w:rsidRPr="00067EAA" w:rsidRDefault="00DD6EDC" w:rsidP="00AB56CA">
            <w:pPr>
              <w:rPr>
                <w:rFonts w:ascii="Calibri" w:hAnsi="Calibri" w:cs="Calibri"/>
                <w:b/>
              </w:rPr>
            </w:pPr>
            <w:r w:rsidRPr="00067EAA">
              <w:rPr>
                <w:rFonts w:ascii="Calibri" w:hAnsi="Calibri" w:cs="Calibri"/>
                <w:b/>
              </w:rPr>
              <w:lastRenderedPageBreak/>
              <w:t>REQUERIMIENTO FUNCIONAL ASOCIADO:</w:t>
            </w:r>
          </w:p>
          <w:p w14:paraId="2BED7D22" w14:textId="77777777" w:rsidR="00DD6EDC" w:rsidRPr="00067EAA" w:rsidRDefault="00C17FFB" w:rsidP="00AB56CA">
            <w:pPr>
              <w:jc w:val="both"/>
              <w:rPr>
                <w:rFonts w:ascii="Calibri" w:hAnsi="Calibri" w:cs="Calibri"/>
                <w:i/>
                <w:lang w:eastAsia="es-ES"/>
              </w:rPr>
            </w:pPr>
            <w:r>
              <w:rPr>
                <w:rFonts w:ascii="Calibri" w:hAnsi="Calibri" w:cs="Calibri"/>
                <w:i/>
                <w:lang w:eastAsia="es-ES"/>
              </w:rPr>
              <w:t>RF-25, FR-30</w:t>
            </w:r>
          </w:p>
        </w:tc>
      </w:tr>
      <w:tr w:rsidR="00DD6EDC" w:rsidRPr="00067EAA" w14:paraId="305AC108" w14:textId="77777777" w:rsidTr="00AB56CA">
        <w:tc>
          <w:tcPr>
            <w:tcW w:w="9658" w:type="dxa"/>
            <w:gridSpan w:val="4"/>
          </w:tcPr>
          <w:p w14:paraId="3092D4FB" w14:textId="77777777" w:rsidR="00DD6EDC" w:rsidRPr="00067EAA" w:rsidRDefault="00DD6EDC" w:rsidP="00AB56CA">
            <w:pPr>
              <w:rPr>
                <w:rFonts w:ascii="Calibri" w:hAnsi="Calibri" w:cs="Calibri"/>
                <w:b/>
              </w:rPr>
            </w:pPr>
            <w:r w:rsidRPr="00067EAA">
              <w:rPr>
                <w:rFonts w:ascii="Calibri" w:hAnsi="Calibri" w:cs="Calibri"/>
                <w:b/>
              </w:rPr>
              <w:t>ACTORES:</w:t>
            </w:r>
          </w:p>
          <w:p w14:paraId="0C017E66" w14:textId="77777777" w:rsidR="00DD6EDC" w:rsidRPr="00067EAA" w:rsidRDefault="00DE38FD" w:rsidP="00AB56CA">
            <w:pPr>
              <w:rPr>
                <w:rFonts w:ascii="Calibri" w:hAnsi="Calibri" w:cs="Calibri"/>
                <w:i/>
              </w:rPr>
            </w:pPr>
            <w:r>
              <w:rPr>
                <w:rFonts w:ascii="Calibri" w:hAnsi="Calibri" w:cs="Calibri"/>
                <w:i/>
              </w:rPr>
              <w:t xml:space="preserve">Gerente de relaciones, Cliente </w:t>
            </w:r>
          </w:p>
        </w:tc>
      </w:tr>
      <w:tr w:rsidR="00DD6EDC" w:rsidRPr="00067EAA" w14:paraId="240F0434" w14:textId="77777777" w:rsidTr="00AB56CA">
        <w:tc>
          <w:tcPr>
            <w:tcW w:w="9658" w:type="dxa"/>
            <w:gridSpan w:val="4"/>
          </w:tcPr>
          <w:p w14:paraId="24AC2FAB" w14:textId="77777777" w:rsidR="00DD6EDC" w:rsidRPr="00067EAA" w:rsidRDefault="00DD6EDC" w:rsidP="00AB56CA">
            <w:pPr>
              <w:rPr>
                <w:rFonts w:ascii="Calibri" w:hAnsi="Calibri" w:cs="Calibri"/>
                <w:b/>
              </w:rPr>
            </w:pPr>
            <w:r w:rsidRPr="00067EAA">
              <w:rPr>
                <w:rFonts w:ascii="Calibri" w:hAnsi="Calibri" w:cs="Calibri"/>
                <w:b/>
              </w:rPr>
              <w:t>CASOS DE USO ASOCIADOS:</w:t>
            </w:r>
          </w:p>
          <w:p w14:paraId="7CAD6BD7" w14:textId="77777777" w:rsidR="00DD6EDC" w:rsidRPr="00DE38FD" w:rsidRDefault="00DE38FD" w:rsidP="00DE38FD">
            <w:pPr>
              <w:pStyle w:val="Sinespaciado"/>
              <w:jc w:val="both"/>
              <w:rPr>
                <w:rFonts w:ascii="Calibri" w:hAnsi="Calibri" w:cs="Calibri"/>
                <w:bCs/>
                <w:i/>
                <w:iCs/>
              </w:rPr>
            </w:pPr>
            <w:r w:rsidRPr="00DE38FD">
              <w:rPr>
                <w:rFonts w:ascii="Calibri" w:hAnsi="Calibri" w:cs="Calibri"/>
                <w:bCs/>
                <w:i/>
                <w:iCs/>
              </w:rPr>
              <w:t>No aplica</w:t>
            </w:r>
          </w:p>
        </w:tc>
      </w:tr>
      <w:tr w:rsidR="00DD6EDC" w:rsidRPr="00067EAA" w14:paraId="75C78496" w14:textId="77777777" w:rsidTr="00AB56CA">
        <w:tc>
          <w:tcPr>
            <w:tcW w:w="9658" w:type="dxa"/>
            <w:gridSpan w:val="4"/>
          </w:tcPr>
          <w:p w14:paraId="6F210459" w14:textId="77777777" w:rsidR="00DD6EDC" w:rsidRPr="00067EAA" w:rsidRDefault="00DD6EDC" w:rsidP="00AB56CA">
            <w:pPr>
              <w:rPr>
                <w:rFonts w:ascii="Calibri" w:hAnsi="Calibri" w:cs="Calibri"/>
                <w:lang w:eastAsia="es-ES"/>
              </w:rPr>
            </w:pPr>
            <w:r w:rsidRPr="00067EAA">
              <w:rPr>
                <w:rFonts w:ascii="Calibri" w:hAnsi="Calibri" w:cs="Calibri"/>
                <w:b/>
              </w:rPr>
              <w:t>DESCRIPCIÓN:</w:t>
            </w:r>
          </w:p>
          <w:p w14:paraId="60B0B2C8" w14:textId="77777777" w:rsidR="00DD6EDC" w:rsidRPr="00FD3A3D" w:rsidRDefault="00FD3A3D" w:rsidP="00AB56CA">
            <w:pPr>
              <w:jc w:val="both"/>
              <w:rPr>
                <w:rFonts w:ascii="Calibri" w:hAnsi="Calibri" w:cs="Calibri"/>
                <w:bCs/>
                <w:i/>
                <w:iCs/>
              </w:rPr>
            </w:pPr>
            <w:r>
              <w:rPr>
                <w:rFonts w:ascii="Calibri" w:hAnsi="Calibri" w:cs="Calibri"/>
                <w:bCs/>
                <w:i/>
                <w:iCs/>
              </w:rPr>
              <w:t>P</w:t>
            </w:r>
            <w:r w:rsidRPr="00FD3A3D">
              <w:rPr>
                <w:rFonts w:ascii="Calibri" w:hAnsi="Calibri" w:cs="Calibri"/>
                <w:bCs/>
                <w:i/>
                <w:iCs/>
              </w:rPr>
              <w:t>ermite a los usuarios registrar las devoluciones y solicitar reembolsos de productos comprados por los clientes.</w:t>
            </w:r>
          </w:p>
        </w:tc>
      </w:tr>
      <w:tr w:rsidR="00DD6EDC" w:rsidRPr="00067EAA" w14:paraId="7DF5CAA1" w14:textId="77777777" w:rsidTr="00AB56CA">
        <w:tc>
          <w:tcPr>
            <w:tcW w:w="9658" w:type="dxa"/>
            <w:gridSpan w:val="4"/>
            <w:tcBorders>
              <w:bottom w:val="single" w:sz="4" w:space="0" w:color="auto"/>
            </w:tcBorders>
          </w:tcPr>
          <w:p w14:paraId="023657D8" w14:textId="77777777" w:rsidR="00DD6EDC" w:rsidRPr="00067EAA" w:rsidRDefault="00DD6EDC" w:rsidP="00AB56CA">
            <w:pPr>
              <w:rPr>
                <w:rFonts w:ascii="Calibri" w:hAnsi="Calibri" w:cs="Calibri"/>
                <w:b/>
              </w:rPr>
            </w:pPr>
            <w:r w:rsidRPr="00067EAA">
              <w:rPr>
                <w:rFonts w:ascii="Calibri" w:hAnsi="Calibri" w:cs="Calibri"/>
                <w:b/>
              </w:rPr>
              <w:t>NOTAS:</w:t>
            </w:r>
          </w:p>
          <w:p w14:paraId="79D4BBED" w14:textId="77777777" w:rsidR="00DD6EDC" w:rsidRDefault="00FD3A3D" w:rsidP="00AB56CA">
            <w:pPr>
              <w:numPr>
                <w:ilvl w:val="0"/>
                <w:numId w:val="66"/>
              </w:numPr>
              <w:rPr>
                <w:rFonts w:ascii="Calibri" w:hAnsi="Calibri" w:cs="Calibri"/>
                <w:i/>
              </w:rPr>
            </w:pPr>
            <w:r w:rsidRPr="00FD3A3D">
              <w:rPr>
                <w:rFonts w:ascii="Calibri" w:hAnsi="Calibri" w:cs="Calibri"/>
                <w:i/>
              </w:rPr>
              <w:t>Acceso a registros de compras</w:t>
            </w:r>
          </w:p>
          <w:p w14:paraId="713A77B8" w14:textId="77777777" w:rsidR="00FD3A3D" w:rsidRDefault="00FD3A3D" w:rsidP="00AB56CA">
            <w:pPr>
              <w:numPr>
                <w:ilvl w:val="0"/>
                <w:numId w:val="66"/>
              </w:numPr>
              <w:rPr>
                <w:rFonts w:ascii="Calibri" w:hAnsi="Calibri" w:cs="Calibri"/>
                <w:i/>
              </w:rPr>
            </w:pPr>
            <w:r w:rsidRPr="00FD3A3D">
              <w:rPr>
                <w:rFonts w:ascii="Calibri" w:hAnsi="Calibri" w:cs="Calibri"/>
                <w:i/>
              </w:rPr>
              <w:t>Identificación de productos devueltos</w:t>
            </w:r>
          </w:p>
          <w:p w14:paraId="6B0FD217" w14:textId="77777777" w:rsidR="00FD3A3D" w:rsidRDefault="00FD3A3D" w:rsidP="00AB56CA">
            <w:pPr>
              <w:numPr>
                <w:ilvl w:val="0"/>
                <w:numId w:val="66"/>
              </w:numPr>
              <w:rPr>
                <w:rFonts w:ascii="Calibri" w:hAnsi="Calibri" w:cs="Calibri"/>
                <w:i/>
              </w:rPr>
            </w:pPr>
            <w:r w:rsidRPr="00FD3A3D">
              <w:rPr>
                <w:rFonts w:ascii="Calibri" w:hAnsi="Calibri" w:cs="Calibri"/>
                <w:i/>
              </w:rPr>
              <w:t>Registro de detalles de devolución</w:t>
            </w:r>
          </w:p>
          <w:p w14:paraId="58FBAD1F" w14:textId="77777777" w:rsidR="00FD3A3D" w:rsidRDefault="00FD3A3D" w:rsidP="00AB56CA">
            <w:pPr>
              <w:numPr>
                <w:ilvl w:val="0"/>
                <w:numId w:val="66"/>
              </w:numPr>
              <w:rPr>
                <w:rFonts w:ascii="Calibri" w:hAnsi="Calibri" w:cs="Calibri"/>
                <w:i/>
              </w:rPr>
            </w:pPr>
            <w:r w:rsidRPr="00FD3A3D">
              <w:rPr>
                <w:rFonts w:ascii="Calibri" w:hAnsi="Calibri" w:cs="Calibri"/>
                <w:i/>
              </w:rPr>
              <w:t>Registro de detalles de devolución</w:t>
            </w:r>
          </w:p>
          <w:p w14:paraId="4A2D6656" w14:textId="77777777" w:rsidR="007A5032" w:rsidRDefault="007A5032" w:rsidP="00AB56CA">
            <w:pPr>
              <w:numPr>
                <w:ilvl w:val="0"/>
                <w:numId w:val="66"/>
              </w:numPr>
              <w:rPr>
                <w:rFonts w:ascii="Calibri" w:hAnsi="Calibri" w:cs="Calibri"/>
                <w:i/>
              </w:rPr>
            </w:pPr>
            <w:r w:rsidRPr="007A5032">
              <w:rPr>
                <w:rFonts w:ascii="Calibri" w:hAnsi="Calibri" w:cs="Calibri"/>
                <w:i/>
              </w:rPr>
              <w:t>Actualización de inventario</w:t>
            </w:r>
          </w:p>
          <w:p w14:paraId="4ABBD68B" w14:textId="77777777" w:rsidR="007A5032" w:rsidRDefault="007A5032" w:rsidP="00AB56CA">
            <w:pPr>
              <w:numPr>
                <w:ilvl w:val="0"/>
                <w:numId w:val="66"/>
              </w:numPr>
              <w:rPr>
                <w:rFonts w:ascii="Calibri" w:hAnsi="Calibri" w:cs="Calibri"/>
                <w:i/>
              </w:rPr>
            </w:pPr>
            <w:r w:rsidRPr="007A5032">
              <w:rPr>
                <w:rFonts w:ascii="Calibri" w:hAnsi="Calibri" w:cs="Calibri"/>
                <w:i/>
              </w:rPr>
              <w:t>Comunicación con el cliente</w:t>
            </w:r>
          </w:p>
          <w:p w14:paraId="23228284" w14:textId="77777777" w:rsidR="007A5032" w:rsidRPr="00067EAA" w:rsidRDefault="007A5032" w:rsidP="00AB56CA">
            <w:pPr>
              <w:numPr>
                <w:ilvl w:val="0"/>
                <w:numId w:val="66"/>
              </w:numPr>
              <w:rPr>
                <w:rFonts w:ascii="Calibri" w:hAnsi="Calibri" w:cs="Calibri"/>
                <w:i/>
              </w:rPr>
            </w:pPr>
            <w:r w:rsidRPr="007A5032">
              <w:rPr>
                <w:rFonts w:ascii="Calibri" w:hAnsi="Calibri" w:cs="Calibri"/>
                <w:i/>
              </w:rPr>
              <w:t>Seguimiento y reportes</w:t>
            </w:r>
          </w:p>
        </w:tc>
      </w:tr>
      <w:tr w:rsidR="00DD6EDC" w:rsidRPr="00067EAA" w14:paraId="18C14001" w14:textId="77777777" w:rsidTr="00AB56CA">
        <w:tc>
          <w:tcPr>
            <w:tcW w:w="9658" w:type="dxa"/>
            <w:gridSpan w:val="4"/>
            <w:tcBorders>
              <w:bottom w:val="single" w:sz="4" w:space="0" w:color="auto"/>
            </w:tcBorders>
          </w:tcPr>
          <w:p w14:paraId="596B8A08" w14:textId="77777777" w:rsidR="00DD6EDC" w:rsidRPr="00067EAA" w:rsidRDefault="00DD6EDC" w:rsidP="00AB56CA">
            <w:pPr>
              <w:rPr>
                <w:rFonts w:ascii="Calibri" w:eastAsia="Arial Unicode MS" w:hAnsi="Calibri" w:cs="Calibri"/>
                <w:i/>
              </w:rPr>
            </w:pPr>
            <w:r w:rsidRPr="00067EAA">
              <w:rPr>
                <w:rFonts w:ascii="Calibri" w:hAnsi="Calibri" w:cs="Calibri"/>
                <w:b/>
              </w:rPr>
              <w:t xml:space="preserve">CRITERIOS DE ACEPTACIÓN: </w:t>
            </w:r>
          </w:p>
          <w:p w14:paraId="0D9B4561" w14:textId="77777777" w:rsidR="00DD6EDC" w:rsidRPr="00067EAA" w:rsidRDefault="007A5032" w:rsidP="007A5032">
            <w:pPr>
              <w:pStyle w:val="Sinespaciado"/>
              <w:spacing w:line="276" w:lineRule="auto"/>
              <w:jc w:val="both"/>
              <w:rPr>
                <w:rFonts w:ascii="Calibri" w:hAnsi="Calibri" w:cs="Calibri"/>
                <w:b/>
              </w:rPr>
            </w:pPr>
            <w:r w:rsidRPr="00953B35">
              <w:rPr>
                <w:rFonts w:ascii="Calibri" w:hAnsi="Calibri" w:cs="Calibri"/>
                <w:bCs/>
                <w:i/>
                <w:iCs/>
              </w:rPr>
              <w:t>El permiso de acceso al aplicativo es adicionado exitosamente</w:t>
            </w:r>
            <w:r>
              <w:rPr>
                <w:rFonts w:ascii="Calibri" w:hAnsi="Calibri" w:cs="Calibri"/>
                <w:bCs/>
                <w:i/>
                <w:iCs/>
              </w:rPr>
              <w:t xml:space="preserve"> </w:t>
            </w:r>
            <w:r w:rsidRPr="00953B35">
              <w:rPr>
                <w:rFonts w:ascii="Calibri" w:hAnsi="Calibri" w:cs="Calibri"/>
                <w:bCs/>
                <w:i/>
                <w:iCs/>
              </w:rPr>
              <w:t>del aplicativo.</w:t>
            </w:r>
          </w:p>
        </w:tc>
      </w:tr>
      <w:tr w:rsidR="00DD6EDC" w:rsidRPr="00067EAA" w14:paraId="362DFA91" w14:textId="77777777" w:rsidTr="00AB56CA">
        <w:trPr>
          <w:trHeight w:val="345"/>
        </w:trPr>
        <w:tc>
          <w:tcPr>
            <w:tcW w:w="9658" w:type="dxa"/>
            <w:gridSpan w:val="4"/>
            <w:tcBorders>
              <w:bottom w:val="single" w:sz="4" w:space="0" w:color="auto"/>
            </w:tcBorders>
            <w:shd w:val="clear" w:color="auto" w:fill="D9D9D9"/>
          </w:tcPr>
          <w:p w14:paraId="48C12ED2" w14:textId="77777777" w:rsidR="00DD6EDC" w:rsidRPr="00067EAA" w:rsidRDefault="00DD6EDC" w:rsidP="00AB56CA">
            <w:pPr>
              <w:autoSpaceDE w:val="0"/>
              <w:autoSpaceDN w:val="0"/>
              <w:adjustRightInd w:val="0"/>
              <w:rPr>
                <w:rFonts w:ascii="Calibri" w:hAnsi="Calibri" w:cs="Calibri"/>
                <w:b/>
              </w:rPr>
            </w:pPr>
            <w:r w:rsidRPr="00067EAA">
              <w:rPr>
                <w:rFonts w:ascii="Calibri" w:hAnsi="Calibri" w:cs="Calibri"/>
                <w:b/>
              </w:rPr>
              <w:t xml:space="preserve">ESCENARIOS: </w:t>
            </w:r>
          </w:p>
        </w:tc>
      </w:tr>
      <w:tr w:rsidR="00DD6EDC" w:rsidRPr="00067EAA" w14:paraId="5C65C783" w14:textId="77777777" w:rsidTr="00AB56CA">
        <w:trPr>
          <w:trHeight w:val="1674"/>
        </w:trPr>
        <w:tc>
          <w:tcPr>
            <w:tcW w:w="1134" w:type="dxa"/>
            <w:tcBorders>
              <w:bottom w:val="single" w:sz="4" w:space="0" w:color="auto"/>
            </w:tcBorders>
          </w:tcPr>
          <w:p w14:paraId="1CF26312"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0A6011">
              <w:rPr>
                <w:rFonts w:ascii="Calibri" w:eastAsia="Arial Unicode MS" w:hAnsi="Calibri" w:cs="Calibri"/>
              </w:rPr>
              <w:t>27</w:t>
            </w:r>
            <w:r w:rsidRPr="00067EAA">
              <w:rPr>
                <w:rFonts w:ascii="Calibri" w:eastAsia="Arial Unicode MS" w:hAnsi="Calibri" w:cs="Calibri"/>
              </w:rPr>
              <w:t xml:space="preserve">.1    </w:t>
            </w:r>
          </w:p>
          <w:p w14:paraId="19CF6D94"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45AB778B" w14:textId="77777777" w:rsidR="007A5032" w:rsidRPr="007A5032" w:rsidRDefault="007A5032" w:rsidP="007A5032">
            <w:pPr>
              <w:autoSpaceDE w:val="0"/>
              <w:autoSpaceDN w:val="0"/>
              <w:adjustRightInd w:val="0"/>
              <w:rPr>
                <w:rFonts w:ascii="Calibri" w:hAnsi="Calibri" w:cs="Calibri"/>
                <w:i/>
                <w:iCs/>
              </w:rPr>
            </w:pPr>
            <w:r w:rsidRPr="007A5032">
              <w:rPr>
                <w:rFonts w:ascii="Calibri" w:hAnsi="Calibri" w:cs="Calibri"/>
                <w:b/>
                <w:bCs/>
              </w:rPr>
              <w:t>DESCRIPCIÓN:</w:t>
            </w:r>
            <w:r w:rsidRPr="007A5032">
              <w:rPr>
                <w:rFonts w:ascii="Calibri" w:hAnsi="Calibri" w:cs="Calibri"/>
                <w:i/>
                <w:iCs/>
              </w:rPr>
              <w:t xml:space="preserve"> Un cliente realiza una devolución de un producto debido a un defecto de fabricación.</w:t>
            </w:r>
          </w:p>
          <w:p w14:paraId="5E15F2D9" w14:textId="77777777" w:rsidR="007A5032" w:rsidRPr="007A5032" w:rsidRDefault="007A5032" w:rsidP="007A5032">
            <w:pPr>
              <w:autoSpaceDE w:val="0"/>
              <w:autoSpaceDN w:val="0"/>
              <w:adjustRightInd w:val="0"/>
              <w:rPr>
                <w:rFonts w:ascii="Calibri" w:hAnsi="Calibri" w:cs="Calibri"/>
                <w:i/>
                <w:iCs/>
              </w:rPr>
            </w:pPr>
            <w:r w:rsidRPr="007A5032">
              <w:rPr>
                <w:rFonts w:ascii="Calibri" w:hAnsi="Calibri" w:cs="Calibri"/>
                <w:b/>
                <w:bCs/>
              </w:rPr>
              <w:t>SUPOSICIONES/ASUNCIONES:</w:t>
            </w:r>
            <w:r w:rsidRPr="007A5032">
              <w:rPr>
                <w:rFonts w:ascii="Calibri" w:hAnsi="Calibri" w:cs="Calibri"/>
                <w:i/>
                <w:iCs/>
              </w:rPr>
              <w:t xml:space="preserve"> El cliente tiene derecho a devolver el producto dentro del período de devolución establecido y presenta pruebas del defecto.</w:t>
            </w:r>
          </w:p>
          <w:p w14:paraId="0B12697E" w14:textId="77777777" w:rsidR="00DD6EDC" w:rsidRPr="007A5032" w:rsidRDefault="007A5032" w:rsidP="007A5032">
            <w:pPr>
              <w:pStyle w:val="Sinespaciado"/>
              <w:spacing w:line="276" w:lineRule="auto"/>
              <w:jc w:val="both"/>
              <w:rPr>
                <w:rFonts w:ascii="Calibri" w:hAnsi="Calibri" w:cs="Calibri"/>
                <w:i/>
                <w:iCs/>
              </w:rPr>
            </w:pPr>
            <w:r w:rsidRPr="007A5032">
              <w:rPr>
                <w:rFonts w:ascii="Calibri" w:hAnsi="Calibri" w:cs="Calibri"/>
                <w:b/>
                <w:bCs/>
              </w:rPr>
              <w:t>RESULTADOS:</w:t>
            </w:r>
            <w:r w:rsidRPr="007A5032">
              <w:rPr>
                <w:rFonts w:ascii="Calibri" w:hAnsi="Calibri" w:cs="Calibri"/>
                <w:i/>
                <w:iCs/>
              </w:rPr>
              <w:t xml:space="preserve"> El usuario accede al registro de compras del cliente, identifica el producto devuelto y registra los detalles de la devolución, incluyendo el motivo y el estado del producto. Si corresponde, se inicia el proceso de reembolso para el cliente. </w:t>
            </w:r>
          </w:p>
        </w:tc>
      </w:tr>
      <w:tr w:rsidR="00DD6EDC" w:rsidRPr="00067EAA" w14:paraId="23F57DBA" w14:textId="77777777" w:rsidTr="00AB56CA">
        <w:trPr>
          <w:trHeight w:val="1674"/>
        </w:trPr>
        <w:tc>
          <w:tcPr>
            <w:tcW w:w="1134" w:type="dxa"/>
            <w:tcBorders>
              <w:bottom w:val="single" w:sz="4" w:space="0" w:color="auto"/>
            </w:tcBorders>
          </w:tcPr>
          <w:p w14:paraId="47A3C408"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0A6011">
              <w:rPr>
                <w:rFonts w:ascii="Calibri" w:eastAsia="Arial Unicode MS" w:hAnsi="Calibri" w:cs="Calibri"/>
              </w:rPr>
              <w:t>27</w:t>
            </w:r>
            <w:r w:rsidRPr="00067EAA">
              <w:rPr>
                <w:rFonts w:ascii="Calibri" w:eastAsia="Arial Unicode MS" w:hAnsi="Calibri" w:cs="Calibri"/>
              </w:rPr>
              <w:t xml:space="preserve">.2     </w:t>
            </w:r>
          </w:p>
          <w:p w14:paraId="70A43FC5"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682F52BD" w14:textId="77777777" w:rsidR="007A5032" w:rsidRPr="007A5032" w:rsidRDefault="007A5032" w:rsidP="007A5032">
            <w:pPr>
              <w:autoSpaceDE w:val="0"/>
              <w:autoSpaceDN w:val="0"/>
              <w:adjustRightInd w:val="0"/>
              <w:rPr>
                <w:rFonts w:ascii="Calibri" w:hAnsi="Calibri" w:cs="Calibri"/>
                <w:i/>
                <w:iCs/>
              </w:rPr>
            </w:pPr>
            <w:r w:rsidRPr="007A5032">
              <w:rPr>
                <w:rFonts w:ascii="Calibri" w:hAnsi="Calibri" w:cs="Calibri"/>
                <w:b/>
                <w:bCs/>
              </w:rPr>
              <w:t>DESCRIPCIÓN:</w:t>
            </w:r>
            <w:r w:rsidRPr="007A5032">
              <w:rPr>
                <w:rFonts w:ascii="Calibri" w:hAnsi="Calibri" w:cs="Calibri"/>
                <w:i/>
                <w:iCs/>
              </w:rPr>
              <w:t xml:space="preserve"> Un cliente solicita un reembolso debido a la insatisfacción con un producto recibido.</w:t>
            </w:r>
          </w:p>
          <w:p w14:paraId="7A860555" w14:textId="77777777" w:rsidR="007A5032" w:rsidRPr="007A5032" w:rsidRDefault="007A5032" w:rsidP="007A5032">
            <w:pPr>
              <w:autoSpaceDE w:val="0"/>
              <w:autoSpaceDN w:val="0"/>
              <w:adjustRightInd w:val="0"/>
              <w:rPr>
                <w:rFonts w:ascii="Calibri" w:hAnsi="Calibri" w:cs="Calibri"/>
                <w:i/>
                <w:iCs/>
              </w:rPr>
            </w:pPr>
            <w:r w:rsidRPr="007A5032">
              <w:rPr>
                <w:rFonts w:ascii="Calibri" w:hAnsi="Calibri" w:cs="Calibri"/>
                <w:b/>
                <w:bCs/>
              </w:rPr>
              <w:t>SUPOSICIONES/ASUNCIONES:</w:t>
            </w:r>
            <w:r w:rsidRPr="007A5032">
              <w:rPr>
                <w:rFonts w:ascii="Calibri" w:hAnsi="Calibri" w:cs="Calibri"/>
                <w:i/>
                <w:iCs/>
              </w:rPr>
              <w:t xml:space="preserve"> El cliente solicita el reembolso dentro del período de devolución establecido y devuelve el producto en buenas condiciones.</w:t>
            </w:r>
          </w:p>
          <w:p w14:paraId="02878492" w14:textId="77777777" w:rsidR="00DD6EDC" w:rsidRPr="007A5032" w:rsidRDefault="007A5032" w:rsidP="007A5032">
            <w:pPr>
              <w:pStyle w:val="Sinespaciado"/>
              <w:spacing w:line="276" w:lineRule="auto"/>
              <w:jc w:val="both"/>
              <w:rPr>
                <w:rFonts w:ascii="Calibri" w:hAnsi="Calibri" w:cs="Calibri"/>
                <w:i/>
                <w:iCs/>
              </w:rPr>
            </w:pPr>
            <w:r w:rsidRPr="007A5032">
              <w:rPr>
                <w:rFonts w:ascii="Calibri" w:hAnsi="Calibri" w:cs="Calibri"/>
                <w:b/>
                <w:bCs/>
              </w:rPr>
              <w:t>RESULTADOS:</w:t>
            </w:r>
            <w:r w:rsidRPr="007A5032">
              <w:rPr>
                <w:rFonts w:ascii="Calibri" w:hAnsi="Calibri" w:cs="Calibri"/>
                <w:i/>
                <w:iCs/>
              </w:rPr>
              <w:t xml:space="preserve"> El usuario busca la compra correspondiente del cliente, registra los detalles de la devolución, como el motivo y el estado del producto, y procesa el reembolso según la política establecida. Se notifica al cliente sobre el reembolso y se actualizan las existencias del producto devuelto si corresponde. </w:t>
            </w:r>
          </w:p>
        </w:tc>
      </w:tr>
      <w:tr w:rsidR="00DD6EDC" w:rsidRPr="00067EAA" w14:paraId="3E46B743" w14:textId="77777777" w:rsidTr="00AB56CA">
        <w:tc>
          <w:tcPr>
            <w:tcW w:w="9658" w:type="dxa"/>
            <w:gridSpan w:val="4"/>
          </w:tcPr>
          <w:p w14:paraId="1BE51441" w14:textId="77777777" w:rsidR="00DD6EDC" w:rsidRPr="00AA6009" w:rsidRDefault="00DD6EDC" w:rsidP="00AB56CA">
            <w:pPr>
              <w:rPr>
                <w:rFonts w:ascii="Calibri" w:hAnsi="Calibri" w:cs="Calibri"/>
                <w:b/>
              </w:rPr>
            </w:pPr>
            <w:r w:rsidRPr="00067EAA">
              <w:rPr>
                <w:rFonts w:ascii="Calibri" w:hAnsi="Calibri" w:cs="Calibri"/>
                <w:b/>
              </w:rPr>
              <w:t>REQUERIMIENTOS ESPECIALES - REGLAS DEL NEGOCIO Y DEL SISTEMA:</w:t>
            </w:r>
          </w:p>
        </w:tc>
      </w:tr>
      <w:tr w:rsidR="00DD6EDC" w:rsidRPr="00067EAA" w14:paraId="7C2DB5C2" w14:textId="77777777" w:rsidTr="00AB56CA">
        <w:trPr>
          <w:trHeight w:val="259"/>
        </w:trPr>
        <w:tc>
          <w:tcPr>
            <w:tcW w:w="9658" w:type="dxa"/>
            <w:gridSpan w:val="4"/>
          </w:tcPr>
          <w:p w14:paraId="39F16147" w14:textId="77777777" w:rsidR="00DD6EDC" w:rsidRPr="00AA6009" w:rsidRDefault="00DD6EDC" w:rsidP="00AB56CA">
            <w:pPr>
              <w:rPr>
                <w:rFonts w:ascii="Calibri" w:hAnsi="Calibri" w:cs="Calibri"/>
                <w:b/>
              </w:rPr>
            </w:pPr>
            <w:r w:rsidRPr="00067EAA">
              <w:rPr>
                <w:rFonts w:ascii="Calibri" w:hAnsi="Calibri" w:cs="Calibri"/>
                <w:b/>
              </w:rPr>
              <w:t>RIESGOS:</w:t>
            </w:r>
          </w:p>
        </w:tc>
      </w:tr>
      <w:tr w:rsidR="00DD6EDC" w:rsidRPr="00067EAA" w14:paraId="0182CD41" w14:textId="77777777" w:rsidTr="00AB56CA">
        <w:trPr>
          <w:trHeight w:val="377"/>
        </w:trPr>
        <w:tc>
          <w:tcPr>
            <w:tcW w:w="9658" w:type="dxa"/>
            <w:gridSpan w:val="4"/>
          </w:tcPr>
          <w:p w14:paraId="00A2D2EF" w14:textId="77777777" w:rsidR="00DD6EDC" w:rsidRPr="00067EAA" w:rsidRDefault="00DD6EDC" w:rsidP="00AB56CA">
            <w:pPr>
              <w:rPr>
                <w:rFonts w:ascii="Calibri" w:hAnsi="Calibri" w:cs="Calibri"/>
                <w:b/>
              </w:rPr>
            </w:pPr>
            <w:r w:rsidRPr="00067EAA">
              <w:rPr>
                <w:rFonts w:ascii="Calibri" w:hAnsi="Calibri" w:cs="Calibri"/>
                <w:b/>
              </w:rPr>
              <w:t>PROTOTIPO EXPLORATORIO</w:t>
            </w:r>
          </w:p>
        </w:tc>
      </w:tr>
    </w:tbl>
    <w:p w14:paraId="1208F376" w14:textId="77777777" w:rsidR="00DD6EDC" w:rsidRDefault="00DD6EDC" w:rsidP="0071597B">
      <w:pPr>
        <w:jc w:val="both"/>
        <w:rPr>
          <w:rFonts w:ascii="Calibri" w:hAnsi="Calibri" w:cs="Book Antiqua"/>
          <w:i/>
          <w:color w:val="595959"/>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D6EDC" w:rsidRPr="00067EAA" w14:paraId="126CCF55" w14:textId="77777777" w:rsidTr="00AB56CA">
        <w:trPr>
          <w:tblHeader/>
        </w:trPr>
        <w:tc>
          <w:tcPr>
            <w:tcW w:w="4903" w:type="dxa"/>
            <w:gridSpan w:val="2"/>
            <w:shd w:val="clear" w:color="auto" w:fill="D9D9D9"/>
          </w:tcPr>
          <w:p w14:paraId="7C70A15B" w14:textId="77777777" w:rsidR="00DD6EDC" w:rsidRPr="00067EAA" w:rsidRDefault="00DD6EDC" w:rsidP="00AB56CA">
            <w:pPr>
              <w:rPr>
                <w:rFonts w:ascii="Calibri" w:hAnsi="Calibri" w:cs="Calibri"/>
                <w:b/>
              </w:rPr>
            </w:pPr>
            <w:r w:rsidRPr="00067EAA">
              <w:rPr>
                <w:rFonts w:ascii="Calibri" w:hAnsi="Calibri" w:cs="Calibri"/>
                <w:b/>
              </w:rPr>
              <w:lastRenderedPageBreak/>
              <w:t>IDENTIFICADOR CASO DE USO:</w:t>
            </w:r>
          </w:p>
          <w:p w14:paraId="07EB2D6A" w14:textId="77777777" w:rsidR="00DD6EDC" w:rsidRPr="00067EAA" w:rsidRDefault="00DD6EDC" w:rsidP="00AB56CA">
            <w:pPr>
              <w:rPr>
                <w:rFonts w:ascii="Calibri" w:hAnsi="Calibri" w:cs="Calibri"/>
                <w:b/>
              </w:rPr>
            </w:pPr>
            <w:r w:rsidRPr="00067EAA">
              <w:rPr>
                <w:rFonts w:ascii="Calibri" w:hAnsi="Calibri" w:cs="Calibri"/>
                <w:b/>
              </w:rPr>
              <w:t>CU-</w:t>
            </w:r>
            <w:r>
              <w:rPr>
                <w:rFonts w:ascii="Calibri" w:hAnsi="Calibri" w:cs="Calibri"/>
                <w:b/>
              </w:rPr>
              <w:t>28</w:t>
            </w:r>
          </w:p>
        </w:tc>
        <w:tc>
          <w:tcPr>
            <w:tcW w:w="4755" w:type="dxa"/>
            <w:gridSpan w:val="2"/>
            <w:shd w:val="clear" w:color="auto" w:fill="D9D9D9"/>
          </w:tcPr>
          <w:p w14:paraId="6439F56D" w14:textId="77777777" w:rsidR="00DD6EDC" w:rsidRPr="00067EAA" w:rsidRDefault="00DD6EDC" w:rsidP="00AB56CA">
            <w:pPr>
              <w:rPr>
                <w:rFonts w:ascii="Calibri" w:hAnsi="Calibri" w:cs="Calibri"/>
                <w:b/>
              </w:rPr>
            </w:pPr>
            <w:r w:rsidRPr="00067EAA">
              <w:rPr>
                <w:rFonts w:ascii="Calibri" w:hAnsi="Calibri" w:cs="Calibri"/>
                <w:b/>
              </w:rPr>
              <w:t>NOMBRE:</w:t>
            </w:r>
          </w:p>
          <w:p w14:paraId="1E894019" w14:textId="77777777" w:rsidR="00DD6EDC" w:rsidRPr="00067EAA" w:rsidRDefault="009E6549" w:rsidP="00AB56CA">
            <w:pPr>
              <w:rPr>
                <w:rFonts w:ascii="Calibri" w:hAnsi="Calibri" w:cs="Calibri"/>
                <w:b/>
              </w:rPr>
            </w:pPr>
            <w:r w:rsidRPr="004226D4">
              <w:rPr>
                <w:rFonts w:ascii="Calibri" w:hAnsi="Calibri" w:cs="Calibri"/>
              </w:rPr>
              <w:t>Actualizar devoluciones y reembolsos de las compras del cliente</w:t>
            </w:r>
            <w:r w:rsidRPr="00067EAA">
              <w:rPr>
                <w:rFonts w:ascii="Calibri" w:hAnsi="Calibri" w:cs="Calibri"/>
                <w:b/>
              </w:rPr>
              <w:t xml:space="preserve"> </w:t>
            </w:r>
          </w:p>
        </w:tc>
      </w:tr>
      <w:tr w:rsidR="00DD6EDC" w:rsidRPr="00067EAA" w14:paraId="72FDED4C" w14:textId="77777777" w:rsidTr="00AB56CA">
        <w:tc>
          <w:tcPr>
            <w:tcW w:w="6485" w:type="dxa"/>
            <w:gridSpan w:val="3"/>
          </w:tcPr>
          <w:p w14:paraId="735AB7F5" w14:textId="77777777" w:rsidR="00DD6EDC" w:rsidRPr="00067EAA" w:rsidRDefault="00DD6EDC" w:rsidP="00AB56CA">
            <w:pPr>
              <w:rPr>
                <w:rFonts w:ascii="Calibri" w:hAnsi="Calibri" w:cs="Calibri"/>
                <w:b/>
              </w:rPr>
            </w:pPr>
            <w:r w:rsidRPr="00067EAA">
              <w:rPr>
                <w:rFonts w:ascii="Calibri" w:hAnsi="Calibri" w:cs="Calibri"/>
                <w:b/>
              </w:rPr>
              <w:t>COMPLEJIDAD:</w:t>
            </w:r>
          </w:p>
          <w:p w14:paraId="7A50282A" w14:textId="77777777" w:rsidR="00DD6EDC" w:rsidRPr="00067EAA" w:rsidRDefault="00DD6EDC" w:rsidP="00AB56CA">
            <w:pPr>
              <w:jc w:val="both"/>
              <w:rPr>
                <w:rFonts w:ascii="Calibri" w:hAnsi="Calibri" w:cs="Calibri"/>
                <w:b/>
              </w:rPr>
            </w:pPr>
            <w:r w:rsidRPr="00067EAA">
              <w:rPr>
                <w:rFonts w:ascii="Calibri" w:eastAsia="Arial Unicode MS" w:hAnsi="Calibri" w:cs="Calibri"/>
                <w:iCs/>
              </w:rPr>
              <w:t xml:space="preserve">Media </w:t>
            </w:r>
          </w:p>
        </w:tc>
        <w:tc>
          <w:tcPr>
            <w:tcW w:w="3173" w:type="dxa"/>
          </w:tcPr>
          <w:p w14:paraId="7021BE54" w14:textId="77777777" w:rsidR="00DD6EDC" w:rsidRPr="00067EAA" w:rsidRDefault="00DD6EDC" w:rsidP="00AB56CA">
            <w:pPr>
              <w:rPr>
                <w:rFonts w:ascii="Calibri" w:hAnsi="Calibri" w:cs="Calibri"/>
                <w:b/>
              </w:rPr>
            </w:pPr>
            <w:r w:rsidRPr="00067EAA">
              <w:rPr>
                <w:rFonts w:ascii="Calibri" w:hAnsi="Calibri" w:cs="Calibri"/>
                <w:b/>
              </w:rPr>
              <w:t>PRIORIDAD:</w:t>
            </w:r>
          </w:p>
          <w:p w14:paraId="598F8C15" w14:textId="77777777" w:rsidR="00DD6EDC" w:rsidRPr="00067EAA" w:rsidRDefault="00DD6EDC" w:rsidP="00AB56CA">
            <w:pPr>
              <w:rPr>
                <w:rFonts w:ascii="Calibri" w:hAnsi="Calibri" w:cs="Calibri"/>
                <w:b/>
              </w:rPr>
            </w:pPr>
            <w:r w:rsidRPr="00067EAA">
              <w:rPr>
                <w:rFonts w:ascii="Calibri" w:eastAsia="Arial Unicode MS" w:hAnsi="Calibri" w:cs="Calibri"/>
                <w:iCs/>
              </w:rPr>
              <w:t xml:space="preserve">Alta </w:t>
            </w:r>
          </w:p>
        </w:tc>
      </w:tr>
      <w:tr w:rsidR="00DD6EDC" w:rsidRPr="00067EAA" w14:paraId="7D72D533" w14:textId="77777777" w:rsidTr="00AB56CA">
        <w:tc>
          <w:tcPr>
            <w:tcW w:w="9658" w:type="dxa"/>
            <w:gridSpan w:val="4"/>
          </w:tcPr>
          <w:p w14:paraId="12857D7D" w14:textId="77777777" w:rsidR="00DD6EDC" w:rsidRPr="00067EAA" w:rsidRDefault="00DD6EDC" w:rsidP="00AB56CA">
            <w:pPr>
              <w:rPr>
                <w:rFonts w:ascii="Calibri" w:hAnsi="Calibri" w:cs="Calibri"/>
                <w:b/>
              </w:rPr>
            </w:pPr>
            <w:r w:rsidRPr="00067EAA">
              <w:rPr>
                <w:rFonts w:ascii="Calibri" w:hAnsi="Calibri" w:cs="Calibri"/>
                <w:b/>
              </w:rPr>
              <w:t>REQUERIMIENTO FUNCIONAL ASOCIADO:</w:t>
            </w:r>
          </w:p>
          <w:p w14:paraId="262BE813" w14:textId="77777777" w:rsidR="00DD6EDC" w:rsidRPr="00067EAA" w:rsidRDefault="00C17FFB" w:rsidP="00AB56CA">
            <w:pPr>
              <w:jc w:val="both"/>
              <w:rPr>
                <w:rFonts w:ascii="Calibri" w:hAnsi="Calibri" w:cs="Calibri"/>
                <w:i/>
                <w:lang w:eastAsia="es-ES"/>
              </w:rPr>
            </w:pPr>
            <w:r>
              <w:rPr>
                <w:rFonts w:ascii="Calibri" w:hAnsi="Calibri" w:cs="Calibri"/>
                <w:i/>
                <w:lang w:eastAsia="es-ES"/>
              </w:rPr>
              <w:t>RF-23, RF-25</w:t>
            </w:r>
          </w:p>
        </w:tc>
      </w:tr>
      <w:tr w:rsidR="00DD6EDC" w:rsidRPr="00067EAA" w14:paraId="3B947B99" w14:textId="77777777" w:rsidTr="00AB56CA">
        <w:tc>
          <w:tcPr>
            <w:tcW w:w="9658" w:type="dxa"/>
            <w:gridSpan w:val="4"/>
          </w:tcPr>
          <w:p w14:paraId="3969FD7D" w14:textId="77777777" w:rsidR="00DD6EDC" w:rsidRPr="00067EAA" w:rsidRDefault="00DD6EDC" w:rsidP="00AB56CA">
            <w:pPr>
              <w:rPr>
                <w:rFonts w:ascii="Calibri" w:hAnsi="Calibri" w:cs="Calibri"/>
                <w:b/>
              </w:rPr>
            </w:pPr>
            <w:r w:rsidRPr="00067EAA">
              <w:rPr>
                <w:rFonts w:ascii="Calibri" w:hAnsi="Calibri" w:cs="Calibri"/>
                <w:b/>
              </w:rPr>
              <w:t>ACTORES:</w:t>
            </w:r>
          </w:p>
          <w:p w14:paraId="322E76E8" w14:textId="77777777" w:rsidR="00DD6EDC" w:rsidRPr="00067EAA" w:rsidRDefault="00DE38FD" w:rsidP="00AB56CA">
            <w:pPr>
              <w:rPr>
                <w:rFonts w:ascii="Calibri" w:hAnsi="Calibri" w:cs="Calibri"/>
                <w:i/>
              </w:rPr>
            </w:pPr>
            <w:r>
              <w:rPr>
                <w:rFonts w:ascii="Calibri" w:hAnsi="Calibri" w:cs="Calibri"/>
                <w:i/>
              </w:rPr>
              <w:t>Gerente de relaciones</w:t>
            </w:r>
          </w:p>
        </w:tc>
      </w:tr>
      <w:tr w:rsidR="00DD6EDC" w:rsidRPr="00067EAA" w14:paraId="2B82AECA" w14:textId="77777777" w:rsidTr="00AB56CA">
        <w:tc>
          <w:tcPr>
            <w:tcW w:w="9658" w:type="dxa"/>
            <w:gridSpan w:val="4"/>
          </w:tcPr>
          <w:p w14:paraId="4A5663D7" w14:textId="77777777" w:rsidR="00DD6EDC" w:rsidRPr="00067EAA" w:rsidRDefault="00DD6EDC" w:rsidP="00AB56CA">
            <w:pPr>
              <w:rPr>
                <w:rFonts w:ascii="Calibri" w:hAnsi="Calibri" w:cs="Calibri"/>
                <w:b/>
              </w:rPr>
            </w:pPr>
            <w:r w:rsidRPr="00067EAA">
              <w:rPr>
                <w:rFonts w:ascii="Calibri" w:hAnsi="Calibri" w:cs="Calibri"/>
                <w:b/>
              </w:rPr>
              <w:t>CASOS DE USO ASOCIADOS:</w:t>
            </w:r>
          </w:p>
          <w:p w14:paraId="6F40FEFA" w14:textId="77777777" w:rsidR="00DD6EDC" w:rsidRPr="00DE38FD" w:rsidRDefault="00DE38FD" w:rsidP="00DE38FD">
            <w:pPr>
              <w:pStyle w:val="Sinespaciado"/>
              <w:jc w:val="both"/>
              <w:rPr>
                <w:rFonts w:ascii="Calibri" w:hAnsi="Calibri" w:cs="Calibri"/>
                <w:bCs/>
                <w:i/>
                <w:iCs/>
              </w:rPr>
            </w:pPr>
            <w:r w:rsidRPr="00DE38FD">
              <w:rPr>
                <w:rFonts w:ascii="Calibri" w:hAnsi="Calibri" w:cs="Calibri"/>
                <w:bCs/>
                <w:i/>
                <w:iCs/>
              </w:rPr>
              <w:t xml:space="preserve">No aplica </w:t>
            </w:r>
          </w:p>
        </w:tc>
      </w:tr>
      <w:tr w:rsidR="00DD6EDC" w:rsidRPr="00067EAA" w14:paraId="62FC8015" w14:textId="77777777" w:rsidTr="00AB56CA">
        <w:tc>
          <w:tcPr>
            <w:tcW w:w="9658" w:type="dxa"/>
            <w:gridSpan w:val="4"/>
          </w:tcPr>
          <w:p w14:paraId="4F78397F" w14:textId="77777777" w:rsidR="00DD6EDC" w:rsidRPr="00067EAA" w:rsidRDefault="00DD6EDC" w:rsidP="00AB56CA">
            <w:pPr>
              <w:rPr>
                <w:rFonts w:ascii="Calibri" w:hAnsi="Calibri" w:cs="Calibri"/>
                <w:lang w:eastAsia="es-ES"/>
              </w:rPr>
            </w:pPr>
            <w:r w:rsidRPr="00067EAA">
              <w:rPr>
                <w:rFonts w:ascii="Calibri" w:hAnsi="Calibri" w:cs="Calibri"/>
                <w:b/>
              </w:rPr>
              <w:t>DESCRIPCIÓN:</w:t>
            </w:r>
          </w:p>
          <w:p w14:paraId="5242AD3B" w14:textId="77777777" w:rsidR="00DD6EDC" w:rsidRPr="007A5032" w:rsidRDefault="007A5032" w:rsidP="00AB56CA">
            <w:pPr>
              <w:jc w:val="both"/>
              <w:rPr>
                <w:rFonts w:ascii="Calibri" w:hAnsi="Calibri" w:cs="Calibri"/>
                <w:bCs/>
                <w:i/>
                <w:iCs/>
              </w:rPr>
            </w:pPr>
            <w:r w:rsidRPr="007A5032">
              <w:rPr>
                <w:rFonts w:ascii="Calibri" w:hAnsi="Calibri" w:cs="Calibri"/>
                <w:bCs/>
                <w:i/>
                <w:iCs/>
              </w:rPr>
              <w:t>Permite a los usuarios actualizar la información y el estado de las devoluciones y reembolsos de productos realizados por los clientes.</w:t>
            </w:r>
          </w:p>
        </w:tc>
      </w:tr>
      <w:tr w:rsidR="00DD6EDC" w:rsidRPr="00067EAA" w14:paraId="41F3D489" w14:textId="77777777" w:rsidTr="00AB56CA">
        <w:tc>
          <w:tcPr>
            <w:tcW w:w="9658" w:type="dxa"/>
            <w:gridSpan w:val="4"/>
            <w:tcBorders>
              <w:bottom w:val="single" w:sz="4" w:space="0" w:color="auto"/>
            </w:tcBorders>
          </w:tcPr>
          <w:p w14:paraId="0BCA82B1" w14:textId="77777777" w:rsidR="00DD6EDC" w:rsidRPr="00067EAA" w:rsidRDefault="00DD6EDC" w:rsidP="00AB56CA">
            <w:pPr>
              <w:rPr>
                <w:rFonts w:ascii="Calibri" w:hAnsi="Calibri" w:cs="Calibri"/>
                <w:b/>
              </w:rPr>
            </w:pPr>
            <w:r w:rsidRPr="00067EAA">
              <w:rPr>
                <w:rFonts w:ascii="Calibri" w:hAnsi="Calibri" w:cs="Calibri"/>
                <w:b/>
              </w:rPr>
              <w:t>NOTAS:</w:t>
            </w:r>
          </w:p>
          <w:p w14:paraId="73048AB4" w14:textId="77777777" w:rsidR="00DD6EDC" w:rsidRDefault="007A5032" w:rsidP="00AB56CA">
            <w:pPr>
              <w:numPr>
                <w:ilvl w:val="0"/>
                <w:numId w:val="66"/>
              </w:numPr>
              <w:rPr>
                <w:rFonts w:ascii="Calibri" w:hAnsi="Calibri" w:cs="Calibri"/>
                <w:i/>
              </w:rPr>
            </w:pPr>
            <w:r w:rsidRPr="007A5032">
              <w:rPr>
                <w:rFonts w:ascii="Calibri" w:hAnsi="Calibri" w:cs="Calibri"/>
                <w:i/>
              </w:rPr>
              <w:t>Acceso a registros de devoluciones y reembolsos</w:t>
            </w:r>
          </w:p>
          <w:p w14:paraId="104A0365" w14:textId="77777777" w:rsidR="007A5032" w:rsidRDefault="007A5032" w:rsidP="00AB56CA">
            <w:pPr>
              <w:numPr>
                <w:ilvl w:val="0"/>
                <w:numId w:val="66"/>
              </w:numPr>
              <w:rPr>
                <w:rFonts w:ascii="Calibri" w:hAnsi="Calibri" w:cs="Calibri"/>
                <w:i/>
              </w:rPr>
            </w:pPr>
            <w:r w:rsidRPr="007A5032">
              <w:rPr>
                <w:rFonts w:ascii="Calibri" w:hAnsi="Calibri" w:cs="Calibri"/>
                <w:i/>
              </w:rPr>
              <w:t>Identificación de transacciones a actualizar</w:t>
            </w:r>
          </w:p>
          <w:p w14:paraId="0270F1AB" w14:textId="77777777" w:rsidR="007A5032" w:rsidRPr="00067EAA" w:rsidRDefault="007A5032" w:rsidP="00AB56CA">
            <w:pPr>
              <w:numPr>
                <w:ilvl w:val="0"/>
                <w:numId w:val="66"/>
              </w:numPr>
              <w:rPr>
                <w:rFonts w:ascii="Calibri" w:hAnsi="Calibri" w:cs="Calibri"/>
                <w:i/>
              </w:rPr>
            </w:pPr>
            <w:r w:rsidRPr="007A5032">
              <w:rPr>
                <w:rFonts w:ascii="Calibri" w:hAnsi="Calibri" w:cs="Calibri"/>
                <w:i/>
              </w:rPr>
              <w:t>Modificación de detalles de devolución y reembolso</w:t>
            </w:r>
          </w:p>
        </w:tc>
      </w:tr>
      <w:tr w:rsidR="00DD6EDC" w:rsidRPr="00067EAA" w14:paraId="61F72E3D" w14:textId="77777777" w:rsidTr="00AB56CA">
        <w:tc>
          <w:tcPr>
            <w:tcW w:w="9658" w:type="dxa"/>
            <w:gridSpan w:val="4"/>
            <w:tcBorders>
              <w:bottom w:val="single" w:sz="4" w:space="0" w:color="auto"/>
            </w:tcBorders>
          </w:tcPr>
          <w:p w14:paraId="422D5414" w14:textId="77777777" w:rsidR="00DD6EDC" w:rsidRPr="00067EAA" w:rsidRDefault="00DD6EDC" w:rsidP="00AB56CA">
            <w:pPr>
              <w:rPr>
                <w:rFonts w:ascii="Calibri" w:eastAsia="Arial Unicode MS" w:hAnsi="Calibri" w:cs="Calibri"/>
                <w:i/>
              </w:rPr>
            </w:pPr>
            <w:r w:rsidRPr="00067EAA">
              <w:rPr>
                <w:rFonts w:ascii="Calibri" w:hAnsi="Calibri" w:cs="Calibri"/>
                <w:b/>
              </w:rPr>
              <w:t xml:space="preserve">CRITERIOS DE ACEPTACIÓN: </w:t>
            </w:r>
          </w:p>
          <w:p w14:paraId="5FFF589B" w14:textId="77777777" w:rsidR="00DD6EDC" w:rsidRPr="00067EAA" w:rsidRDefault="007A5032" w:rsidP="007A5032">
            <w:pPr>
              <w:pStyle w:val="Sinespaciado"/>
              <w:spacing w:line="276" w:lineRule="auto"/>
              <w:jc w:val="both"/>
              <w:rPr>
                <w:rFonts w:ascii="Calibri" w:hAnsi="Calibri" w:cs="Calibri"/>
                <w:b/>
              </w:rPr>
            </w:pPr>
            <w:r w:rsidRPr="00953B35">
              <w:rPr>
                <w:rFonts w:ascii="Calibri" w:hAnsi="Calibri" w:cs="Calibri"/>
                <w:bCs/>
                <w:i/>
                <w:iCs/>
              </w:rPr>
              <w:t xml:space="preserve">El permiso de acceso al aplicativo es </w:t>
            </w:r>
            <w:r>
              <w:rPr>
                <w:rFonts w:ascii="Calibri" w:hAnsi="Calibri" w:cs="Calibri"/>
                <w:bCs/>
                <w:i/>
                <w:iCs/>
              </w:rPr>
              <w:t>modificado</w:t>
            </w:r>
            <w:r w:rsidRPr="00953B35">
              <w:rPr>
                <w:rFonts w:ascii="Calibri" w:hAnsi="Calibri" w:cs="Calibri"/>
                <w:bCs/>
                <w:i/>
                <w:iCs/>
              </w:rPr>
              <w:t xml:space="preserve"> exitosamente</w:t>
            </w:r>
            <w:r>
              <w:rPr>
                <w:rFonts w:ascii="Calibri" w:hAnsi="Calibri" w:cs="Calibri"/>
                <w:bCs/>
                <w:i/>
                <w:iCs/>
              </w:rPr>
              <w:t xml:space="preserve"> </w:t>
            </w:r>
            <w:r w:rsidRPr="00953B35">
              <w:rPr>
                <w:rFonts w:ascii="Calibri" w:hAnsi="Calibri" w:cs="Calibri"/>
                <w:bCs/>
                <w:i/>
                <w:iCs/>
              </w:rPr>
              <w:t>del aplicativo.</w:t>
            </w:r>
          </w:p>
        </w:tc>
      </w:tr>
      <w:tr w:rsidR="00DD6EDC" w:rsidRPr="00067EAA" w14:paraId="724558F5" w14:textId="77777777" w:rsidTr="00AB56CA">
        <w:trPr>
          <w:trHeight w:val="345"/>
        </w:trPr>
        <w:tc>
          <w:tcPr>
            <w:tcW w:w="9658" w:type="dxa"/>
            <w:gridSpan w:val="4"/>
            <w:tcBorders>
              <w:bottom w:val="single" w:sz="4" w:space="0" w:color="auto"/>
            </w:tcBorders>
            <w:shd w:val="clear" w:color="auto" w:fill="D9D9D9"/>
          </w:tcPr>
          <w:p w14:paraId="62B5C4A2" w14:textId="77777777" w:rsidR="00DD6EDC" w:rsidRPr="00067EAA" w:rsidRDefault="00DD6EDC" w:rsidP="00AB56CA">
            <w:pPr>
              <w:autoSpaceDE w:val="0"/>
              <w:autoSpaceDN w:val="0"/>
              <w:adjustRightInd w:val="0"/>
              <w:rPr>
                <w:rFonts w:ascii="Calibri" w:hAnsi="Calibri" w:cs="Calibri"/>
                <w:b/>
              </w:rPr>
            </w:pPr>
            <w:r w:rsidRPr="00067EAA">
              <w:rPr>
                <w:rFonts w:ascii="Calibri" w:hAnsi="Calibri" w:cs="Calibri"/>
                <w:b/>
              </w:rPr>
              <w:t xml:space="preserve">ESCENARIOS: </w:t>
            </w:r>
          </w:p>
        </w:tc>
      </w:tr>
      <w:tr w:rsidR="00DD6EDC" w:rsidRPr="00067EAA" w14:paraId="0029917D" w14:textId="77777777" w:rsidTr="00CF4FFE">
        <w:trPr>
          <w:trHeight w:val="330"/>
        </w:trPr>
        <w:tc>
          <w:tcPr>
            <w:tcW w:w="1134" w:type="dxa"/>
            <w:tcBorders>
              <w:bottom w:val="single" w:sz="4" w:space="0" w:color="auto"/>
            </w:tcBorders>
          </w:tcPr>
          <w:p w14:paraId="6972B499"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7A5032">
              <w:rPr>
                <w:rFonts w:ascii="Calibri" w:eastAsia="Arial Unicode MS" w:hAnsi="Calibri" w:cs="Calibri"/>
              </w:rPr>
              <w:t>28</w:t>
            </w:r>
            <w:r w:rsidRPr="00067EAA">
              <w:rPr>
                <w:rFonts w:ascii="Calibri" w:eastAsia="Arial Unicode MS" w:hAnsi="Calibri" w:cs="Calibri"/>
              </w:rPr>
              <w:t xml:space="preserve">.1    </w:t>
            </w:r>
          </w:p>
          <w:p w14:paraId="70874CB0"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1195E67D" w14:textId="77777777" w:rsidR="00CF4FFE" w:rsidRPr="00CF4FFE" w:rsidRDefault="00CF4FFE" w:rsidP="00CF4FFE">
            <w:pPr>
              <w:autoSpaceDE w:val="0"/>
              <w:autoSpaceDN w:val="0"/>
              <w:adjustRightInd w:val="0"/>
              <w:rPr>
                <w:rFonts w:ascii="Calibri" w:hAnsi="Calibri" w:cs="Calibri"/>
                <w:i/>
                <w:iCs/>
              </w:rPr>
            </w:pPr>
            <w:r w:rsidRPr="00CF4FFE">
              <w:rPr>
                <w:rFonts w:ascii="Calibri" w:hAnsi="Calibri" w:cs="Calibri"/>
                <w:b/>
                <w:bCs/>
              </w:rPr>
              <w:t>DESCRIPCIÓN:</w:t>
            </w:r>
            <w:r w:rsidRPr="00CF4FFE">
              <w:rPr>
                <w:rFonts w:ascii="Calibri" w:hAnsi="Calibri" w:cs="Calibri"/>
                <w:i/>
                <w:iCs/>
              </w:rPr>
              <w:t xml:space="preserve"> Un usuario identifica una devolución de un producto que fue registrada incorrectamente como "en proceso" en lugar de "completada".</w:t>
            </w:r>
          </w:p>
          <w:p w14:paraId="3EB80847" w14:textId="77777777" w:rsidR="00CF4FFE" w:rsidRPr="00CF4FFE" w:rsidRDefault="00CF4FFE" w:rsidP="00CF4FFE">
            <w:pPr>
              <w:autoSpaceDE w:val="0"/>
              <w:autoSpaceDN w:val="0"/>
              <w:adjustRightInd w:val="0"/>
              <w:rPr>
                <w:rFonts w:ascii="Calibri" w:hAnsi="Calibri" w:cs="Calibri"/>
                <w:i/>
                <w:iCs/>
              </w:rPr>
            </w:pPr>
            <w:r w:rsidRPr="00CF4FFE">
              <w:rPr>
                <w:rFonts w:ascii="Calibri" w:hAnsi="Calibri" w:cs="Calibri"/>
                <w:b/>
                <w:bCs/>
              </w:rPr>
              <w:t>SUPOSICIONES/ASUNCIONES:</w:t>
            </w:r>
            <w:r w:rsidRPr="00CF4FFE">
              <w:rPr>
                <w:rFonts w:ascii="Calibri" w:hAnsi="Calibri" w:cs="Calibri"/>
                <w:i/>
                <w:iCs/>
              </w:rPr>
              <w:t xml:space="preserve"> El usuario tiene los permisos adecuados para realizar cambios en las devoluciones y reembolsos.</w:t>
            </w:r>
          </w:p>
          <w:p w14:paraId="35224E7B" w14:textId="77777777" w:rsidR="00DD6EDC" w:rsidRPr="00CF4FFE" w:rsidRDefault="00CF4FFE" w:rsidP="00CF4FFE">
            <w:pPr>
              <w:pStyle w:val="Sinespaciado"/>
              <w:spacing w:line="276" w:lineRule="auto"/>
              <w:jc w:val="both"/>
              <w:rPr>
                <w:rFonts w:ascii="Calibri" w:hAnsi="Calibri" w:cs="Calibri"/>
                <w:i/>
                <w:iCs/>
              </w:rPr>
            </w:pPr>
            <w:r w:rsidRPr="00CF4FFE">
              <w:rPr>
                <w:rFonts w:ascii="Calibri" w:hAnsi="Calibri" w:cs="Calibri"/>
                <w:b/>
                <w:bCs/>
              </w:rPr>
              <w:t>RESULTADOS:</w:t>
            </w:r>
            <w:r w:rsidRPr="00CF4FFE">
              <w:rPr>
                <w:rFonts w:ascii="Calibri" w:hAnsi="Calibri" w:cs="Calibri"/>
                <w:i/>
                <w:iCs/>
              </w:rPr>
              <w:t xml:space="preserve"> El usuario accede al registro de la devolución correspondiente, actualiza el estado de la devolución a "completada" y guarda los cambios. Se notifica al cliente sobre la actualización y se registra el nuevo estado de la devolución en el sistema.</w:t>
            </w:r>
          </w:p>
        </w:tc>
      </w:tr>
      <w:tr w:rsidR="00DD6EDC" w:rsidRPr="00067EAA" w14:paraId="756FEF62" w14:textId="77777777" w:rsidTr="00AB56CA">
        <w:trPr>
          <w:trHeight w:val="1674"/>
        </w:trPr>
        <w:tc>
          <w:tcPr>
            <w:tcW w:w="1134" w:type="dxa"/>
            <w:tcBorders>
              <w:bottom w:val="single" w:sz="4" w:space="0" w:color="auto"/>
            </w:tcBorders>
          </w:tcPr>
          <w:p w14:paraId="55BF22DA"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7A5032">
              <w:rPr>
                <w:rFonts w:ascii="Calibri" w:eastAsia="Arial Unicode MS" w:hAnsi="Calibri" w:cs="Calibri"/>
              </w:rPr>
              <w:t>28</w:t>
            </w:r>
            <w:r w:rsidRPr="00067EAA">
              <w:rPr>
                <w:rFonts w:ascii="Calibri" w:eastAsia="Arial Unicode MS" w:hAnsi="Calibri" w:cs="Calibri"/>
              </w:rPr>
              <w:t xml:space="preserve">.2     </w:t>
            </w:r>
          </w:p>
          <w:p w14:paraId="20A8F91D"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0D698F53" w14:textId="77777777" w:rsidR="00CF4FFE" w:rsidRPr="00CF4FFE" w:rsidRDefault="00CF4FFE" w:rsidP="00CF4FFE">
            <w:pPr>
              <w:autoSpaceDE w:val="0"/>
              <w:autoSpaceDN w:val="0"/>
              <w:adjustRightInd w:val="0"/>
              <w:rPr>
                <w:rFonts w:ascii="Calibri" w:hAnsi="Calibri" w:cs="Calibri"/>
                <w:i/>
                <w:iCs/>
              </w:rPr>
            </w:pPr>
            <w:r w:rsidRPr="00CF4FFE">
              <w:rPr>
                <w:rFonts w:ascii="Calibri" w:hAnsi="Calibri" w:cs="Calibri"/>
                <w:b/>
                <w:bCs/>
              </w:rPr>
              <w:t>DESCRIPCIÓN:</w:t>
            </w:r>
            <w:r w:rsidRPr="00CF4FFE">
              <w:rPr>
                <w:rFonts w:ascii="Calibri" w:hAnsi="Calibri" w:cs="Calibri"/>
                <w:i/>
                <w:iCs/>
              </w:rPr>
              <w:t xml:space="preserve"> Un usuario necesita ajustar el monto del reembolso de una transacción de devolución debido a un error en el cálculo anterior.</w:t>
            </w:r>
          </w:p>
          <w:p w14:paraId="25AC2910" w14:textId="77777777" w:rsidR="00CF4FFE" w:rsidRPr="00CF4FFE" w:rsidRDefault="00CF4FFE" w:rsidP="00CF4FFE">
            <w:pPr>
              <w:autoSpaceDE w:val="0"/>
              <w:autoSpaceDN w:val="0"/>
              <w:adjustRightInd w:val="0"/>
              <w:rPr>
                <w:rFonts w:ascii="Calibri" w:hAnsi="Calibri" w:cs="Calibri"/>
                <w:i/>
                <w:iCs/>
              </w:rPr>
            </w:pPr>
            <w:r w:rsidRPr="00CF4FFE">
              <w:rPr>
                <w:rFonts w:ascii="Calibri" w:hAnsi="Calibri" w:cs="Calibri"/>
                <w:b/>
                <w:bCs/>
              </w:rPr>
              <w:t>SUPOSICIONES/ASUNCIONES:</w:t>
            </w:r>
            <w:r w:rsidRPr="00CF4FFE">
              <w:rPr>
                <w:rFonts w:ascii="Calibri" w:hAnsi="Calibri" w:cs="Calibri"/>
                <w:i/>
                <w:iCs/>
              </w:rPr>
              <w:t xml:space="preserve"> El usuario tiene los permisos necesarios para modificar los detalles de los reembolsos.</w:t>
            </w:r>
          </w:p>
          <w:p w14:paraId="58B01058" w14:textId="77777777" w:rsidR="00DD6EDC" w:rsidRPr="00CF4FFE" w:rsidRDefault="00CF4FFE" w:rsidP="00CF4FFE">
            <w:pPr>
              <w:pStyle w:val="Sinespaciado"/>
              <w:spacing w:line="276" w:lineRule="auto"/>
              <w:jc w:val="both"/>
              <w:rPr>
                <w:rFonts w:ascii="Calibri" w:hAnsi="Calibri" w:cs="Calibri"/>
                <w:i/>
                <w:iCs/>
              </w:rPr>
            </w:pPr>
            <w:r w:rsidRPr="00CF4FFE">
              <w:rPr>
                <w:rFonts w:ascii="Calibri" w:hAnsi="Calibri" w:cs="Calibri"/>
                <w:b/>
                <w:bCs/>
              </w:rPr>
              <w:t>RESULTADOS:</w:t>
            </w:r>
            <w:r w:rsidRPr="00CF4FFE">
              <w:rPr>
                <w:rFonts w:ascii="Calibri" w:hAnsi="Calibri" w:cs="Calibri"/>
                <w:i/>
                <w:iCs/>
              </w:rPr>
              <w:t xml:space="preserve"> El usuario busca la transacción de devolución, actualiza el monto del reembolso a la cantidad correcta y guarda los cambios. Se notifica al cliente sobre la modificación y se registra el nuevo monto del reembolso en el sistema.</w:t>
            </w:r>
          </w:p>
        </w:tc>
      </w:tr>
      <w:tr w:rsidR="00DD6EDC" w:rsidRPr="00067EAA" w14:paraId="3A1C8410" w14:textId="77777777" w:rsidTr="00AB56CA">
        <w:tc>
          <w:tcPr>
            <w:tcW w:w="9658" w:type="dxa"/>
            <w:gridSpan w:val="4"/>
          </w:tcPr>
          <w:p w14:paraId="623F86A0" w14:textId="77777777" w:rsidR="00DD6EDC" w:rsidRPr="00AA6009" w:rsidRDefault="00DD6EDC" w:rsidP="00AB56CA">
            <w:pPr>
              <w:rPr>
                <w:rFonts w:ascii="Calibri" w:hAnsi="Calibri" w:cs="Calibri"/>
                <w:b/>
              </w:rPr>
            </w:pPr>
            <w:r w:rsidRPr="00067EAA">
              <w:rPr>
                <w:rFonts w:ascii="Calibri" w:hAnsi="Calibri" w:cs="Calibri"/>
                <w:b/>
              </w:rPr>
              <w:t>REQUERIMIENTOS ESPECIALES - REGLAS DEL NEGOCIO Y DEL SISTEMA:</w:t>
            </w:r>
          </w:p>
        </w:tc>
      </w:tr>
      <w:tr w:rsidR="00DD6EDC" w:rsidRPr="00067EAA" w14:paraId="5C2687BF" w14:textId="77777777" w:rsidTr="00AB56CA">
        <w:trPr>
          <w:trHeight w:val="259"/>
        </w:trPr>
        <w:tc>
          <w:tcPr>
            <w:tcW w:w="9658" w:type="dxa"/>
            <w:gridSpan w:val="4"/>
          </w:tcPr>
          <w:p w14:paraId="73032EC7" w14:textId="77777777" w:rsidR="00DD6EDC" w:rsidRPr="00AA6009" w:rsidRDefault="00DD6EDC" w:rsidP="00AB56CA">
            <w:pPr>
              <w:rPr>
                <w:rFonts w:ascii="Calibri" w:hAnsi="Calibri" w:cs="Calibri"/>
                <w:b/>
              </w:rPr>
            </w:pPr>
            <w:r w:rsidRPr="00067EAA">
              <w:rPr>
                <w:rFonts w:ascii="Calibri" w:hAnsi="Calibri" w:cs="Calibri"/>
                <w:b/>
              </w:rPr>
              <w:t>RIESGOS:</w:t>
            </w:r>
          </w:p>
        </w:tc>
      </w:tr>
      <w:tr w:rsidR="00DD6EDC" w:rsidRPr="00067EAA" w14:paraId="25DF388E" w14:textId="77777777" w:rsidTr="00AB56CA">
        <w:trPr>
          <w:trHeight w:val="377"/>
        </w:trPr>
        <w:tc>
          <w:tcPr>
            <w:tcW w:w="9658" w:type="dxa"/>
            <w:gridSpan w:val="4"/>
          </w:tcPr>
          <w:p w14:paraId="4D32832D" w14:textId="77777777" w:rsidR="00DD6EDC" w:rsidRPr="00067EAA" w:rsidRDefault="00DD6EDC" w:rsidP="00AB56CA">
            <w:pPr>
              <w:rPr>
                <w:rFonts w:ascii="Calibri" w:hAnsi="Calibri" w:cs="Calibri"/>
                <w:b/>
              </w:rPr>
            </w:pPr>
            <w:r w:rsidRPr="00067EAA">
              <w:rPr>
                <w:rFonts w:ascii="Calibri" w:hAnsi="Calibri" w:cs="Calibri"/>
                <w:b/>
              </w:rPr>
              <w:t>PROTOTIPO EXPLORATORIO</w:t>
            </w:r>
          </w:p>
        </w:tc>
      </w:tr>
    </w:tbl>
    <w:p w14:paraId="7F8965F1" w14:textId="77777777" w:rsidR="00DD6EDC" w:rsidRDefault="00DD6EDC" w:rsidP="00117FBE">
      <w:pPr>
        <w:jc w:val="both"/>
        <w:rPr>
          <w:rFonts w:ascii="Calibri" w:hAnsi="Calibri" w:cs="Book Antiqua"/>
          <w:i/>
          <w:color w:val="595959"/>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D6EDC" w:rsidRPr="00067EAA" w14:paraId="18A017A6" w14:textId="77777777" w:rsidTr="00AB56CA">
        <w:trPr>
          <w:tblHeader/>
        </w:trPr>
        <w:tc>
          <w:tcPr>
            <w:tcW w:w="4903" w:type="dxa"/>
            <w:gridSpan w:val="2"/>
            <w:shd w:val="clear" w:color="auto" w:fill="D9D9D9"/>
          </w:tcPr>
          <w:p w14:paraId="5518BDE5" w14:textId="77777777" w:rsidR="00DD6EDC" w:rsidRPr="00067EAA" w:rsidRDefault="00DD6EDC" w:rsidP="00AB56CA">
            <w:pPr>
              <w:rPr>
                <w:rFonts w:ascii="Calibri" w:hAnsi="Calibri" w:cs="Calibri"/>
                <w:b/>
              </w:rPr>
            </w:pPr>
            <w:r w:rsidRPr="00067EAA">
              <w:rPr>
                <w:rFonts w:ascii="Calibri" w:hAnsi="Calibri" w:cs="Calibri"/>
                <w:b/>
              </w:rPr>
              <w:t>IDENTIFICADOR CASO DE USO:</w:t>
            </w:r>
          </w:p>
          <w:p w14:paraId="3139D109" w14:textId="77777777" w:rsidR="00DD6EDC" w:rsidRPr="00067EAA" w:rsidRDefault="00DD6EDC" w:rsidP="00AB56CA">
            <w:pPr>
              <w:rPr>
                <w:rFonts w:ascii="Calibri" w:hAnsi="Calibri" w:cs="Calibri"/>
                <w:b/>
              </w:rPr>
            </w:pPr>
            <w:r w:rsidRPr="00067EAA">
              <w:rPr>
                <w:rFonts w:ascii="Calibri" w:hAnsi="Calibri" w:cs="Calibri"/>
                <w:b/>
              </w:rPr>
              <w:t>CU-</w:t>
            </w:r>
            <w:r>
              <w:rPr>
                <w:rFonts w:ascii="Calibri" w:hAnsi="Calibri" w:cs="Calibri"/>
                <w:b/>
              </w:rPr>
              <w:t>29</w:t>
            </w:r>
          </w:p>
        </w:tc>
        <w:tc>
          <w:tcPr>
            <w:tcW w:w="4755" w:type="dxa"/>
            <w:gridSpan w:val="2"/>
            <w:shd w:val="clear" w:color="auto" w:fill="D9D9D9"/>
          </w:tcPr>
          <w:p w14:paraId="12150DC1" w14:textId="77777777" w:rsidR="00DD6EDC" w:rsidRPr="00067EAA" w:rsidRDefault="00DD6EDC" w:rsidP="00AB56CA">
            <w:pPr>
              <w:rPr>
                <w:rFonts w:ascii="Calibri" w:hAnsi="Calibri" w:cs="Calibri"/>
                <w:b/>
              </w:rPr>
            </w:pPr>
            <w:r w:rsidRPr="00067EAA">
              <w:rPr>
                <w:rFonts w:ascii="Calibri" w:hAnsi="Calibri" w:cs="Calibri"/>
                <w:b/>
              </w:rPr>
              <w:t>NOMBRE:</w:t>
            </w:r>
          </w:p>
          <w:p w14:paraId="4CBD6387" w14:textId="77777777" w:rsidR="00DD6EDC" w:rsidRPr="00067EAA" w:rsidRDefault="009E6549" w:rsidP="00AB56CA">
            <w:pPr>
              <w:rPr>
                <w:rFonts w:ascii="Calibri" w:hAnsi="Calibri" w:cs="Calibri"/>
                <w:b/>
              </w:rPr>
            </w:pPr>
            <w:r w:rsidRPr="004226D4">
              <w:rPr>
                <w:rFonts w:ascii="Calibri" w:hAnsi="Calibri" w:cs="Calibri"/>
              </w:rPr>
              <w:t>Eliminar registro del cliente en el sistema</w:t>
            </w:r>
            <w:r w:rsidRPr="00067EAA">
              <w:rPr>
                <w:rFonts w:ascii="Calibri" w:hAnsi="Calibri" w:cs="Calibri"/>
                <w:b/>
              </w:rPr>
              <w:t xml:space="preserve"> </w:t>
            </w:r>
          </w:p>
        </w:tc>
      </w:tr>
      <w:tr w:rsidR="00DD6EDC" w:rsidRPr="00067EAA" w14:paraId="0E93F58C" w14:textId="77777777" w:rsidTr="00AB56CA">
        <w:tc>
          <w:tcPr>
            <w:tcW w:w="6485" w:type="dxa"/>
            <w:gridSpan w:val="3"/>
          </w:tcPr>
          <w:p w14:paraId="50B7FA78" w14:textId="77777777" w:rsidR="00DD6EDC" w:rsidRPr="00067EAA" w:rsidRDefault="00DD6EDC" w:rsidP="00AB56CA">
            <w:pPr>
              <w:rPr>
                <w:rFonts w:ascii="Calibri" w:hAnsi="Calibri" w:cs="Calibri"/>
                <w:b/>
              </w:rPr>
            </w:pPr>
            <w:r w:rsidRPr="00067EAA">
              <w:rPr>
                <w:rFonts w:ascii="Calibri" w:hAnsi="Calibri" w:cs="Calibri"/>
                <w:b/>
              </w:rPr>
              <w:t>COMPLEJIDAD:</w:t>
            </w:r>
          </w:p>
          <w:p w14:paraId="3D10AC27" w14:textId="77777777" w:rsidR="00DD6EDC" w:rsidRPr="00067EAA" w:rsidRDefault="00DD6EDC" w:rsidP="00AB56CA">
            <w:pPr>
              <w:jc w:val="both"/>
              <w:rPr>
                <w:rFonts w:ascii="Calibri" w:hAnsi="Calibri" w:cs="Calibri"/>
                <w:b/>
              </w:rPr>
            </w:pPr>
            <w:r w:rsidRPr="00067EAA">
              <w:rPr>
                <w:rFonts w:ascii="Calibri" w:eastAsia="Arial Unicode MS" w:hAnsi="Calibri" w:cs="Calibri"/>
                <w:iCs/>
              </w:rPr>
              <w:t xml:space="preserve">Media </w:t>
            </w:r>
          </w:p>
        </w:tc>
        <w:tc>
          <w:tcPr>
            <w:tcW w:w="3173" w:type="dxa"/>
          </w:tcPr>
          <w:p w14:paraId="43A936D9" w14:textId="77777777" w:rsidR="00DD6EDC" w:rsidRPr="00067EAA" w:rsidRDefault="00DD6EDC" w:rsidP="00AB56CA">
            <w:pPr>
              <w:rPr>
                <w:rFonts w:ascii="Calibri" w:hAnsi="Calibri" w:cs="Calibri"/>
                <w:b/>
              </w:rPr>
            </w:pPr>
            <w:r w:rsidRPr="00067EAA">
              <w:rPr>
                <w:rFonts w:ascii="Calibri" w:hAnsi="Calibri" w:cs="Calibri"/>
                <w:b/>
              </w:rPr>
              <w:t>PRIORIDAD:</w:t>
            </w:r>
          </w:p>
          <w:p w14:paraId="4DAA0523" w14:textId="77777777" w:rsidR="00DD6EDC" w:rsidRPr="00067EAA" w:rsidRDefault="008C02B9" w:rsidP="00AB56CA">
            <w:pPr>
              <w:rPr>
                <w:rFonts w:ascii="Calibri" w:hAnsi="Calibri" w:cs="Calibri"/>
                <w:b/>
              </w:rPr>
            </w:pPr>
            <w:r>
              <w:rPr>
                <w:rFonts w:ascii="Calibri" w:eastAsia="Arial Unicode MS" w:hAnsi="Calibri" w:cs="Calibri"/>
                <w:iCs/>
              </w:rPr>
              <w:t xml:space="preserve">Media </w:t>
            </w:r>
          </w:p>
        </w:tc>
      </w:tr>
      <w:tr w:rsidR="00DD6EDC" w:rsidRPr="00067EAA" w14:paraId="6543DBD0" w14:textId="77777777" w:rsidTr="00AB56CA">
        <w:tc>
          <w:tcPr>
            <w:tcW w:w="9658" w:type="dxa"/>
            <w:gridSpan w:val="4"/>
          </w:tcPr>
          <w:p w14:paraId="5D3FA990" w14:textId="77777777" w:rsidR="00DD6EDC" w:rsidRPr="00067EAA" w:rsidRDefault="00DD6EDC" w:rsidP="00AB56CA">
            <w:pPr>
              <w:rPr>
                <w:rFonts w:ascii="Calibri" w:hAnsi="Calibri" w:cs="Calibri"/>
                <w:b/>
              </w:rPr>
            </w:pPr>
            <w:r w:rsidRPr="00067EAA">
              <w:rPr>
                <w:rFonts w:ascii="Calibri" w:hAnsi="Calibri" w:cs="Calibri"/>
                <w:b/>
              </w:rPr>
              <w:t>REQUERIMIENTO FUNCIONAL ASOCIADO:</w:t>
            </w:r>
          </w:p>
          <w:p w14:paraId="6E58F1DF" w14:textId="77777777" w:rsidR="00DD6EDC" w:rsidRPr="00067EAA" w:rsidRDefault="00C17FFB" w:rsidP="00AB56CA">
            <w:pPr>
              <w:jc w:val="both"/>
              <w:rPr>
                <w:rFonts w:ascii="Calibri" w:hAnsi="Calibri" w:cs="Calibri"/>
                <w:i/>
                <w:lang w:eastAsia="es-ES"/>
              </w:rPr>
            </w:pPr>
            <w:r>
              <w:rPr>
                <w:rFonts w:ascii="Calibri" w:hAnsi="Calibri" w:cs="Calibri"/>
                <w:i/>
                <w:lang w:eastAsia="es-ES"/>
              </w:rPr>
              <w:t>RF-22</w:t>
            </w:r>
          </w:p>
        </w:tc>
      </w:tr>
      <w:tr w:rsidR="00DD6EDC" w:rsidRPr="00067EAA" w14:paraId="31C64FFA" w14:textId="77777777" w:rsidTr="00AB56CA">
        <w:tc>
          <w:tcPr>
            <w:tcW w:w="9658" w:type="dxa"/>
            <w:gridSpan w:val="4"/>
          </w:tcPr>
          <w:p w14:paraId="7754B8AA" w14:textId="77777777" w:rsidR="00DD6EDC" w:rsidRPr="00067EAA" w:rsidRDefault="00DD6EDC" w:rsidP="00AB56CA">
            <w:pPr>
              <w:rPr>
                <w:rFonts w:ascii="Calibri" w:hAnsi="Calibri" w:cs="Calibri"/>
                <w:b/>
              </w:rPr>
            </w:pPr>
            <w:r w:rsidRPr="00067EAA">
              <w:rPr>
                <w:rFonts w:ascii="Calibri" w:hAnsi="Calibri" w:cs="Calibri"/>
                <w:b/>
              </w:rPr>
              <w:lastRenderedPageBreak/>
              <w:t>ACTORES:</w:t>
            </w:r>
          </w:p>
          <w:p w14:paraId="083D4680" w14:textId="77777777" w:rsidR="00DD6EDC" w:rsidRPr="00067EAA" w:rsidRDefault="00DE38FD" w:rsidP="00AB56CA">
            <w:pPr>
              <w:rPr>
                <w:rFonts w:ascii="Calibri" w:hAnsi="Calibri" w:cs="Calibri"/>
                <w:i/>
              </w:rPr>
            </w:pPr>
            <w:r>
              <w:rPr>
                <w:rFonts w:ascii="Calibri" w:hAnsi="Calibri" w:cs="Calibri"/>
                <w:i/>
              </w:rPr>
              <w:t>Usuario administrativo, sistema web</w:t>
            </w:r>
          </w:p>
        </w:tc>
      </w:tr>
      <w:tr w:rsidR="00DD6EDC" w:rsidRPr="00067EAA" w14:paraId="60961B7B" w14:textId="77777777" w:rsidTr="00AB56CA">
        <w:tc>
          <w:tcPr>
            <w:tcW w:w="9658" w:type="dxa"/>
            <w:gridSpan w:val="4"/>
          </w:tcPr>
          <w:p w14:paraId="1FF6FB7F" w14:textId="77777777" w:rsidR="00DD6EDC" w:rsidRPr="00067EAA" w:rsidRDefault="00DD6EDC" w:rsidP="00AB56CA">
            <w:pPr>
              <w:rPr>
                <w:rFonts w:ascii="Calibri" w:hAnsi="Calibri" w:cs="Calibri"/>
                <w:b/>
              </w:rPr>
            </w:pPr>
            <w:r w:rsidRPr="00067EAA">
              <w:rPr>
                <w:rFonts w:ascii="Calibri" w:hAnsi="Calibri" w:cs="Calibri"/>
                <w:b/>
              </w:rPr>
              <w:t>CASOS DE USO ASOCIADOS:</w:t>
            </w:r>
          </w:p>
          <w:p w14:paraId="611AEA29" w14:textId="77777777" w:rsidR="00DD6EDC" w:rsidRPr="00DE38FD" w:rsidRDefault="00DE38FD" w:rsidP="00DE38FD">
            <w:pPr>
              <w:pStyle w:val="Sinespaciado"/>
              <w:jc w:val="both"/>
              <w:rPr>
                <w:rFonts w:ascii="Calibri" w:hAnsi="Calibri" w:cs="Calibri"/>
                <w:bCs/>
                <w:i/>
                <w:iCs/>
              </w:rPr>
            </w:pPr>
            <w:r w:rsidRPr="00DE38FD">
              <w:rPr>
                <w:rFonts w:ascii="Calibri" w:hAnsi="Calibri" w:cs="Calibri"/>
                <w:bCs/>
                <w:i/>
                <w:iCs/>
              </w:rPr>
              <w:t xml:space="preserve">No aplica </w:t>
            </w:r>
          </w:p>
        </w:tc>
      </w:tr>
      <w:tr w:rsidR="00DD6EDC" w:rsidRPr="00067EAA" w14:paraId="6E0DF7CF" w14:textId="77777777" w:rsidTr="00AB56CA">
        <w:tc>
          <w:tcPr>
            <w:tcW w:w="9658" w:type="dxa"/>
            <w:gridSpan w:val="4"/>
          </w:tcPr>
          <w:p w14:paraId="79A92FCC" w14:textId="77777777" w:rsidR="00DD6EDC" w:rsidRPr="00067EAA" w:rsidRDefault="00DD6EDC" w:rsidP="00AB56CA">
            <w:pPr>
              <w:rPr>
                <w:rFonts w:ascii="Calibri" w:hAnsi="Calibri" w:cs="Calibri"/>
                <w:lang w:eastAsia="es-ES"/>
              </w:rPr>
            </w:pPr>
            <w:r w:rsidRPr="00067EAA">
              <w:rPr>
                <w:rFonts w:ascii="Calibri" w:hAnsi="Calibri" w:cs="Calibri"/>
                <w:b/>
              </w:rPr>
              <w:t>DESCRIPCIÓN:</w:t>
            </w:r>
          </w:p>
          <w:p w14:paraId="6A9B9773" w14:textId="77777777" w:rsidR="00DD6EDC" w:rsidRPr="00CF4FFE" w:rsidRDefault="00CF4FFE" w:rsidP="00AB56CA">
            <w:pPr>
              <w:jc w:val="both"/>
              <w:rPr>
                <w:rFonts w:ascii="Calibri" w:hAnsi="Calibri" w:cs="Calibri"/>
                <w:bCs/>
                <w:i/>
                <w:iCs/>
              </w:rPr>
            </w:pPr>
            <w:r>
              <w:rPr>
                <w:rFonts w:ascii="Calibri" w:hAnsi="Calibri" w:cs="Calibri"/>
                <w:bCs/>
                <w:i/>
                <w:iCs/>
              </w:rPr>
              <w:t>P</w:t>
            </w:r>
            <w:r w:rsidRPr="00CF4FFE">
              <w:rPr>
                <w:rFonts w:ascii="Calibri" w:hAnsi="Calibri" w:cs="Calibri"/>
                <w:bCs/>
                <w:i/>
                <w:iCs/>
              </w:rPr>
              <w:t xml:space="preserve">ermite </w:t>
            </w:r>
            <w:r>
              <w:rPr>
                <w:rFonts w:ascii="Calibri" w:hAnsi="Calibri" w:cs="Calibri"/>
                <w:bCs/>
                <w:i/>
                <w:iCs/>
              </w:rPr>
              <w:t>al usuario administrativo</w:t>
            </w:r>
            <w:r w:rsidRPr="00CF4FFE">
              <w:rPr>
                <w:rFonts w:ascii="Calibri" w:hAnsi="Calibri" w:cs="Calibri"/>
                <w:bCs/>
                <w:i/>
                <w:iCs/>
              </w:rPr>
              <w:t xml:space="preserve"> eliminar el registro de un cliente existente en el sistema.</w:t>
            </w:r>
          </w:p>
        </w:tc>
      </w:tr>
      <w:tr w:rsidR="00DD6EDC" w:rsidRPr="00067EAA" w14:paraId="2122E90C" w14:textId="77777777" w:rsidTr="00AB56CA">
        <w:tc>
          <w:tcPr>
            <w:tcW w:w="9658" w:type="dxa"/>
            <w:gridSpan w:val="4"/>
            <w:tcBorders>
              <w:bottom w:val="single" w:sz="4" w:space="0" w:color="auto"/>
            </w:tcBorders>
          </w:tcPr>
          <w:p w14:paraId="28E8A2A8" w14:textId="77777777" w:rsidR="00DD6EDC" w:rsidRPr="00067EAA" w:rsidRDefault="00DD6EDC" w:rsidP="00AB56CA">
            <w:pPr>
              <w:rPr>
                <w:rFonts w:ascii="Calibri" w:hAnsi="Calibri" w:cs="Calibri"/>
                <w:b/>
              </w:rPr>
            </w:pPr>
            <w:r w:rsidRPr="00067EAA">
              <w:rPr>
                <w:rFonts w:ascii="Calibri" w:hAnsi="Calibri" w:cs="Calibri"/>
                <w:b/>
              </w:rPr>
              <w:t>NOTAS:</w:t>
            </w:r>
          </w:p>
          <w:p w14:paraId="7FB4D494" w14:textId="77777777" w:rsidR="00DD6EDC" w:rsidRDefault="00CF4FFE" w:rsidP="00AB56CA">
            <w:pPr>
              <w:numPr>
                <w:ilvl w:val="0"/>
                <w:numId w:val="66"/>
              </w:numPr>
              <w:rPr>
                <w:rFonts w:ascii="Calibri" w:hAnsi="Calibri" w:cs="Calibri"/>
                <w:i/>
              </w:rPr>
            </w:pPr>
            <w:r w:rsidRPr="00CF4FFE">
              <w:rPr>
                <w:rFonts w:ascii="Calibri" w:hAnsi="Calibri" w:cs="Calibri"/>
                <w:i/>
              </w:rPr>
              <w:t>Acceso y permisos</w:t>
            </w:r>
          </w:p>
          <w:p w14:paraId="574C31E4" w14:textId="77777777" w:rsidR="00CF4FFE" w:rsidRPr="00CF4FFE" w:rsidRDefault="00CF4FFE" w:rsidP="00CF4FFE">
            <w:pPr>
              <w:numPr>
                <w:ilvl w:val="0"/>
                <w:numId w:val="66"/>
              </w:numPr>
              <w:rPr>
                <w:rFonts w:ascii="Calibri" w:hAnsi="Calibri" w:cs="Calibri"/>
                <w:i/>
              </w:rPr>
            </w:pPr>
            <w:r w:rsidRPr="00CF4FFE">
              <w:rPr>
                <w:rFonts w:ascii="Calibri" w:hAnsi="Calibri" w:cs="Calibri"/>
                <w:i/>
              </w:rPr>
              <w:t>Confirmación de eliminación</w:t>
            </w:r>
          </w:p>
        </w:tc>
      </w:tr>
      <w:tr w:rsidR="00DD6EDC" w:rsidRPr="00067EAA" w14:paraId="089BAB35" w14:textId="77777777" w:rsidTr="00AB56CA">
        <w:tc>
          <w:tcPr>
            <w:tcW w:w="9658" w:type="dxa"/>
            <w:gridSpan w:val="4"/>
            <w:tcBorders>
              <w:bottom w:val="single" w:sz="4" w:space="0" w:color="auto"/>
            </w:tcBorders>
          </w:tcPr>
          <w:p w14:paraId="53533671" w14:textId="77777777" w:rsidR="00DD6EDC" w:rsidRPr="00067EAA" w:rsidRDefault="00DD6EDC" w:rsidP="00AB56CA">
            <w:pPr>
              <w:rPr>
                <w:rFonts w:ascii="Calibri" w:eastAsia="Arial Unicode MS" w:hAnsi="Calibri" w:cs="Calibri"/>
                <w:i/>
              </w:rPr>
            </w:pPr>
            <w:r w:rsidRPr="00067EAA">
              <w:rPr>
                <w:rFonts w:ascii="Calibri" w:hAnsi="Calibri" w:cs="Calibri"/>
                <w:b/>
              </w:rPr>
              <w:t xml:space="preserve">CRITERIOS DE ACEPTACIÓN: </w:t>
            </w:r>
          </w:p>
          <w:p w14:paraId="3A5C7906" w14:textId="77777777" w:rsidR="00DD6EDC" w:rsidRPr="00CF4FFE" w:rsidRDefault="00CF4FFE" w:rsidP="00CF4FFE">
            <w:pPr>
              <w:pStyle w:val="Sinespaciado"/>
              <w:spacing w:line="276" w:lineRule="auto"/>
              <w:jc w:val="both"/>
              <w:rPr>
                <w:rFonts w:ascii="Calibri" w:hAnsi="Calibri" w:cs="Calibri"/>
                <w:bCs/>
                <w:i/>
                <w:iCs/>
              </w:rPr>
            </w:pPr>
            <w:r w:rsidRPr="00CF4FFE">
              <w:rPr>
                <w:rFonts w:ascii="Calibri" w:hAnsi="Calibri" w:cs="Calibri"/>
                <w:bCs/>
                <w:i/>
                <w:iCs/>
              </w:rPr>
              <w:t>El permiso de acceso al aplicativo es eliminado exitosamente</w:t>
            </w:r>
            <w:r>
              <w:rPr>
                <w:rFonts w:ascii="Calibri" w:hAnsi="Calibri" w:cs="Calibri"/>
                <w:bCs/>
                <w:i/>
                <w:iCs/>
              </w:rPr>
              <w:t xml:space="preserve"> </w:t>
            </w:r>
            <w:r w:rsidRPr="00CF4FFE">
              <w:rPr>
                <w:rFonts w:ascii="Calibri" w:hAnsi="Calibri" w:cs="Calibri"/>
                <w:bCs/>
                <w:i/>
                <w:iCs/>
              </w:rPr>
              <w:t>del aplicativo.</w:t>
            </w:r>
          </w:p>
        </w:tc>
      </w:tr>
      <w:tr w:rsidR="00DD6EDC" w:rsidRPr="00067EAA" w14:paraId="466D2F1F" w14:textId="77777777" w:rsidTr="00AB56CA">
        <w:trPr>
          <w:trHeight w:val="345"/>
        </w:trPr>
        <w:tc>
          <w:tcPr>
            <w:tcW w:w="9658" w:type="dxa"/>
            <w:gridSpan w:val="4"/>
            <w:tcBorders>
              <w:bottom w:val="single" w:sz="4" w:space="0" w:color="auto"/>
            </w:tcBorders>
            <w:shd w:val="clear" w:color="auto" w:fill="D9D9D9"/>
          </w:tcPr>
          <w:p w14:paraId="5703C36E" w14:textId="77777777" w:rsidR="00DD6EDC" w:rsidRPr="00067EAA" w:rsidRDefault="00DD6EDC" w:rsidP="00AB56CA">
            <w:pPr>
              <w:autoSpaceDE w:val="0"/>
              <w:autoSpaceDN w:val="0"/>
              <w:adjustRightInd w:val="0"/>
              <w:rPr>
                <w:rFonts w:ascii="Calibri" w:hAnsi="Calibri" w:cs="Calibri"/>
                <w:b/>
              </w:rPr>
            </w:pPr>
            <w:r w:rsidRPr="00067EAA">
              <w:rPr>
                <w:rFonts w:ascii="Calibri" w:hAnsi="Calibri" w:cs="Calibri"/>
                <w:b/>
              </w:rPr>
              <w:t xml:space="preserve">ESCENARIOS: </w:t>
            </w:r>
          </w:p>
        </w:tc>
      </w:tr>
      <w:tr w:rsidR="00DD6EDC" w:rsidRPr="00067EAA" w14:paraId="4AECFCCB" w14:textId="77777777" w:rsidTr="00AB56CA">
        <w:trPr>
          <w:trHeight w:val="1674"/>
        </w:trPr>
        <w:tc>
          <w:tcPr>
            <w:tcW w:w="1134" w:type="dxa"/>
            <w:tcBorders>
              <w:bottom w:val="single" w:sz="4" w:space="0" w:color="auto"/>
            </w:tcBorders>
          </w:tcPr>
          <w:p w14:paraId="65B5A222"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CF4FFE">
              <w:rPr>
                <w:rFonts w:ascii="Calibri" w:eastAsia="Arial Unicode MS" w:hAnsi="Calibri" w:cs="Calibri"/>
              </w:rPr>
              <w:t>29</w:t>
            </w:r>
            <w:r w:rsidRPr="00067EAA">
              <w:rPr>
                <w:rFonts w:ascii="Calibri" w:eastAsia="Arial Unicode MS" w:hAnsi="Calibri" w:cs="Calibri"/>
              </w:rPr>
              <w:t xml:space="preserve">.1    </w:t>
            </w:r>
          </w:p>
          <w:p w14:paraId="0419E572"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7083F9E3" w14:textId="77777777" w:rsidR="00CF4FFE" w:rsidRPr="00CF4FFE" w:rsidRDefault="00CF4FFE" w:rsidP="00CF4FFE">
            <w:pPr>
              <w:autoSpaceDE w:val="0"/>
              <w:autoSpaceDN w:val="0"/>
              <w:adjustRightInd w:val="0"/>
              <w:rPr>
                <w:rFonts w:ascii="Calibri" w:hAnsi="Calibri" w:cs="Calibri"/>
                <w:i/>
                <w:iCs/>
              </w:rPr>
            </w:pPr>
            <w:r w:rsidRPr="00CF4FFE">
              <w:rPr>
                <w:rFonts w:ascii="Calibri" w:hAnsi="Calibri" w:cs="Calibri"/>
                <w:b/>
                <w:bCs/>
              </w:rPr>
              <w:t>DESCRIPCIÓN:</w:t>
            </w:r>
            <w:r w:rsidRPr="00CF4FFE">
              <w:rPr>
                <w:rFonts w:ascii="Calibri" w:hAnsi="Calibri" w:cs="Calibri"/>
                <w:i/>
                <w:iCs/>
              </w:rPr>
              <w:t xml:space="preserve"> Un usuario autorizado decide eliminar el registro de un cliente que ya no desea utilizar los servicios de la empresa.</w:t>
            </w:r>
          </w:p>
          <w:p w14:paraId="12167181" w14:textId="77777777" w:rsidR="00CF4FFE" w:rsidRPr="00CF4FFE" w:rsidRDefault="00CF4FFE" w:rsidP="00CF4FFE">
            <w:pPr>
              <w:autoSpaceDE w:val="0"/>
              <w:autoSpaceDN w:val="0"/>
              <w:adjustRightInd w:val="0"/>
              <w:rPr>
                <w:rFonts w:ascii="Calibri" w:hAnsi="Calibri" w:cs="Calibri"/>
                <w:i/>
                <w:iCs/>
              </w:rPr>
            </w:pPr>
            <w:r w:rsidRPr="00CF4FFE">
              <w:rPr>
                <w:rFonts w:ascii="Calibri" w:hAnsi="Calibri" w:cs="Calibri"/>
                <w:b/>
                <w:bCs/>
              </w:rPr>
              <w:t>SUPOSICIONES/ASUNCIONES:</w:t>
            </w:r>
            <w:r w:rsidRPr="00CF4FFE">
              <w:rPr>
                <w:rFonts w:ascii="Calibri" w:hAnsi="Calibri" w:cs="Calibri"/>
                <w:i/>
                <w:iCs/>
              </w:rPr>
              <w:t xml:space="preserve"> El usuario tiene los permisos necesarios para eliminar registros de clientes.</w:t>
            </w:r>
          </w:p>
          <w:p w14:paraId="020D150B" w14:textId="77777777" w:rsidR="00DD6EDC" w:rsidRPr="00067EAA" w:rsidRDefault="00CF4FFE" w:rsidP="00CF4FFE">
            <w:pPr>
              <w:pStyle w:val="Sinespaciado"/>
              <w:spacing w:line="276" w:lineRule="auto"/>
              <w:jc w:val="both"/>
              <w:rPr>
                <w:rFonts w:ascii="Calibri" w:hAnsi="Calibri" w:cs="Calibri"/>
                <w:b/>
              </w:rPr>
            </w:pPr>
            <w:r w:rsidRPr="00CF4FFE">
              <w:rPr>
                <w:rFonts w:ascii="Calibri" w:hAnsi="Calibri" w:cs="Calibri"/>
                <w:b/>
                <w:bCs/>
              </w:rPr>
              <w:t>RESULTADOS:</w:t>
            </w:r>
            <w:r w:rsidRPr="00CF4FFE">
              <w:rPr>
                <w:rFonts w:ascii="Calibri" w:hAnsi="Calibri" w:cs="Calibri"/>
                <w:i/>
                <w:iCs/>
              </w:rPr>
              <w:t xml:space="preserve"> El usuario accede al sistema, busca el registro del cliente específico, confirma la eliminación y el registro del cliente se elimina permanentemente del sistema. Todos los datos asociados al cliente, como transacciones, historial de compras y devoluciones, también se eliminan.</w:t>
            </w:r>
            <w:r w:rsidRPr="00CF4FFE">
              <w:rPr>
                <w:rFonts w:ascii="Calibri" w:hAnsi="Calibri" w:cs="Calibri"/>
                <w:b/>
                <w:bCs/>
              </w:rPr>
              <w:t xml:space="preserve"> </w:t>
            </w:r>
          </w:p>
        </w:tc>
      </w:tr>
      <w:tr w:rsidR="00DD6EDC" w:rsidRPr="00067EAA" w14:paraId="57D76225" w14:textId="77777777" w:rsidTr="00AB56CA">
        <w:trPr>
          <w:trHeight w:val="1674"/>
        </w:trPr>
        <w:tc>
          <w:tcPr>
            <w:tcW w:w="1134" w:type="dxa"/>
            <w:tcBorders>
              <w:bottom w:val="single" w:sz="4" w:space="0" w:color="auto"/>
            </w:tcBorders>
          </w:tcPr>
          <w:p w14:paraId="00AAE1A0"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CF4FFE">
              <w:rPr>
                <w:rFonts w:ascii="Calibri" w:eastAsia="Arial Unicode MS" w:hAnsi="Calibri" w:cs="Calibri"/>
              </w:rPr>
              <w:t>29</w:t>
            </w:r>
            <w:r w:rsidRPr="00067EAA">
              <w:rPr>
                <w:rFonts w:ascii="Calibri" w:eastAsia="Arial Unicode MS" w:hAnsi="Calibri" w:cs="Calibri"/>
              </w:rPr>
              <w:t xml:space="preserve">.2     </w:t>
            </w:r>
          </w:p>
          <w:p w14:paraId="369E747E"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77E7D68B" w14:textId="77777777" w:rsidR="00CF4FFE" w:rsidRPr="00CF4FFE" w:rsidRDefault="00CF4FFE" w:rsidP="00CF4FFE">
            <w:pPr>
              <w:autoSpaceDE w:val="0"/>
              <w:autoSpaceDN w:val="0"/>
              <w:adjustRightInd w:val="0"/>
              <w:rPr>
                <w:rFonts w:ascii="Calibri" w:hAnsi="Calibri" w:cs="Calibri"/>
                <w:i/>
                <w:iCs/>
              </w:rPr>
            </w:pPr>
            <w:r w:rsidRPr="00CF4FFE">
              <w:rPr>
                <w:rFonts w:ascii="Calibri" w:hAnsi="Calibri" w:cs="Calibri"/>
                <w:b/>
                <w:bCs/>
              </w:rPr>
              <w:t>DESCRIPCIÓN:</w:t>
            </w:r>
            <w:r w:rsidRPr="00CF4FFE">
              <w:rPr>
                <w:rFonts w:ascii="Calibri" w:hAnsi="Calibri" w:cs="Calibri"/>
                <w:i/>
                <w:iCs/>
              </w:rPr>
              <w:t xml:space="preserve"> Un cliente solicita la eliminación de sus datos personales de acuerdo con las regulaciones de protección de datos.</w:t>
            </w:r>
          </w:p>
          <w:p w14:paraId="141E96D3" w14:textId="77777777" w:rsidR="00CF4FFE" w:rsidRPr="00CF4FFE" w:rsidRDefault="00CF4FFE" w:rsidP="00CF4FFE">
            <w:pPr>
              <w:autoSpaceDE w:val="0"/>
              <w:autoSpaceDN w:val="0"/>
              <w:adjustRightInd w:val="0"/>
              <w:rPr>
                <w:rFonts w:ascii="Calibri" w:hAnsi="Calibri" w:cs="Calibri"/>
                <w:i/>
                <w:iCs/>
              </w:rPr>
            </w:pPr>
            <w:r w:rsidRPr="00CF4FFE">
              <w:rPr>
                <w:rFonts w:ascii="Calibri" w:hAnsi="Calibri" w:cs="Calibri"/>
                <w:b/>
                <w:bCs/>
              </w:rPr>
              <w:t>SUPOSICIONES/ASUNCIONES:</w:t>
            </w:r>
            <w:r w:rsidRPr="00CF4FFE">
              <w:rPr>
                <w:rFonts w:ascii="Calibri" w:hAnsi="Calibri" w:cs="Calibri"/>
                <w:i/>
                <w:iCs/>
              </w:rPr>
              <w:t xml:space="preserve"> La empresa tiene una política de retención de datos que permite la eliminación de registros de clientes bajo ciertas circunstancias.</w:t>
            </w:r>
          </w:p>
          <w:p w14:paraId="748CC7BC" w14:textId="77777777" w:rsidR="00DD6EDC" w:rsidRPr="00CF4FFE" w:rsidRDefault="00CF4FFE" w:rsidP="00CF4FFE">
            <w:pPr>
              <w:pStyle w:val="Sinespaciado"/>
              <w:spacing w:line="276" w:lineRule="auto"/>
              <w:jc w:val="both"/>
              <w:rPr>
                <w:rFonts w:ascii="Calibri" w:hAnsi="Calibri" w:cs="Calibri"/>
                <w:i/>
                <w:iCs/>
              </w:rPr>
            </w:pPr>
            <w:r w:rsidRPr="00CF4FFE">
              <w:rPr>
                <w:rFonts w:ascii="Calibri" w:hAnsi="Calibri" w:cs="Calibri"/>
                <w:b/>
                <w:bCs/>
              </w:rPr>
              <w:t>RESULTADOS:</w:t>
            </w:r>
            <w:r w:rsidRPr="00CF4FFE">
              <w:rPr>
                <w:rFonts w:ascii="Calibri" w:hAnsi="Calibri" w:cs="Calibri"/>
                <w:i/>
                <w:iCs/>
              </w:rPr>
              <w:t xml:space="preserve"> El usuario responsable de la gestión de datos revisa la solicitud del cliente, verifica su identidad y procede a eliminar el registro del cliente del sistema. Se confirma al cliente que sus datos han sido eliminados y se registra la eliminación en un registro de auditoría. </w:t>
            </w:r>
          </w:p>
        </w:tc>
      </w:tr>
      <w:tr w:rsidR="00CF4FFE" w:rsidRPr="00067EAA" w14:paraId="77C0EDF1" w14:textId="77777777" w:rsidTr="00AB56CA">
        <w:trPr>
          <w:trHeight w:val="1674"/>
        </w:trPr>
        <w:tc>
          <w:tcPr>
            <w:tcW w:w="1134" w:type="dxa"/>
            <w:tcBorders>
              <w:bottom w:val="single" w:sz="4" w:space="0" w:color="auto"/>
            </w:tcBorders>
          </w:tcPr>
          <w:p w14:paraId="7CDD002D" w14:textId="77777777" w:rsidR="00CF4FFE" w:rsidRPr="00067EAA" w:rsidRDefault="00CF4FFE" w:rsidP="00CF4FFE">
            <w:pPr>
              <w:autoSpaceDE w:val="0"/>
              <w:autoSpaceDN w:val="0"/>
              <w:adjustRightInd w:val="0"/>
              <w:rPr>
                <w:rFonts w:ascii="Calibri" w:hAnsi="Calibri" w:cs="Calibri"/>
                <w:i/>
                <w:lang w:eastAsia="es-ES"/>
              </w:rPr>
            </w:pPr>
            <w:r w:rsidRPr="00067EAA">
              <w:rPr>
                <w:rFonts w:ascii="Calibri" w:eastAsia="Arial Unicode MS" w:hAnsi="Calibri" w:cs="Calibri"/>
              </w:rPr>
              <w:t>ES-</w:t>
            </w:r>
            <w:r>
              <w:rPr>
                <w:rFonts w:ascii="Calibri" w:eastAsia="Arial Unicode MS" w:hAnsi="Calibri" w:cs="Calibri"/>
              </w:rPr>
              <w:t>29</w:t>
            </w:r>
            <w:r w:rsidRPr="00067EAA">
              <w:rPr>
                <w:rFonts w:ascii="Calibri" w:eastAsia="Arial Unicode MS" w:hAnsi="Calibri" w:cs="Calibri"/>
              </w:rPr>
              <w:t>.</w:t>
            </w:r>
            <w:r>
              <w:rPr>
                <w:rFonts w:ascii="Calibri" w:eastAsia="Arial Unicode MS" w:hAnsi="Calibri" w:cs="Calibri"/>
              </w:rPr>
              <w:t>3</w:t>
            </w:r>
            <w:r w:rsidRPr="00067EAA">
              <w:rPr>
                <w:rFonts w:ascii="Calibri" w:eastAsia="Arial Unicode MS" w:hAnsi="Calibri" w:cs="Calibri"/>
              </w:rPr>
              <w:t xml:space="preserve">   </w:t>
            </w:r>
          </w:p>
          <w:p w14:paraId="455CBD47" w14:textId="77777777" w:rsidR="00CF4FFE" w:rsidRPr="00067EAA" w:rsidRDefault="00CF4FFE" w:rsidP="00AB56CA">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11D61B3F" w14:textId="77777777" w:rsidR="00CF4FFE" w:rsidRPr="00CF4FFE" w:rsidRDefault="00CF4FFE" w:rsidP="00CF4FFE">
            <w:pPr>
              <w:autoSpaceDE w:val="0"/>
              <w:autoSpaceDN w:val="0"/>
              <w:adjustRightInd w:val="0"/>
              <w:rPr>
                <w:rFonts w:ascii="Calibri" w:hAnsi="Calibri" w:cs="Calibri"/>
                <w:i/>
                <w:iCs/>
              </w:rPr>
            </w:pPr>
            <w:r w:rsidRPr="00CF4FFE">
              <w:rPr>
                <w:rFonts w:ascii="Calibri" w:hAnsi="Calibri" w:cs="Calibri"/>
                <w:b/>
                <w:bCs/>
              </w:rPr>
              <w:t>DESCRIPCIÓN:</w:t>
            </w:r>
            <w:r w:rsidRPr="00CF4FFE">
              <w:rPr>
                <w:rFonts w:ascii="Calibri" w:hAnsi="Calibri" w:cs="Calibri"/>
                <w:i/>
                <w:iCs/>
              </w:rPr>
              <w:t xml:space="preserve"> Se detecta un registro de cliente duplicado en el sistema y se decide eliminar uno de los registros para mantener la base de datos organizada y libre de duplicados.</w:t>
            </w:r>
          </w:p>
          <w:p w14:paraId="5DDFFA2E" w14:textId="77777777" w:rsidR="00CF4FFE" w:rsidRPr="00CF4FFE" w:rsidRDefault="00CF4FFE" w:rsidP="00CF4FFE">
            <w:pPr>
              <w:autoSpaceDE w:val="0"/>
              <w:autoSpaceDN w:val="0"/>
              <w:adjustRightInd w:val="0"/>
              <w:rPr>
                <w:rFonts w:ascii="Calibri" w:hAnsi="Calibri" w:cs="Calibri"/>
                <w:i/>
                <w:iCs/>
              </w:rPr>
            </w:pPr>
            <w:r w:rsidRPr="00CF4FFE">
              <w:rPr>
                <w:rFonts w:ascii="Calibri" w:hAnsi="Calibri" w:cs="Calibri"/>
                <w:b/>
                <w:bCs/>
              </w:rPr>
              <w:t>SUPOSICIONES/ASUNCIONES:</w:t>
            </w:r>
            <w:r w:rsidRPr="00CF4FFE">
              <w:rPr>
                <w:rFonts w:ascii="Calibri" w:hAnsi="Calibri" w:cs="Calibri"/>
                <w:i/>
                <w:iCs/>
              </w:rPr>
              <w:t xml:space="preserve"> El usuario tiene los permisos necesarios para administrar y eliminar registros de clientes.</w:t>
            </w:r>
          </w:p>
          <w:p w14:paraId="748D9CAF" w14:textId="77777777" w:rsidR="00CF4FFE" w:rsidRPr="00CF4FFE" w:rsidRDefault="00CF4FFE" w:rsidP="00CF4FFE">
            <w:pPr>
              <w:autoSpaceDE w:val="0"/>
              <w:autoSpaceDN w:val="0"/>
              <w:adjustRightInd w:val="0"/>
              <w:rPr>
                <w:rFonts w:ascii="Calibri" w:hAnsi="Calibri" w:cs="Calibri"/>
                <w:i/>
                <w:iCs/>
              </w:rPr>
            </w:pPr>
            <w:r w:rsidRPr="00CF4FFE">
              <w:rPr>
                <w:rFonts w:ascii="Calibri" w:hAnsi="Calibri" w:cs="Calibri"/>
                <w:b/>
                <w:bCs/>
              </w:rPr>
              <w:t>RESULTADOS:</w:t>
            </w:r>
            <w:r w:rsidRPr="00CF4FFE">
              <w:rPr>
                <w:rFonts w:ascii="Calibri" w:hAnsi="Calibri" w:cs="Calibri"/>
                <w:i/>
                <w:iCs/>
              </w:rPr>
              <w:t xml:space="preserve"> El usuario identifica los registros duplicados, selecciona uno de ellos para ser eliminado y procede con la eliminación. Se actualiza el sistema y se registra la eliminación en el registro de auditoría.</w:t>
            </w:r>
          </w:p>
        </w:tc>
      </w:tr>
      <w:tr w:rsidR="00DD6EDC" w:rsidRPr="00067EAA" w14:paraId="0C60F748" w14:textId="77777777" w:rsidTr="00AB56CA">
        <w:tc>
          <w:tcPr>
            <w:tcW w:w="9658" w:type="dxa"/>
            <w:gridSpan w:val="4"/>
          </w:tcPr>
          <w:p w14:paraId="3F7526DE" w14:textId="77777777" w:rsidR="00DD6EDC" w:rsidRPr="00AA6009" w:rsidRDefault="00DD6EDC" w:rsidP="00AB56CA">
            <w:pPr>
              <w:rPr>
                <w:rFonts w:ascii="Calibri" w:hAnsi="Calibri" w:cs="Calibri"/>
                <w:b/>
              </w:rPr>
            </w:pPr>
            <w:r w:rsidRPr="00067EAA">
              <w:rPr>
                <w:rFonts w:ascii="Calibri" w:hAnsi="Calibri" w:cs="Calibri"/>
                <w:b/>
              </w:rPr>
              <w:t>REQUERIMIENTOS ESPECIALES - REGLAS DEL NEGOCIO Y DEL SISTEMA:</w:t>
            </w:r>
          </w:p>
        </w:tc>
      </w:tr>
      <w:tr w:rsidR="00DD6EDC" w:rsidRPr="00067EAA" w14:paraId="06651447" w14:textId="77777777" w:rsidTr="00AB56CA">
        <w:trPr>
          <w:trHeight w:val="259"/>
        </w:trPr>
        <w:tc>
          <w:tcPr>
            <w:tcW w:w="9658" w:type="dxa"/>
            <w:gridSpan w:val="4"/>
          </w:tcPr>
          <w:p w14:paraId="7EFB3675" w14:textId="77777777" w:rsidR="00DD6EDC" w:rsidRPr="00AA6009" w:rsidRDefault="00DD6EDC" w:rsidP="00AB56CA">
            <w:pPr>
              <w:rPr>
                <w:rFonts w:ascii="Calibri" w:hAnsi="Calibri" w:cs="Calibri"/>
                <w:b/>
              </w:rPr>
            </w:pPr>
            <w:r w:rsidRPr="00067EAA">
              <w:rPr>
                <w:rFonts w:ascii="Calibri" w:hAnsi="Calibri" w:cs="Calibri"/>
                <w:b/>
              </w:rPr>
              <w:t>RIESGOS:</w:t>
            </w:r>
          </w:p>
        </w:tc>
      </w:tr>
      <w:tr w:rsidR="00DD6EDC" w:rsidRPr="00067EAA" w14:paraId="7B37B0C0" w14:textId="77777777" w:rsidTr="00AB56CA">
        <w:trPr>
          <w:trHeight w:val="377"/>
        </w:trPr>
        <w:tc>
          <w:tcPr>
            <w:tcW w:w="9658" w:type="dxa"/>
            <w:gridSpan w:val="4"/>
          </w:tcPr>
          <w:p w14:paraId="6EC79F50" w14:textId="77777777" w:rsidR="00DD6EDC" w:rsidRPr="00067EAA" w:rsidRDefault="00DD6EDC" w:rsidP="00AB56CA">
            <w:pPr>
              <w:rPr>
                <w:rFonts w:ascii="Calibri" w:hAnsi="Calibri" w:cs="Calibri"/>
                <w:b/>
              </w:rPr>
            </w:pPr>
            <w:r w:rsidRPr="00067EAA">
              <w:rPr>
                <w:rFonts w:ascii="Calibri" w:hAnsi="Calibri" w:cs="Calibri"/>
                <w:b/>
              </w:rPr>
              <w:t>PROTOTIPO EXPLORATORIO</w:t>
            </w:r>
          </w:p>
        </w:tc>
      </w:tr>
    </w:tbl>
    <w:p w14:paraId="2284BD26" w14:textId="77777777" w:rsidR="00DD6EDC" w:rsidRDefault="00DD6EDC" w:rsidP="0071597B">
      <w:pPr>
        <w:jc w:val="both"/>
        <w:rPr>
          <w:rFonts w:ascii="Calibri" w:hAnsi="Calibri" w:cs="Book Antiqua"/>
          <w:i/>
          <w:color w:val="595959"/>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D6EDC" w:rsidRPr="00067EAA" w14:paraId="14A98649" w14:textId="77777777" w:rsidTr="00AB56CA">
        <w:trPr>
          <w:tblHeader/>
        </w:trPr>
        <w:tc>
          <w:tcPr>
            <w:tcW w:w="4903" w:type="dxa"/>
            <w:gridSpan w:val="2"/>
            <w:shd w:val="clear" w:color="auto" w:fill="D9D9D9"/>
          </w:tcPr>
          <w:p w14:paraId="595916F9" w14:textId="77777777" w:rsidR="00DD6EDC" w:rsidRPr="00067EAA" w:rsidRDefault="00DD6EDC" w:rsidP="00AB56CA">
            <w:pPr>
              <w:rPr>
                <w:rFonts w:ascii="Calibri" w:hAnsi="Calibri" w:cs="Calibri"/>
                <w:b/>
              </w:rPr>
            </w:pPr>
            <w:r w:rsidRPr="00067EAA">
              <w:rPr>
                <w:rFonts w:ascii="Calibri" w:hAnsi="Calibri" w:cs="Calibri"/>
                <w:b/>
              </w:rPr>
              <w:t>IDENTIFICADOR CASO DE USO:</w:t>
            </w:r>
          </w:p>
          <w:p w14:paraId="49D322D3" w14:textId="77777777" w:rsidR="00DD6EDC" w:rsidRPr="00067EAA" w:rsidRDefault="00DD6EDC" w:rsidP="00AB56CA">
            <w:pPr>
              <w:rPr>
                <w:rFonts w:ascii="Calibri" w:hAnsi="Calibri" w:cs="Calibri"/>
                <w:b/>
              </w:rPr>
            </w:pPr>
            <w:r w:rsidRPr="00067EAA">
              <w:rPr>
                <w:rFonts w:ascii="Calibri" w:hAnsi="Calibri" w:cs="Calibri"/>
                <w:b/>
              </w:rPr>
              <w:t>CU-</w:t>
            </w:r>
            <w:r>
              <w:rPr>
                <w:rFonts w:ascii="Calibri" w:hAnsi="Calibri" w:cs="Calibri"/>
                <w:b/>
              </w:rPr>
              <w:t>30</w:t>
            </w:r>
          </w:p>
        </w:tc>
        <w:tc>
          <w:tcPr>
            <w:tcW w:w="4755" w:type="dxa"/>
            <w:gridSpan w:val="2"/>
            <w:shd w:val="clear" w:color="auto" w:fill="D9D9D9"/>
          </w:tcPr>
          <w:p w14:paraId="43EBE6B9" w14:textId="77777777" w:rsidR="00DD6EDC" w:rsidRPr="00067EAA" w:rsidRDefault="00DD6EDC" w:rsidP="00AB56CA">
            <w:pPr>
              <w:rPr>
                <w:rFonts w:ascii="Calibri" w:hAnsi="Calibri" w:cs="Calibri"/>
                <w:b/>
              </w:rPr>
            </w:pPr>
            <w:r w:rsidRPr="00067EAA">
              <w:rPr>
                <w:rFonts w:ascii="Calibri" w:hAnsi="Calibri" w:cs="Calibri"/>
                <w:b/>
              </w:rPr>
              <w:t>NOMBRE:</w:t>
            </w:r>
          </w:p>
          <w:p w14:paraId="4BFF1A87" w14:textId="77777777" w:rsidR="00DD6EDC" w:rsidRPr="00067EAA" w:rsidRDefault="009E6549" w:rsidP="00AB56CA">
            <w:pPr>
              <w:rPr>
                <w:rFonts w:ascii="Calibri" w:hAnsi="Calibri" w:cs="Calibri"/>
                <w:b/>
              </w:rPr>
            </w:pPr>
            <w:r w:rsidRPr="004226D4">
              <w:rPr>
                <w:rFonts w:ascii="Calibri" w:hAnsi="Calibri" w:cs="Calibri"/>
              </w:rPr>
              <w:t>Consultar soporte técnico de sistema</w:t>
            </w:r>
            <w:r w:rsidRPr="00067EAA">
              <w:rPr>
                <w:rFonts w:ascii="Calibri" w:hAnsi="Calibri" w:cs="Calibri"/>
                <w:b/>
              </w:rPr>
              <w:t xml:space="preserve"> </w:t>
            </w:r>
          </w:p>
        </w:tc>
      </w:tr>
      <w:tr w:rsidR="00DD6EDC" w:rsidRPr="00067EAA" w14:paraId="49C5B4FB" w14:textId="77777777" w:rsidTr="00AB56CA">
        <w:tc>
          <w:tcPr>
            <w:tcW w:w="6485" w:type="dxa"/>
            <w:gridSpan w:val="3"/>
          </w:tcPr>
          <w:p w14:paraId="46915ECF" w14:textId="77777777" w:rsidR="00DD6EDC" w:rsidRPr="00067EAA" w:rsidRDefault="00DD6EDC" w:rsidP="00AB56CA">
            <w:pPr>
              <w:rPr>
                <w:rFonts w:ascii="Calibri" w:hAnsi="Calibri" w:cs="Calibri"/>
                <w:b/>
              </w:rPr>
            </w:pPr>
            <w:r w:rsidRPr="00067EAA">
              <w:rPr>
                <w:rFonts w:ascii="Calibri" w:hAnsi="Calibri" w:cs="Calibri"/>
                <w:b/>
              </w:rPr>
              <w:t>COMPLEJIDAD:</w:t>
            </w:r>
          </w:p>
          <w:p w14:paraId="51EEFF31" w14:textId="77777777" w:rsidR="00DD6EDC" w:rsidRPr="00067EAA" w:rsidRDefault="00DD6EDC" w:rsidP="00AB56CA">
            <w:pPr>
              <w:jc w:val="both"/>
              <w:rPr>
                <w:rFonts w:ascii="Calibri" w:hAnsi="Calibri" w:cs="Calibri"/>
                <w:b/>
              </w:rPr>
            </w:pPr>
            <w:r w:rsidRPr="00067EAA">
              <w:rPr>
                <w:rFonts w:ascii="Calibri" w:eastAsia="Arial Unicode MS" w:hAnsi="Calibri" w:cs="Calibri"/>
                <w:iCs/>
              </w:rPr>
              <w:lastRenderedPageBreak/>
              <w:t xml:space="preserve">Media </w:t>
            </w:r>
          </w:p>
        </w:tc>
        <w:tc>
          <w:tcPr>
            <w:tcW w:w="3173" w:type="dxa"/>
          </w:tcPr>
          <w:p w14:paraId="58C0EC64" w14:textId="77777777" w:rsidR="00DD6EDC" w:rsidRPr="00067EAA" w:rsidRDefault="00DD6EDC" w:rsidP="00AB56CA">
            <w:pPr>
              <w:rPr>
                <w:rFonts w:ascii="Calibri" w:hAnsi="Calibri" w:cs="Calibri"/>
                <w:b/>
              </w:rPr>
            </w:pPr>
            <w:r w:rsidRPr="00067EAA">
              <w:rPr>
                <w:rFonts w:ascii="Calibri" w:hAnsi="Calibri" w:cs="Calibri"/>
                <w:b/>
              </w:rPr>
              <w:lastRenderedPageBreak/>
              <w:t>PRIORIDAD:</w:t>
            </w:r>
          </w:p>
          <w:p w14:paraId="7C39A040" w14:textId="77777777" w:rsidR="00DD6EDC" w:rsidRPr="00067EAA" w:rsidRDefault="008C02B9" w:rsidP="00AB56CA">
            <w:pPr>
              <w:rPr>
                <w:rFonts w:ascii="Calibri" w:hAnsi="Calibri" w:cs="Calibri"/>
                <w:b/>
              </w:rPr>
            </w:pPr>
            <w:r>
              <w:rPr>
                <w:rFonts w:ascii="Calibri" w:eastAsia="Arial Unicode MS" w:hAnsi="Calibri" w:cs="Calibri"/>
                <w:iCs/>
              </w:rPr>
              <w:lastRenderedPageBreak/>
              <w:t xml:space="preserve">Media </w:t>
            </w:r>
          </w:p>
        </w:tc>
      </w:tr>
      <w:tr w:rsidR="00DD6EDC" w:rsidRPr="00067EAA" w14:paraId="52AEEDF4" w14:textId="77777777" w:rsidTr="00AB56CA">
        <w:tc>
          <w:tcPr>
            <w:tcW w:w="9658" w:type="dxa"/>
            <w:gridSpan w:val="4"/>
          </w:tcPr>
          <w:p w14:paraId="40BCD33B" w14:textId="77777777" w:rsidR="00DD6EDC" w:rsidRPr="00067EAA" w:rsidRDefault="00DD6EDC" w:rsidP="00AB56CA">
            <w:pPr>
              <w:rPr>
                <w:rFonts w:ascii="Calibri" w:hAnsi="Calibri" w:cs="Calibri"/>
                <w:b/>
              </w:rPr>
            </w:pPr>
            <w:r w:rsidRPr="00067EAA">
              <w:rPr>
                <w:rFonts w:ascii="Calibri" w:hAnsi="Calibri" w:cs="Calibri"/>
                <w:b/>
              </w:rPr>
              <w:lastRenderedPageBreak/>
              <w:t>REQUERIMIENTO FUNCIONAL ASOCIADO:</w:t>
            </w:r>
          </w:p>
          <w:p w14:paraId="2700544E" w14:textId="77777777" w:rsidR="00DD6EDC" w:rsidRPr="00067EAA" w:rsidRDefault="00807F1C" w:rsidP="00AB56CA">
            <w:pPr>
              <w:jc w:val="both"/>
              <w:rPr>
                <w:rFonts w:ascii="Calibri" w:hAnsi="Calibri" w:cs="Calibri"/>
                <w:i/>
                <w:lang w:eastAsia="es-ES"/>
              </w:rPr>
            </w:pPr>
            <w:r>
              <w:rPr>
                <w:rFonts w:ascii="Calibri" w:hAnsi="Calibri" w:cs="Calibri"/>
                <w:i/>
                <w:lang w:eastAsia="es-ES"/>
              </w:rPr>
              <w:t>RF-37, RF-39</w:t>
            </w:r>
          </w:p>
        </w:tc>
      </w:tr>
      <w:tr w:rsidR="00DD6EDC" w:rsidRPr="00067EAA" w14:paraId="7793F349" w14:textId="77777777" w:rsidTr="00AB56CA">
        <w:tc>
          <w:tcPr>
            <w:tcW w:w="9658" w:type="dxa"/>
            <w:gridSpan w:val="4"/>
          </w:tcPr>
          <w:p w14:paraId="1BEB9DA2" w14:textId="77777777" w:rsidR="00DD6EDC" w:rsidRPr="00067EAA" w:rsidRDefault="00DD6EDC" w:rsidP="00AB56CA">
            <w:pPr>
              <w:rPr>
                <w:rFonts w:ascii="Calibri" w:hAnsi="Calibri" w:cs="Calibri"/>
                <w:b/>
              </w:rPr>
            </w:pPr>
            <w:r w:rsidRPr="00067EAA">
              <w:rPr>
                <w:rFonts w:ascii="Calibri" w:hAnsi="Calibri" w:cs="Calibri"/>
                <w:b/>
              </w:rPr>
              <w:t>ACTORES:</w:t>
            </w:r>
          </w:p>
          <w:p w14:paraId="390B0A39" w14:textId="77777777" w:rsidR="00DD6EDC" w:rsidRPr="00067EAA" w:rsidRDefault="00DE38FD" w:rsidP="00AB56CA">
            <w:pPr>
              <w:rPr>
                <w:rFonts w:ascii="Calibri" w:hAnsi="Calibri" w:cs="Calibri"/>
                <w:i/>
              </w:rPr>
            </w:pPr>
            <w:r>
              <w:rPr>
                <w:rFonts w:ascii="Calibri" w:hAnsi="Calibri" w:cs="Calibri"/>
                <w:i/>
              </w:rPr>
              <w:t xml:space="preserve">Usuario administrativo </w:t>
            </w:r>
          </w:p>
        </w:tc>
      </w:tr>
      <w:tr w:rsidR="00DD6EDC" w:rsidRPr="00067EAA" w14:paraId="76F91818" w14:textId="77777777" w:rsidTr="00AB56CA">
        <w:tc>
          <w:tcPr>
            <w:tcW w:w="9658" w:type="dxa"/>
            <w:gridSpan w:val="4"/>
          </w:tcPr>
          <w:p w14:paraId="01E93BC6" w14:textId="77777777" w:rsidR="00DD6EDC" w:rsidRPr="00067EAA" w:rsidRDefault="00DD6EDC" w:rsidP="00AB56CA">
            <w:pPr>
              <w:rPr>
                <w:rFonts w:ascii="Calibri" w:hAnsi="Calibri" w:cs="Calibri"/>
                <w:b/>
              </w:rPr>
            </w:pPr>
            <w:r w:rsidRPr="00067EAA">
              <w:rPr>
                <w:rFonts w:ascii="Calibri" w:hAnsi="Calibri" w:cs="Calibri"/>
                <w:b/>
              </w:rPr>
              <w:t>CASOS DE USO ASOCIADOS:</w:t>
            </w:r>
          </w:p>
          <w:p w14:paraId="6BA6BEF8" w14:textId="77777777" w:rsidR="00DD6EDC" w:rsidRPr="00DE38FD" w:rsidRDefault="00DE38FD" w:rsidP="00DE38FD">
            <w:pPr>
              <w:pStyle w:val="Sinespaciado"/>
              <w:jc w:val="both"/>
              <w:rPr>
                <w:rFonts w:ascii="Calibri" w:hAnsi="Calibri" w:cs="Calibri"/>
                <w:bCs/>
                <w:i/>
                <w:iCs/>
              </w:rPr>
            </w:pPr>
            <w:r w:rsidRPr="00DE38FD">
              <w:rPr>
                <w:rFonts w:ascii="Calibri" w:hAnsi="Calibri" w:cs="Calibri"/>
                <w:bCs/>
                <w:i/>
                <w:iCs/>
              </w:rPr>
              <w:t xml:space="preserve">No aplica </w:t>
            </w:r>
          </w:p>
        </w:tc>
      </w:tr>
      <w:tr w:rsidR="00DD6EDC" w:rsidRPr="00067EAA" w14:paraId="38DBA1C9" w14:textId="77777777" w:rsidTr="00AB56CA">
        <w:tc>
          <w:tcPr>
            <w:tcW w:w="9658" w:type="dxa"/>
            <w:gridSpan w:val="4"/>
          </w:tcPr>
          <w:p w14:paraId="4D1E4622" w14:textId="77777777" w:rsidR="00DD6EDC" w:rsidRPr="00067EAA" w:rsidRDefault="00DD6EDC" w:rsidP="00AB56CA">
            <w:pPr>
              <w:rPr>
                <w:rFonts w:ascii="Calibri" w:hAnsi="Calibri" w:cs="Calibri"/>
                <w:lang w:eastAsia="es-ES"/>
              </w:rPr>
            </w:pPr>
            <w:r w:rsidRPr="00067EAA">
              <w:rPr>
                <w:rFonts w:ascii="Calibri" w:hAnsi="Calibri" w:cs="Calibri"/>
                <w:b/>
              </w:rPr>
              <w:t>DESCRIPCIÓN:</w:t>
            </w:r>
          </w:p>
          <w:p w14:paraId="1D75521B" w14:textId="77777777" w:rsidR="00DD6EDC" w:rsidRPr="008C02B9" w:rsidRDefault="008C02B9" w:rsidP="00AB56CA">
            <w:pPr>
              <w:jc w:val="both"/>
              <w:rPr>
                <w:rFonts w:ascii="Calibri" w:hAnsi="Calibri" w:cs="Calibri"/>
                <w:bCs/>
                <w:i/>
                <w:iCs/>
              </w:rPr>
            </w:pPr>
            <w:r w:rsidRPr="008C02B9">
              <w:rPr>
                <w:rFonts w:ascii="Calibri" w:hAnsi="Calibri" w:cs="Calibri"/>
                <w:bCs/>
                <w:i/>
                <w:iCs/>
              </w:rPr>
              <w:t>Los usuarios pueden buscar soluciones a problemas técnicos, obtener documentación, guías de usuario, preguntas frecuentes u otra información de soporte relevante para resolver consultas o dificultades técnicas que puedan surgir al utilizar el sistema.</w:t>
            </w:r>
          </w:p>
        </w:tc>
      </w:tr>
      <w:tr w:rsidR="00DD6EDC" w:rsidRPr="00067EAA" w14:paraId="4F3D32F5" w14:textId="77777777" w:rsidTr="00AB56CA">
        <w:tc>
          <w:tcPr>
            <w:tcW w:w="9658" w:type="dxa"/>
            <w:gridSpan w:val="4"/>
            <w:tcBorders>
              <w:bottom w:val="single" w:sz="4" w:space="0" w:color="auto"/>
            </w:tcBorders>
          </w:tcPr>
          <w:p w14:paraId="5CDA7CE6" w14:textId="77777777" w:rsidR="00DD6EDC" w:rsidRPr="00067EAA" w:rsidRDefault="00DD6EDC" w:rsidP="00AB56CA">
            <w:pPr>
              <w:rPr>
                <w:rFonts w:ascii="Calibri" w:hAnsi="Calibri" w:cs="Calibri"/>
                <w:b/>
              </w:rPr>
            </w:pPr>
            <w:r w:rsidRPr="00067EAA">
              <w:rPr>
                <w:rFonts w:ascii="Calibri" w:hAnsi="Calibri" w:cs="Calibri"/>
                <w:b/>
              </w:rPr>
              <w:t>NOTAS:</w:t>
            </w:r>
          </w:p>
          <w:p w14:paraId="44F67E70" w14:textId="77777777" w:rsidR="00DD6EDC" w:rsidRDefault="008C02B9" w:rsidP="00AB56CA">
            <w:pPr>
              <w:numPr>
                <w:ilvl w:val="0"/>
                <w:numId w:val="66"/>
              </w:numPr>
              <w:rPr>
                <w:rFonts w:ascii="Calibri" w:hAnsi="Calibri" w:cs="Calibri"/>
                <w:i/>
              </w:rPr>
            </w:pPr>
            <w:r w:rsidRPr="008C02B9">
              <w:rPr>
                <w:rFonts w:ascii="Calibri" w:hAnsi="Calibri" w:cs="Calibri"/>
                <w:i/>
              </w:rPr>
              <w:t>Acceso a recursos de soport</w:t>
            </w:r>
            <w:r>
              <w:rPr>
                <w:rFonts w:ascii="Calibri" w:hAnsi="Calibri" w:cs="Calibri"/>
                <w:i/>
              </w:rPr>
              <w:t>e</w:t>
            </w:r>
          </w:p>
          <w:p w14:paraId="3F5D6455" w14:textId="77777777" w:rsidR="008C02B9" w:rsidRDefault="008C02B9" w:rsidP="00AB56CA">
            <w:pPr>
              <w:numPr>
                <w:ilvl w:val="0"/>
                <w:numId w:val="66"/>
              </w:numPr>
              <w:rPr>
                <w:rFonts w:ascii="Calibri" w:hAnsi="Calibri" w:cs="Calibri"/>
                <w:i/>
              </w:rPr>
            </w:pPr>
            <w:r w:rsidRPr="008C02B9">
              <w:rPr>
                <w:rFonts w:ascii="Calibri" w:hAnsi="Calibri" w:cs="Calibri"/>
                <w:i/>
              </w:rPr>
              <w:t>Disponibilidad de recursos de soporte</w:t>
            </w:r>
          </w:p>
          <w:p w14:paraId="7CDEDBF4" w14:textId="77777777" w:rsidR="008C02B9" w:rsidRDefault="008C02B9" w:rsidP="00AB56CA">
            <w:pPr>
              <w:numPr>
                <w:ilvl w:val="0"/>
                <w:numId w:val="66"/>
              </w:numPr>
              <w:rPr>
                <w:rFonts w:ascii="Calibri" w:hAnsi="Calibri" w:cs="Calibri"/>
                <w:i/>
              </w:rPr>
            </w:pPr>
            <w:r w:rsidRPr="008C02B9">
              <w:rPr>
                <w:rFonts w:ascii="Calibri" w:hAnsi="Calibri" w:cs="Calibri"/>
                <w:i/>
              </w:rPr>
              <w:t>Mecanismo de búsqueda</w:t>
            </w:r>
          </w:p>
          <w:p w14:paraId="0CA91FFF" w14:textId="77777777" w:rsidR="008C02B9" w:rsidRPr="00067EAA" w:rsidRDefault="008C02B9" w:rsidP="00AB56CA">
            <w:pPr>
              <w:numPr>
                <w:ilvl w:val="0"/>
                <w:numId w:val="66"/>
              </w:numPr>
              <w:rPr>
                <w:rFonts w:ascii="Calibri" w:hAnsi="Calibri" w:cs="Calibri"/>
                <w:i/>
              </w:rPr>
            </w:pPr>
            <w:r w:rsidRPr="008C02B9">
              <w:rPr>
                <w:rFonts w:ascii="Calibri" w:hAnsi="Calibri" w:cs="Calibri"/>
                <w:i/>
              </w:rPr>
              <w:t>Comunicación con el equipo de soporte técnico</w:t>
            </w:r>
          </w:p>
        </w:tc>
      </w:tr>
      <w:tr w:rsidR="00DD6EDC" w:rsidRPr="00067EAA" w14:paraId="39C5350F" w14:textId="77777777" w:rsidTr="00AB56CA">
        <w:tc>
          <w:tcPr>
            <w:tcW w:w="9658" w:type="dxa"/>
            <w:gridSpan w:val="4"/>
            <w:tcBorders>
              <w:bottom w:val="single" w:sz="4" w:space="0" w:color="auto"/>
            </w:tcBorders>
          </w:tcPr>
          <w:p w14:paraId="79D8B91E" w14:textId="77777777" w:rsidR="00DD6EDC" w:rsidRPr="00067EAA" w:rsidRDefault="00DD6EDC" w:rsidP="00AB56CA">
            <w:pPr>
              <w:rPr>
                <w:rFonts w:ascii="Calibri" w:eastAsia="Arial Unicode MS" w:hAnsi="Calibri" w:cs="Calibri"/>
                <w:i/>
              </w:rPr>
            </w:pPr>
            <w:r w:rsidRPr="00067EAA">
              <w:rPr>
                <w:rFonts w:ascii="Calibri" w:hAnsi="Calibri" w:cs="Calibri"/>
                <w:b/>
              </w:rPr>
              <w:t xml:space="preserve">CRITERIOS DE ACEPTACIÓN: </w:t>
            </w:r>
          </w:p>
          <w:p w14:paraId="0A42A51E" w14:textId="77777777" w:rsidR="00DD6EDC" w:rsidRPr="00067EAA" w:rsidRDefault="008C02B9" w:rsidP="008C02B9">
            <w:pPr>
              <w:pStyle w:val="Sinespaciado"/>
              <w:spacing w:line="276" w:lineRule="auto"/>
              <w:jc w:val="both"/>
              <w:rPr>
                <w:rFonts w:ascii="Calibri" w:hAnsi="Calibri" w:cs="Calibri"/>
                <w:b/>
              </w:rPr>
            </w:pPr>
            <w:r w:rsidRPr="00CF4FFE">
              <w:rPr>
                <w:rFonts w:ascii="Calibri" w:hAnsi="Calibri" w:cs="Calibri"/>
                <w:bCs/>
                <w:i/>
                <w:iCs/>
              </w:rPr>
              <w:t xml:space="preserve">El permiso de acceso al aplicativo es </w:t>
            </w:r>
            <w:r>
              <w:rPr>
                <w:rFonts w:ascii="Calibri" w:hAnsi="Calibri" w:cs="Calibri"/>
                <w:bCs/>
                <w:i/>
                <w:iCs/>
              </w:rPr>
              <w:t>consultado</w:t>
            </w:r>
            <w:r w:rsidRPr="00CF4FFE">
              <w:rPr>
                <w:rFonts w:ascii="Calibri" w:hAnsi="Calibri" w:cs="Calibri"/>
                <w:bCs/>
                <w:i/>
                <w:iCs/>
              </w:rPr>
              <w:t xml:space="preserve"> exitosamente</w:t>
            </w:r>
            <w:r>
              <w:rPr>
                <w:rFonts w:ascii="Calibri" w:hAnsi="Calibri" w:cs="Calibri"/>
                <w:bCs/>
                <w:i/>
                <w:iCs/>
              </w:rPr>
              <w:t xml:space="preserve"> </w:t>
            </w:r>
            <w:r w:rsidRPr="00CF4FFE">
              <w:rPr>
                <w:rFonts w:ascii="Calibri" w:hAnsi="Calibri" w:cs="Calibri"/>
                <w:bCs/>
                <w:i/>
                <w:iCs/>
              </w:rPr>
              <w:t>del aplicativo.</w:t>
            </w:r>
          </w:p>
        </w:tc>
      </w:tr>
      <w:tr w:rsidR="00DD6EDC" w:rsidRPr="00067EAA" w14:paraId="2A44D172" w14:textId="77777777" w:rsidTr="00AB56CA">
        <w:trPr>
          <w:trHeight w:val="345"/>
        </w:trPr>
        <w:tc>
          <w:tcPr>
            <w:tcW w:w="9658" w:type="dxa"/>
            <w:gridSpan w:val="4"/>
            <w:tcBorders>
              <w:bottom w:val="single" w:sz="4" w:space="0" w:color="auto"/>
            </w:tcBorders>
            <w:shd w:val="clear" w:color="auto" w:fill="D9D9D9"/>
          </w:tcPr>
          <w:p w14:paraId="5D914D06" w14:textId="77777777" w:rsidR="00DD6EDC" w:rsidRPr="00067EAA" w:rsidRDefault="00DD6EDC" w:rsidP="00AB56CA">
            <w:pPr>
              <w:autoSpaceDE w:val="0"/>
              <w:autoSpaceDN w:val="0"/>
              <w:adjustRightInd w:val="0"/>
              <w:rPr>
                <w:rFonts w:ascii="Calibri" w:hAnsi="Calibri" w:cs="Calibri"/>
                <w:b/>
              </w:rPr>
            </w:pPr>
            <w:r w:rsidRPr="00067EAA">
              <w:rPr>
                <w:rFonts w:ascii="Calibri" w:hAnsi="Calibri" w:cs="Calibri"/>
                <w:b/>
              </w:rPr>
              <w:t xml:space="preserve">ESCENARIOS: </w:t>
            </w:r>
          </w:p>
        </w:tc>
      </w:tr>
      <w:tr w:rsidR="00DD6EDC" w:rsidRPr="00067EAA" w14:paraId="7AE2DC15" w14:textId="77777777" w:rsidTr="00AB56CA">
        <w:trPr>
          <w:trHeight w:val="1674"/>
        </w:trPr>
        <w:tc>
          <w:tcPr>
            <w:tcW w:w="1134" w:type="dxa"/>
            <w:tcBorders>
              <w:bottom w:val="single" w:sz="4" w:space="0" w:color="auto"/>
            </w:tcBorders>
          </w:tcPr>
          <w:p w14:paraId="2D23DC54"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8C02B9">
              <w:rPr>
                <w:rFonts w:ascii="Calibri" w:eastAsia="Arial Unicode MS" w:hAnsi="Calibri" w:cs="Calibri"/>
              </w:rPr>
              <w:t>30</w:t>
            </w:r>
            <w:r w:rsidRPr="00067EAA">
              <w:rPr>
                <w:rFonts w:ascii="Calibri" w:eastAsia="Arial Unicode MS" w:hAnsi="Calibri" w:cs="Calibri"/>
              </w:rPr>
              <w:t xml:space="preserve">.1    </w:t>
            </w:r>
          </w:p>
          <w:p w14:paraId="53C85B28"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485DE2CD" w14:textId="77777777" w:rsidR="008C02B9" w:rsidRPr="008C02B9" w:rsidRDefault="008C02B9" w:rsidP="008C02B9">
            <w:pPr>
              <w:autoSpaceDE w:val="0"/>
              <w:autoSpaceDN w:val="0"/>
              <w:adjustRightInd w:val="0"/>
              <w:rPr>
                <w:rFonts w:ascii="Calibri" w:hAnsi="Calibri" w:cs="Calibri"/>
                <w:i/>
                <w:iCs/>
              </w:rPr>
            </w:pPr>
            <w:r w:rsidRPr="008C02B9">
              <w:rPr>
                <w:rFonts w:ascii="Calibri" w:hAnsi="Calibri" w:cs="Calibri"/>
                <w:b/>
                <w:bCs/>
              </w:rPr>
              <w:t>DESCRIPCIÓN:</w:t>
            </w:r>
            <w:r w:rsidRPr="008C02B9">
              <w:rPr>
                <w:rFonts w:ascii="Calibri" w:hAnsi="Calibri" w:cs="Calibri"/>
                <w:i/>
                <w:iCs/>
              </w:rPr>
              <w:t xml:space="preserve"> Un usuario encuentra un error o problema técnico al utilizar el sistema y desea encontrar una solución.</w:t>
            </w:r>
          </w:p>
          <w:p w14:paraId="54D2A112" w14:textId="77777777" w:rsidR="008C02B9" w:rsidRPr="008C02B9" w:rsidRDefault="008C02B9" w:rsidP="008C02B9">
            <w:pPr>
              <w:autoSpaceDE w:val="0"/>
              <w:autoSpaceDN w:val="0"/>
              <w:adjustRightInd w:val="0"/>
              <w:rPr>
                <w:rFonts w:ascii="Calibri" w:hAnsi="Calibri" w:cs="Calibri"/>
                <w:i/>
                <w:iCs/>
              </w:rPr>
            </w:pPr>
            <w:r w:rsidRPr="008C02B9">
              <w:rPr>
                <w:rFonts w:ascii="Calibri" w:hAnsi="Calibri" w:cs="Calibri"/>
                <w:b/>
                <w:bCs/>
              </w:rPr>
              <w:t>SUPOSICIONES/ASUNCIONES:</w:t>
            </w:r>
            <w:r w:rsidRPr="008C02B9">
              <w:rPr>
                <w:rFonts w:ascii="Calibri" w:hAnsi="Calibri" w:cs="Calibri"/>
                <w:i/>
                <w:iCs/>
              </w:rPr>
              <w:t xml:space="preserve"> El usuario tiene acceso autorizado a los recursos de soporte técnico y hay documentación y recursos disponibles para abordar problemas comunes.</w:t>
            </w:r>
          </w:p>
          <w:p w14:paraId="2F7A1E22" w14:textId="77777777" w:rsidR="00DD6EDC" w:rsidRPr="008C02B9" w:rsidRDefault="008C02B9" w:rsidP="008C02B9">
            <w:pPr>
              <w:pStyle w:val="Sinespaciado"/>
              <w:spacing w:line="276" w:lineRule="auto"/>
              <w:jc w:val="both"/>
              <w:rPr>
                <w:rFonts w:ascii="Calibri" w:hAnsi="Calibri" w:cs="Calibri"/>
                <w:i/>
                <w:iCs/>
              </w:rPr>
            </w:pPr>
            <w:r w:rsidRPr="008C02B9">
              <w:rPr>
                <w:rFonts w:ascii="Calibri" w:hAnsi="Calibri" w:cs="Calibri"/>
                <w:b/>
                <w:bCs/>
              </w:rPr>
              <w:t>RESULTADOS:</w:t>
            </w:r>
            <w:r w:rsidRPr="008C02B9">
              <w:rPr>
                <w:rFonts w:ascii="Calibri" w:hAnsi="Calibri" w:cs="Calibri"/>
                <w:i/>
                <w:iCs/>
              </w:rPr>
              <w:t xml:space="preserve"> El usuario accede al sistema de soporte técnico, busca la documentación o las preguntas frecuentes relacionadas con el problema encontrado y encuentra una solución o guía paso a paso para resolver el problema. </w:t>
            </w:r>
          </w:p>
        </w:tc>
      </w:tr>
      <w:tr w:rsidR="00DD6EDC" w:rsidRPr="00067EAA" w14:paraId="582265E5" w14:textId="77777777" w:rsidTr="00AB56CA">
        <w:trPr>
          <w:trHeight w:val="1674"/>
        </w:trPr>
        <w:tc>
          <w:tcPr>
            <w:tcW w:w="1134" w:type="dxa"/>
            <w:tcBorders>
              <w:bottom w:val="single" w:sz="4" w:space="0" w:color="auto"/>
            </w:tcBorders>
          </w:tcPr>
          <w:p w14:paraId="6C221ABF"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8C02B9">
              <w:rPr>
                <w:rFonts w:ascii="Calibri" w:eastAsia="Arial Unicode MS" w:hAnsi="Calibri" w:cs="Calibri"/>
              </w:rPr>
              <w:t>30</w:t>
            </w:r>
            <w:r w:rsidRPr="00067EAA">
              <w:rPr>
                <w:rFonts w:ascii="Calibri" w:eastAsia="Arial Unicode MS" w:hAnsi="Calibri" w:cs="Calibri"/>
              </w:rPr>
              <w:t xml:space="preserve">.2     </w:t>
            </w:r>
          </w:p>
          <w:p w14:paraId="7368FACF"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1D6AC6EB" w14:textId="77777777" w:rsidR="008C02B9" w:rsidRPr="008C02B9" w:rsidRDefault="008C02B9" w:rsidP="008C02B9">
            <w:pPr>
              <w:autoSpaceDE w:val="0"/>
              <w:autoSpaceDN w:val="0"/>
              <w:adjustRightInd w:val="0"/>
              <w:rPr>
                <w:rFonts w:ascii="Calibri" w:hAnsi="Calibri" w:cs="Calibri"/>
                <w:i/>
                <w:iCs/>
              </w:rPr>
            </w:pPr>
            <w:r w:rsidRPr="008C02B9">
              <w:rPr>
                <w:rFonts w:ascii="Calibri" w:hAnsi="Calibri" w:cs="Calibri"/>
                <w:b/>
                <w:bCs/>
              </w:rPr>
              <w:t>DESCRIPCIÓN:</w:t>
            </w:r>
            <w:r w:rsidRPr="008C02B9">
              <w:rPr>
                <w:rFonts w:ascii="Calibri" w:hAnsi="Calibri" w:cs="Calibri"/>
                <w:i/>
                <w:iCs/>
              </w:rPr>
              <w:t xml:space="preserve"> Un usuario necesita obtener información adicional sobre una funcionalidad específica del sistema.</w:t>
            </w:r>
          </w:p>
          <w:p w14:paraId="245DF89E" w14:textId="77777777" w:rsidR="008C02B9" w:rsidRPr="008C02B9" w:rsidRDefault="008C02B9" w:rsidP="008C02B9">
            <w:pPr>
              <w:autoSpaceDE w:val="0"/>
              <w:autoSpaceDN w:val="0"/>
              <w:adjustRightInd w:val="0"/>
              <w:rPr>
                <w:rFonts w:ascii="Calibri" w:hAnsi="Calibri" w:cs="Calibri"/>
                <w:i/>
                <w:iCs/>
              </w:rPr>
            </w:pPr>
            <w:r w:rsidRPr="008C02B9">
              <w:rPr>
                <w:rFonts w:ascii="Calibri" w:hAnsi="Calibri" w:cs="Calibri"/>
                <w:b/>
                <w:bCs/>
              </w:rPr>
              <w:t>SUPOSICIONES/ASUNCIONES:</w:t>
            </w:r>
            <w:r w:rsidRPr="008C02B9">
              <w:rPr>
                <w:rFonts w:ascii="Calibri" w:hAnsi="Calibri" w:cs="Calibri"/>
                <w:i/>
                <w:iCs/>
              </w:rPr>
              <w:t xml:space="preserve"> Existe una guía de usuario completa y detallada que cubre todas las funcionalidades del sistema.</w:t>
            </w:r>
          </w:p>
          <w:p w14:paraId="441797AB" w14:textId="77777777" w:rsidR="00DD6EDC" w:rsidRPr="008C02B9" w:rsidRDefault="008C02B9" w:rsidP="008C02B9">
            <w:pPr>
              <w:pStyle w:val="Sinespaciado"/>
              <w:spacing w:line="276" w:lineRule="auto"/>
              <w:jc w:val="both"/>
              <w:rPr>
                <w:rFonts w:ascii="Calibri" w:hAnsi="Calibri" w:cs="Calibri"/>
                <w:i/>
                <w:iCs/>
              </w:rPr>
            </w:pPr>
            <w:r w:rsidRPr="008C02B9">
              <w:rPr>
                <w:rFonts w:ascii="Calibri" w:hAnsi="Calibri" w:cs="Calibri"/>
                <w:b/>
                <w:bCs/>
              </w:rPr>
              <w:t>RESULTADOS:</w:t>
            </w:r>
            <w:r w:rsidRPr="008C02B9">
              <w:rPr>
                <w:rFonts w:ascii="Calibri" w:hAnsi="Calibri" w:cs="Calibri"/>
                <w:i/>
                <w:iCs/>
              </w:rPr>
              <w:t xml:space="preserve"> El usuario accede al sistema de soporte técnico, busca la guía de usuario y encuentra la sección correspondiente a la funcionalidad deseada. El usuario obtiene información detallada y claridad sobre cómo utilizar la funcionalidad en cuestión. </w:t>
            </w:r>
          </w:p>
        </w:tc>
      </w:tr>
      <w:tr w:rsidR="00DD6EDC" w:rsidRPr="00067EAA" w14:paraId="6D365B4F" w14:textId="77777777" w:rsidTr="00AB56CA">
        <w:tc>
          <w:tcPr>
            <w:tcW w:w="9658" w:type="dxa"/>
            <w:gridSpan w:val="4"/>
          </w:tcPr>
          <w:p w14:paraId="3AABD5D0" w14:textId="77777777" w:rsidR="00DD6EDC" w:rsidRPr="00AA6009" w:rsidRDefault="00DD6EDC" w:rsidP="00AB56CA">
            <w:pPr>
              <w:rPr>
                <w:rFonts w:ascii="Calibri" w:hAnsi="Calibri" w:cs="Calibri"/>
                <w:b/>
              </w:rPr>
            </w:pPr>
            <w:r w:rsidRPr="00067EAA">
              <w:rPr>
                <w:rFonts w:ascii="Calibri" w:hAnsi="Calibri" w:cs="Calibri"/>
                <w:b/>
              </w:rPr>
              <w:t>REQUERIMIENTOS ESPECIALES - REGLAS DEL NEGOCIO Y DEL SISTEMA:</w:t>
            </w:r>
          </w:p>
        </w:tc>
      </w:tr>
      <w:tr w:rsidR="00DD6EDC" w:rsidRPr="00067EAA" w14:paraId="6848C713" w14:textId="77777777" w:rsidTr="00AB56CA">
        <w:trPr>
          <w:trHeight w:val="259"/>
        </w:trPr>
        <w:tc>
          <w:tcPr>
            <w:tcW w:w="9658" w:type="dxa"/>
            <w:gridSpan w:val="4"/>
          </w:tcPr>
          <w:p w14:paraId="5959E23B" w14:textId="77777777" w:rsidR="00DD6EDC" w:rsidRPr="00AA6009" w:rsidRDefault="00DD6EDC" w:rsidP="00AB56CA">
            <w:pPr>
              <w:rPr>
                <w:rFonts w:ascii="Calibri" w:hAnsi="Calibri" w:cs="Calibri"/>
                <w:b/>
              </w:rPr>
            </w:pPr>
            <w:r w:rsidRPr="00067EAA">
              <w:rPr>
                <w:rFonts w:ascii="Calibri" w:hAnsi="Calibri" w:cs="Calibri"/>
                <w:b/>
              </w:rPr>
              <w:t>RIESGOS:</w:t>
            </w:r>
          </w:p>
        </w:tc>
      </w:tr>
      <w:tr w:rsidR="00DD6EDC" w:rsidRPr="00067EAA" w14:paraId="5CE1AAF5" w14:textId="77777777" w:rsidTr="00AB56CA">
        <w:trPr>
          <w:trHeight w:val="377"/>
        </w:trPr>
        <w:tc>
          <w:tcPr>
            <w:tcW w:w="9658" w:type="dxa"/>
            <w:gridSpan w:val="4"/>
          </w:tcPr>
          <w:p w14:paraId="4B0A1558" w14:textId="77777777" w:rsidR="00DD6EDC" w:rsidRPr="00067EAA" w:rsidRDefault="00DD6EDC" w:rsidP="00AB56CA">
            <w:pPr>
              <w:rPr>
                <w:rFonts w:ascii="Calibri" w:hAnsi="Calibri" w:cs="Calibri"/>
                <w:b/>
              </w:rPr>
            </w:pPr>
            <w:r w:rsidRPr="00067EAA">
              <w:rPr>
                <w:rFonts w:ascii="Calibri" w:hAnsi="Calibri" w:cs="Calibri"/>
                <w:b/>
              </w:rPr>
              <w:t>PROTOTIPO EXPLORATORIO</w:t>
            </w:r>
          </w:p>
        </w:tc>
      </w:tr>
    </w:tbl>
    <w:p w14:paraId="5868589C" w14:textId="77777777" w:rsidR="00DD6EDC" w:rsidRDefault="00DD6EDC" w:rsidP="00117FBE">
      <w:pPr>
        <w:jc w:val="both"/>
        <w:rPr>
          <w:rFonts w:ascii="Calibri" w:hAnsi="Calibri" w:cs="Book Antiqua"/>
          <w:i/>
          <w:color w:val="595959"/>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D6EDC" w:rsidRPr="00067EAA" w14:paraId="405C46B7" w14:textId="77777777" w:rsidTr="00AB56CA">
        <w:trPr>
          <w:tblHeader/>
        </w:trPr>
        <w:tc>
          <w:tcPr>
            <w:tcW w:w="4903" w:type="dxa"/>
            <w:gridSpan w:val="2"/>
            <w:shd w:val="clear" w:color="auto" w:fill="D9D9D9"/>
          </w:tcPr>
          <w:p w14:paraId="361C502F" w14:textId="77777777" w:rsidR="00DD6EDC" w:rsidRPr="00067EAA" w:rsidRDefault="00DD6EDC" w:rsidP="00AB56CA">
            <w:pPr>
              <w:rPr>
                <w:rFonts w:ascii="Calibri" w:hAnsi="Calibri" w:cs="Calibri"/>
                <w:b/>
              </w:rPr>
            </w:pPr>
            <w:r w:rsidRPr="00067EAA">
              <w:rPr>
                <w:rFonts w:ascii="Calibri" w:hAnsi="Calibri" w:cs="Calibri"/>
                <w:b/>
              </w:rPr>
              <w:t>IDENTIFICADOR CASO DE USO:</w:t>
            </w:r>
          </w:p>
          <w:p w14:paraId="773CEA0C" w14:textId="77777777" w:rsidR="00DD6EDC" w:rsidRPr="00067EAA" w:rsidRDefault="00DD6EDC" w:rsidP="00AB56CA">
            <w:pPr>
              <w:rPr>
                <w:rFonts w:ascii="Calibri" w:hAnsi="Calibri" w:cs="Calibri"/>
                <w:b/>
              </w:rPr>
            </w:pPr>
            <w:r w:rsidRPr="00067EAA">
              <w:rPr>
                <w:rFonts w:ascii="Calibri" w:hAnsi="Calibri" w:cs="Calibri"/>
                <w:b/>
              </w:rPr>
              <w:t>CU-</w:t>
            </w:r>
            <w:r>
              <w:rPr>
                <w:rFonts w:ascii="Calibri" w:hAnsi="Calibri" w:cs="Calibri"/>
                <w:b/>
              </w:rPr>
              <w:t>31</w:t>
            </w:r>
          </w:p>
        </w:tc>
        <w:tc>
          <w:tcPr>
            <w:tcW w:w="4755" w:type="dxa"/>
            <w:gridSpan w:val="2"/>
            <w:shd w:val="clear" w:color="auto" w:fill="D9D9D9"/>
          </w:tcPr>
          <w:p w14:paraId="76EBB96E" w14:textId="77777777" w:rsidR="00DD6EDC" w:rsidRPr="00067EAA" w:rsidRDefault="00DD6EDC" w:rsidP="00AB56CA">
            <w:pPr>
              <w:rPr>
                <w:rFonts w:ascii="Calibri" w:hAnsi="Calibri" w:cs="Calibri"/>
                <w:b/>
              </w:rPr>
            </w:pPr>
            <w:r w:rsidRPr="00067EAA">
              <w:rPr>
                <w:rFonts w:ascii="Calibri" w:hAnsi="Calibri" w:cs="Calibri"/>
                <w:b/>
              </w:rPr>
              <w:t>NOMBRE:</w:t>
            </w:r>
          </w:p>
          <w:p w14:paraId="4C35A087" w14:textId="77777777" w:rsidR="00DD6EDC" w:rsidRPr="00067EAA" w:rsidRDefault="009E6549" w:rsidP="00AB56CA">
            <w:pPr>
              <w:rPr>
                <w:rFonts w:ascii="Calibri" w:hAnsi="Calibri" w:cs="Calibri"/>
                <w:b/>
              </w:rPr>
            </w:pPr>
            <w:r w:rsidRPr="004226D4">
              <w:rPr>
                <w:rFonts w:ascii="Calibri" w:hAnsi="Calibri" w:cs="Calibri"/>
              </w:rPr>
              <w:t xml:space="preserve">Ingresar comentarios y calificaciones de la compra realizada del cliente </w:t>
            </w:r>
          </w:p>
        </w:tc>
      </w:tr>
      <w:tr w:rsidR="00DD6EDC" w:rsidRPr="00067EAA" w14:paraId="4C3D15F7" w14:textId="77777777" w:rsidTr="00AB56CA">
        <w:tc>
          <w:tcPr>
            <w:tcW w:w="6485" w:type="dxa"/>
            <w:gridSpan w:val="3"/>
          </w:tcPr>
          <w:p w14:paraId="2F11B4FF" w14:textId="77777777" w:rsidR="00DD6EDC" w:rsidRPr="00067EAA" w:rsidRDefault="00DD6EDC" w:rsidP="00AB56CA">
            <w:pPr>
              <w:rPr>
                <w:rFonts w:ascii="Calibri" w:hAnsi="Calibri" w:cs="Calibri"/>
                <w:b/>
              </w:rPr>
            </w:pPr>
            <w:r w:rsidRPr="00067EAA">
              <w:rPr>
                <w:rFonts w:ascii="Calibri" w:hAnsi="Calibri" w:cs="Calibri"/>
                <w:b/>
              </w:rPr>
              <w:t>COMPLEJIDAD:</w:t>
            </w:r>
          </w:p>
          <w:p w14:paraId="55595E4C" w14:textId="77777777" w:rsidR="00DD6EDC" w:rsidRPr="00067EAA" w:rsidRDefault="00DD6EDC" w:rsidP="00AB56CA">
            <w:pPr>
              <w:jc w:val="both"/>
              <w:rPr>
                <w:rFonts w:ascii="Calibri" w:hAnsi="Calibri" w:cs="Calibri"/>
                <w:b/>
              </w:rPr>
            </w:pPr>
            <w:r w:rsidRPr="00067EAA">
              <w:rPr>
                <w:rFonts w:ascii="Calibri" w:eastAsia="Arial Unicode MS" w:hAnsi="Calibri" w:cs="Calibri"/>
                <w:iCs/>
              </w:rPr>
              <w:t xml:space="preserve">Media </w:t>
            </w:r>
          </w:p>
        </w:tc>
        <w:tc>
          <w:tcPr>
            <w:tcW w:w="3173" w:type="dxa"/>
          </w:tcPr>
          <w:p w14:paraId="60836445" w14:textId="77777777" w:rsidR="00DD6EDC" w:rsidRPr="00067EAA" w:rsidRDefault="00DD6EDC" w:rsidP="00AB56CA">
            <w:pPr>
              <w:rPr>
                <w:rFonts w:ascii="Calibri" w:hAnsi="Calibri" w:cs="Calibri"/>
                <w:b/>
              </w:rPr>
            </w:pPr>
            <w:r w:rsidRPr="00067EAA">
              <w:rPr>
                <w:rFonts w:ascii="Calibri" w:hAnsi="Calibri" w:cs="Calibri"/>
                <w:b/>
              </w:rPr>
              <w:t>PRIORIDAD:</w:t>
            </w:r>
          </w:p>
          <w:p w14:paraId="2BAAA307" w14:textId="77777777" w:rsidR="00DD6EDC" w:rsidRPr="00067EAA" w:rsidRDefault="00DE38FD" w:rsidP="00AB56CA">
            <w:pPr>
              <w:rPr>
                <w:rFonts w:ascii="Calibri" w:hAnsi="Calibri" w:cs="Calibri"/>
                <w:b/>
              </w:rPr>
            </w:pPr>
            <w:r>
              <w:rPr>
                <w:rFonts w:ascii="Calibri" w:eastAsia="Arial Unicode MS" w:hAnsi="Calibri" w:cs="Calibri"/>
                <w:iCs/>
              </w:rPr>
              <w:t xml:space="preserve">Baja </w:t>
            </w:r>
          </w:p>
        </w:tc>
      </w:tr>
      <w:tr w:rsidR="00DD6EDC" w:rsidRPr="00067EAA" w14:paraId="1B965A71" w14:textId="77777777" w:rsidTr="00AB56CA">
        <w:tc>
          <w:tcPr>
            <w:tcW w:w="9658" w:type="dxa"/>
            <w:gridSpan w:val="4"/>
          </w:tcPr>
          <w:p w14:paraId="5E807713" w14:textId="77777777" w:rsidR="00DD6EDC" w:rsidRPr="00067EAA" w:rsidRDefault="00DD6EDC" w:rsidP="00AB56CA">
            <w:pPr>
              <w:rPr>
                <w:rFonts w:ascii="Calibri" w:hAnsi="Calibri" w:cs="Calibri"/>
                <w:b/>
              </w:rPr>
            </w:pPr>
            <w:r w:rsidRPr="00067EAA">
              <w:rPr>
                <w:rFonts w:ascii="Calibri" w:hAnsi="Calibri" w:cs="Calibri"/>
                <w:b/>
              </w:rPr>
              <w:lastRenderedPageBreak/>
              <w:t>REQUERIMIENTO FUNCIONAL ASOCIADO:</w:t>
            </w:r>
          </w:p>
          <w:p w14:paraId="016505A6" w14:textId="77777777" w:rsidR="00DD6EDC" w:rsidRPr="00067EAA" w:rsidRDefault="00807F1C" w:rsidP="00AB56CA">
            <w:pPr>
              <w:jc w:val="both"/>
              <w:rPr>
                <w:rFonts w:ascii="Calibri" w:hAnsi="Calibri" w:cs="Calibri"/>
                <w:i/>
                <w:lang w:eastAsia="es-ES"/>
              </w:rPr>
            </w:pPr>
            <w:r>
              <w:rPr>
                <w:rFonts w:ascii="Calibri" w:hAnsi="Calibri" w:cs="Calibri"/>
                <w:i/>
                <w:lang w:eastAsia="es-ES"/>
              </w:rPr>
              <w:t>RF-25</w:t>
            </w:r>
          </w:p>
        </w:tc>
      </w:tr>
      <w:tr w:rsidR="00DD6EDC" w:rsidRPr="00067EAA" w14:paraId="0A4773CA" w14:textId="77777777" w:rsidTr="00AB56CA">
        <w:tc>
          <w:tcPr>
            <w:tcW w:w="9658" w:type="dxa"/>
            <w:gridSpan w:val="4"/>
          </w:tcPr>
          <w:p w14:paraId="7218702C" w14:textId="77777777" w:rsidR="00DD6EDC" w:rsidRPr="00067EAA" w:rsidRDefault="00DD6EDC" w:rsidP="00AB56CA">
            <w:pPr>
              <w:rPr>
                <w:rFonts w:ascii="Calibri" w:hAnsi="Calibri" w:cs="Calibri"/>
                <w:b/>
              </w:rPr>
            </w:pPr>
            <w:r w:rsidRPr="00067EAA">
              <w:rPr>
                <w:rFonts w:ascii="Calibri" w:hAnsi="Calibri" w:cs="Calibri"/>
                <w:b/>
              </w:rPr>
              <w:t>ACTORES:</w:t>
            </w:r>
          </w:p>
          <w:p w14:paraId="2E944C7F" w14:textId="77777777" w:rsidR="00DD6EDC" w:rsidRPr="00067EAA" w:rsidRDefault="00DE38FD" w:rsidP="00AB56CA">
            <w:pPr>
              <w:rPr>
                <w:rFonts w:ascii="Calibri" w:hAnsi="Calibri" w:cs="Calibri"/>
                <w:i/>
              </w:rPr>
            </w:pPr>
            <w:r>
              <w:rPr>
                <w:rFonts w:ascii="Calibri" w:hAnsi="Calibri" w:cs="Calibri"/>
                <w:i/>
              </w:rPr>
              <w:t xml:space="preserve">Cliente </w:t>
            </w:r>
          </w:p>
        </w:tc>
      </w:tr>
      <w:tr w:rsidR="00DD6EDC" w:rsidRPr="00067EAA" w14:paraId="308165FC" w14:textId="77777777" w:rsidTr="00AB56CA">
        <w:tc>
          <w:tcPr>
            <w:tcW w:w="9658" w:type="dxa"/>
            <w:gridSpan w:val="4"/>
          </w:tcPr>
          <w:p w14:paraId="7231C314" w14:textId="77777777" w:rsidR="00DD6EDC" w:rsidRPr="00067EAA" w:rsidRDefault="00DD6EDC" w:rsidP="00AB56CA">
            <w:pPr>
              <w:rPr>
                <w:rFonts w:ascii="Calibri" w:hAnsi="Calibri" w:cs="Calibri"/>
                <w:b/>
              </w:rPr>
            </w:pPr>
            <w:r w:rsidRPr="00067EAA">
              <w:rPr>
                <w:rFonts w:ascii="Calibri" w:hAnsi="Calibri" w:cs="Calibri"/>
                <w:b/>
              </w:rPr>
              <w:t>CASOS DE USO ASOCIADOS:</w:t>
            </w:r>
          </w:p>
          <w:p w14:paraId="7A15C708" w14:textId="77777777" w:rsidR="00DD6EDC" w:rsidRPr="00DE38FD" w:rsidRDefault="00DE38FD" w:rsidP="00DE38FD">
            <w:pPr>
              <w:pStyle w:val="Sinespaciado"/>
              <w:jc w:val="both"/>
              <w:rPr>
                <w:rFonts w:ascii="Calibri" w:hAnsi="Calibri" w:cs="Calibri"/>
                <w:bCs/>
                <w:i/>
                <w:iCs/>
              </w:rPr>
            </w:pPr>
            <w:r w:rsidRPr="00DE38FD">
              <w:rPr>
                <w:rFonts w:ascii="Calibri" w:hAnsi="Calibri" w:cs="Calibri"/>
                <w:bCs/>
                <w:i/>
                <w:iCs/>
              </w:rPr>
              <w:t xml:space="preserve">No aplica </w:t>
            </w:r>
          </w:p>
        </w:tc>
      </w:tr>
      <w:tr w:rsidR="00DD6EDC" w:rsidRPr="00067EAA" w14:paraId="7C981ABE" w14:textId="77777777" w:rsidTr="00AB56CA">
        <w:tc>
          <w:tcPr>
            <w:tcW w:w="9658" w:type="dxa"/>
            <w:gridSpan w:val="4"/>
          </w:tcPr>
          <w:p w14:paraId="6F32338F" w14:textId="77777777" w:rsidR="00DD6EDC" w:rsidRPr="00067EAA" w:rsidRDefault="00DD6EDC" w:rsidP="00AB56CA">
            <w:pPr>
              <w:rPr>
                <w:rFonts w:ascii="Calibri" w:hAnsi="Calibri" w:cs="Calibri"/>
                <w:lang w:eastAsia="es-ES"/>
              </w:rPr>
            </w:pPr>
            <w:r w:rsidRPr="00067EAA">
              <w:rPr>
                <w:rFonts w:ascii="Calibri" w:hAnsi="Calibri" w:cs="Calibri"/>
                <w:b/>
              </w:rPr>
              <w:t>DESCRIPCIÓN:</w:t>
            </w:r>
          </w:p>
          <w:p w14:paraId="73F0EBEF" w14:textId="77777777" w:rsidR="00DD6EDC" w:rsidRPr="008C02B9" w:rsidRDefault="008C02B9" w:rsidP="00AB56CA">
            <w:pPr>
              <w:jc w:val="both"/>
              <w:rPr>
                <w:rFonts w:ascii="Calibri" w:hAnsi="Calibri" w:cs="Calibri"/>
                <w:bCs/>
                <w:i/>
                <w:iCs/>
              </w:rPr>
            </w:pPr>
            <w:r w:rsidRPr="008C02B9">
              <w:rPr>
                <w:rFonts w:ascii="Calibri" w:hAnsi="Calibri" w:cs="Calibri"/>
                <w:bCs/>
                <w:i/>
                <w:iCs/>
              </w:rPr>
              <w:t>permite a los clientes proporcionar comentarios y calificaciones sobre una compra que han realizado. Los clientes tienen la opción de expresar su opinión y compartir su experiencia con el producto o servicio adquirido.</w:t>
            </w:r>
          </w:p>
        </w:tc>
      </w:tr>
      <w:tr w:rsidR="00DD6EDC" w:rsidRPr="00067EAA" w14:paraId="4CA6A78B" w14:textId="77777777" w:rsidTr="00AB56CA">
        <w:tc>
          <w:tcPr>
            <w:tcW w:w="9658" w:type="dxa"/>
            <w:gridSpan w:val="4"/>
            <w:tcBorders>
              <w:bottom w:val="single" w:sz="4" w:space="0" w:color="auto"/>
            </w:tcBorders>
          </w:tcPr>
          <w:p w14:paraId="7246F304" w14:textId="77777777" w:rsidR="00DD6EDC" w:rsidRPr="00067EAA" w:rsidRDefault="00DD6EDC" w:rsidP="00AB56CA">
            <w:pPr>
              <w:rPr>
                <w:rFonts w:ascii="Calibri" w:hAnsi="Calibri" w:cs="Calibri"/>
                <w:b/>
              </w:rPr>
            </w:pPr>
            <w:r w:rsidRPr="00067EAA">
              <w:rPr>
                <w:rFonts w:ascii="Calibri" w:hAnsi="Calibri" w:cs="Calibri"/>
                <w:b/>
              </w:rPr>
              <w:t>NOTAS:</w:t>
            </w:r>
          </w:p>
          <w:p w14:paraId="26E5D45E" w14:textId="77777777" w:rsidR="00DD6EDC" w:rsidRDefault="004719FA" w:rsidP="00AB56CA">
            <w:pPr>
              <w:numPr>
                <w:ilvl w:val="0"/>
                <w:numId w:val="66"/>
              </w:numPr>
              <w:rPr>
                <w:rFonts w:ascii="Calibri" w:hAnsi="Calibri" w:cs="Calibri"/>
                <w:i/>
              </w:rPr>
            </w:pPr>
            <w:r w:rsidRPr="004719FA">
              <w:rPr>
                <w:rFonts w:ascii="Calibri" w:hAnsi="Calibri" w:cs="Calibri"/>
                <w:i/>
              </w:rPr>
              <w:t>Identificación de la compra</w:t>
            </w:r>
          </w:p>
          <w:p w14:paraId="5A10F3FC" w14:textId="77777777" w:rsidR="004719FA" w:rsidRDefault="004719FA" w:rsidP="00AB56CA">
            <w:pPr>
              <w:numPr>
                <w:ilvl w:val="0"/>
                <w:numId w:val="66"/>
              </w:numPr>
              <w:rPr>
                <w:rFonts w:ascii="Calibri" w:hAnsi="Calibri" w:cs="Calibri"/>
                <w:i/>
              </w:rPr>
            </w:pPr>
            <w:r w:rsidRPr="004719FA">
              <w:rPr>
                <w:rFonts w:ascii="Calibri" w:hAnsi="Calibri" w:cs="Calibri"/>
                <w:i/>
              </w:rPr>
              <w:t>Validación de comentarios y calificaciones</w:t>
            </w:r>
          </w:p>
          <w:p w14:paraId="576D0295" w14:textId="77777777" w:rsidR="004719FA" w:rsidRDefault="004719FA" w:rsidP="00AB56CA">
            <w:pPr>
              <w:numPr>
                <w:ilvl w:val="0"/>
                <w:numId w:val="66"/>
              </w:numPr>
              <w:rPr>
                <w:rFonts w:ascii="Calibri" w:hAnsi="Calibri" w:cs="Calibri"/>
                <w:i/>
              </w:rPr>
            </w:pPr>
            <w:r w:rsidRPr="004719FA">
              <w:rPr>
                <w:rFonts w:ascii="Calibri" w:hAnsi="Calibri" w:cs="Calibri"/>
                <w:i/>
              </w:rPr>
              <w:t>Almacenamiento de comentarios y calificaciones</w:t>
            </w:r>
          </w:p>
          <w:p w14:paraId="0C08E786" w14:textId="77777777" w:rsidR="004719FA" w:rsidRPr="00067EAA" w:rsidRDefault="004719FA" w:rsidP="00AB56CA">
            <w:pPr>
              <w:numPr>
                <w:ilvl w:val="0"/>
                <w:numId w:val="66"/>
              </w:numPr>
              <w:rPr>
                <w:rFonts w:ascii="Calibri" w:hAnsi="Calibri" w:cs="Calibri"/>
                <w:i/>
              </w:rPr>
            </w:pPr>
            <w:r w:rsidRPr="004719FA">
              <w:rPr>
                <w:rFonts w:ascii="Calibri" w:hAnsi="Calibri" w:cs="Calibri"/>
                <w:i/>
              </w:rPr>
              <w:t>Análisis y mejora</w:t>
            </w:r>
          </w:p>
        </w:tc>
      </w:tr>
      <w:tr w:rsidR="00DD6EDC" w:rsidRPr="00067EAA" w14:paraId="1C296BF5" w14:textId="77777777" w:rsidTr="00AB56CA">
        <w:tc>
          <w:tcPr>
            <w:tcW w:w="9658" w:type="dxa"/>
            <w:gridSpan w:val="4"/>
            <w:tcBorders>
              <w:bottom w:val="single" w:sz="4" w:space="0" w:color="auto"/>
            </w:tcBorders>
          </w:tcPr>
          <w:p w14:paraId="30764B40" w14:textId="77777777" w:rsidR="00DD6EDC" w:rsidRPr="00067EAA" w:rsidRDefault="00DD6EDC" w:rsidP="00AB56CA">
            <w:pPr>
              <w:rPr>
                <w:rFonts w:ascii="Calibri" w:eastAsia="Arial Unicode MS" w:hAnsi="Calibri" w:cs="Calibri"/>
                <w:i/>
              </w:rPr>
            </w:pPr>
            <w:r w:rsidRPr="00067EAA">
              <w:rPr>
                <w:rFonts w:ascii="Calibri" w:hAnsi="Calibri" w:cs="Calibri"/>
                <w:b/>
              </w:rPr>
              <w:t xml:space="preserve">CRITERIOS DE ACEPTACIÓN: </w:t>
            </w:r>
          </w:p>
          <w:p w14:paraId="4531A23A" w14:textId="77777777" w:rsidR="00DD6EDC" w:rsidRPr="00067EAA" w:rsidRDefault="004719FA" w:rsidP="004719FA">
            <w:pPr>
              <w:pStyle w:val="Sinespaciado"/>
              <w:spacing w:line="276" w:lineRule="auto"/>
              <w:jc w:val="both"/>
              <w:rPr>
                <w:rFonts w:ascii="Calibri" w:hAnsi="Calibri" w:cs="Calibri"/>
                <w:b/>
              </w:rPr>
            </w:pPr>
            <w:r w:rsidRPr="00953B35">
              <w:rPr>
                <w:rFonts w:ascii="Calibri" w:hAnsi="Calibri" w:cs="Calibri"/>
                <w:bCs/>
                <w:i/>
                <w:iCs/>
              </w:rPr>
              <w:t>El permiso de acceso al aplicativo es adicionado exitosamente</w:t>
            </w:r>
            <w:r>
              <w:rPr>
                <w:rFonts w:ascii="Calibri" w:hAnsi="Calibri" w:cs="Calibri"/>
                <w:bCs/>
                <w:i/>
                <w:iCs/>
              </w:rPr>
              <w:t xml:space="preserve"> </w:t>
            </w:r>
            <w:r w:rsidRPr="00953B35">
              <w:rPr>
                <w:rFonts w:ascii="Calibri" w:hAnsi="Calibri" w:cs="Calibri"/>
                <w:bCs/>
                <w:i/>
                <w:iCs/>
              </w:rPr>
              <w:t>del aplicativo.</w:t>
            </w:r>
          </w:p>
        </w:tc>
      </w:tr>
      <w:tr w:rsidR="00DD6EDC" w:rsidRPr="00067EAA" w14:paraId="5686AE89" w14:textId="77777777" w:rsidTr="00AB56CA">
        <w:trPr>
          <w:trHeight w:val="345"/>
        </w:trPr>
        <w:tc>
          <w:tcPr>
            <w:tcW w:w="9658" w:type="dxa"/>
            <w:gridSpan w:val="4"/>
            <w:tcBorders>
              <w:bottom w:val="single" w:sz="4" w:space="0" w:color="auto"/>
            </w:tcBorders>
            <w:shd w:val="clear" w:color="auto" w:fill="D9D9D9"/>
          </w:tcPr>
          <w:p w14:paraId="7C1F4428" w14:textId="77777777" w:rsidR="00DD6EDC" w:rsidRPr="00067EAA" w:rsidRDefault="00DD6EDC" w:rsidP="00AB56CA">
            <w:pPr>
              <w:autoSpaceDE w:val="0"/>
              <w:autoSpaceDN w:val="0"/>
              <w:adjustRightInd w:val="0"/>
              <w:rPr>
                <w:rFonts w:ascii="Calibri" w:hAnsi="Calibri" w:cs="Calibri"/>
                <w:b/>
              </w:rPr>
            </w:pPr>
            <w:r w:rsidRPr="00067EAA">
              <w:rPr>
                <w:rFonts w:ascii="Calibri" w:hAnsi="Calibri" w:cs="Calibri"/>
                <w:b/>
              </w:rPr>
              <w:t xml:space="preserve">ESCENARIOS: </w:t>
            </w:r>
          </w:p>
        </w:tc>
      </w:tr>
      <w:tr w:rsidR="00DD6EDC" w:rsidRPr="00067EAA" w14:paraId="17BB76DD" w14:textId="77777777" w:rsidTr="00AB56CA">
        <w:trPr>
          <w:trHeight w:val="1674"/>
        </w:trPr>
        <w:tc>
          <w:tcPr>
            <w:tcW w:w="1134" w:type="dxa"/>
            <w:tcBorders>
              <w:bottom w:val="single" w:sz="4" w:space="0" w:color="auto"/>
            </w:tcBorders>
          </w:tcPr>
          <w:p w14:paraId="07E2AF4A"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4719FA">
              <w:rPr>
                <w:rFonts w:ascii="Calibri" w:eastAsia="Arial Unicode MS" w:hAnsi="Calibri" w:cs="Calibri"/>
              </w:rPr>
              <w:t>31</w:t>
            </w:r>
            <w:r w:rsidRPr="00067EAA">
              <w:rPr>
                <w:rFonts w:ascii="Calibri" w:eastAsia="Arial Unicode MS" w:hAnsi="Calibri" w:cs="Calibri"/>
              </w:rPr>
              <w:t xml:space="preserve">.1    </w:t>
            </w:r>
          </w:p>
          <w:p w14:paraId="1E6B647B"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18FA77CF" w14:textId="77777777" w:rsidR="004719FA" w:rsidRPr="004719FA" w:rsidRDefault="004719FA" w:rsidP="004719FA">
            <w:pPr>
              <w:autoSpaceDE w:val="0"/>
              <w:autoSpaceDN w:val="0"/>
              <w:adjustRightInd w:val="0"/>
              <w:rPr>
                <w:rFonts w:ascii="Calibri" w:hAnsi="Calibri" w:cs="Calibri"/>
                <w:i/>
                <w:iCs/>
              </w:rPr>
            </w:pPr>
            <w:r w:rsidRPr="004719FA">
              <w:rPr>
                <w:rFonts w:ascii="Calibri" w:hAnsi="Calibri" w:cs="Calibri"/>
                <w:b/>
                <w:bCs/>
              </w:rPr>
              <w:t>DESCRIPCIÓN:</w:t>
            </w:r>
            <w:r w:rsidRPr="004719FA">
              <w:rPr>
                <w:rFonts w:ascii="Calibri" w:hAnsi="Calibri" w:cs="Calibri"/>
                <w:i/>
                <w:iCs/>
              </w:rPr>
              <w:t xml:space="preserve"> Un cliente realiza una compra en línea y posteriormente recibe un correo electrónico invitándolo a dejar comentarios y calificaciones sobre su experiencia.</w:t>
            </w:r>
          </w:p>
          <w:p w14:paraId="5BD311B8" w14:textId="77777777" w:rsidR="004719FA" w:rsidRPr="004719FA" w:rsidRDefault="004719FA" w:rsidP="004719FA">
            <w:pPr>
              <w:autoSpaceDE w:val="0"/>
              <w:autoSpaceDN w:val="0"/>
              <w:adjustRightInd w:val="0"/>
              <w:rPr>
                <w:rFonts w:ascii="Calibri" w:hAnsi="Calibri" w:cs="Calibri"/>
                <w:i/>
                <w:iCs/>
              </w:rPr>
            </w:pPr>
            <w:r w:rsidRPr="004719FA">
              <w:rPr>
                <w:rFonts w:ascii="Calibri" w:hAnsi="Calibri" w:cs="Calibri"/>
                <w:b/>
                <w:bCs/>
              </w:rPr>
              <w:t>SUPOSICIONES/ASUNCIONES:</w:t>
            </w:r>
            <w:r w:rsidRPr="004719FA">
              <w:rPr>
                <w:rFonts w:ascii="Calibri" w:hAnsi="Calibri" w:cs="Calibri"/>
                <w:i/>
                <w:iCs/>
              </w:rPr>
              <w:t xml:space="preserve"> Se envía automáticamente un correo electrónico a los clientes después de realizar una compra y se proporciona un enlace o formulario para ingresar comentarios y calificaciones.</w:t>
            </w:r>
          </w:p>
          <w:p w14:paraId="4B5BB1A9" w14:textId="77777777" w:rsidR="00DD6EDC" w:rsidRPr="004719FA" w:rsidRDefault="004719FA" w:rsidP="004719FA">
            <w:pPr>
              <w:pStyle w:val="Sinespaciado"/>
              <w:spacing w:line="276" w:lineRule="auto"/>
              <w:jc w:val="both"/>
              <w:rPr>
                <w:rFonts w:ascii="Calibri" w:hAnsi="Calibri" w:cs="Calibri"/>
                <w:i/>
                <w:iCs/>
              </w:rPr>
            </w:pPr>
            <w:r w:rsidRPr="004719FA">
              <w:rPr>
                <w:rFonts w:ascii="Calibri" w:hAnsi="Calibri" w:cs="Calibri"/>
                <w:b/>
                <w:bCs/>
              </w:rPr>
              <w:t>RESULTADOS:</w:t>
            </w:r>
            <w:r w:rsidRPr="004719FA">
              <w:rPr>
                <w:rFonts w:ascii="Calibri" w:hAnsi="Calibri" w:cs="Calibri"/>
                <w:i/>
                <w:iCs/>
              </w:rPr>
              <w:t xml:space="preserve"> El cliente accede al enlace proporcionado en el correo electrónico, ingresa sus comentarios y calificaciones sobre la compra realizada y envía la información. Los comentarios y calificaciones se registran en el sistema y están disponibles para su análisis y mejora. </w:t>
            </w:r>
          </w:p>
        </w:tc>
      </w:tr>
      <w:tr w:rsidR="00DD6EDC" w:rsidRPr="00067EAA" w14:paraId="7EF8F127" w14:textId="77777777" w:rsidTr="00AB56CA">
        <w:trPr>
          <w:trHeight w:val="1674"/>
        </w:trPr>
        <w:tc>
          <w:tcPr>
            <w:tcW w:w="1134" w:type="dxa"/>
            <w:tcBorders>
              <w:bottom w:val="single" w:sz="4" w:space="0" w:color="auto"/>
            </w:tcBorders>
          </w:tcPr>
          <w:p w14:paraId="0DCBC74B" w14:textId="77777777" w:rsidR="00DD6EDC" w:rsidRPr="00067EAA" w:rsidRDefault="00DD6EDC" w:rsidP="00AB56CA">
            <w:pPr>
              <w:autoSpaceDE w:val="0"/>
              <w:autoSpaceDN w:val="0"/>
              <w:adjustRightInd w:val="0"/>
              <w:rPr>
                <w:rFonts w:ascii="Calibri" w:hAnsi="Calibri" w:cs="Calibri"/>
                <w:i/>
                <w:lang w:eastAsia="es-ES"/>
              </w:rPr>
            </w:pPr>
            <w:r w:rsidRPr="00067EAA">
              <w:rPr>
                <w:rFonts w:ascii="Calibri" w:eastAsia="Arial Unicode MS" w:hAnsi="Calibri" w:cs="Calibri"/>
              </w:rPr>
              <w:t>ES-</w:t>
            </w:r>
            <w:r w:rsidR="004719FA">
              <w:rPr>
                <w:rFonts w:ascii="Calibri" w:eastAsia="Arial Unicode MS" w:hAnsi="Calibri" w:cs="Calibri"/>
              </w:rPr>
              <w:t>31</w:t>
            </w:r>
            <w:r w:rsidRPr="00067EAA">
              <w:rPr>
                <w:rFonts w:ascii="Calibri" w:eastAsia="Arial Unicode MS" w:hAnsi="Calibri" w:cs="Calibri"/>
              </w:rPr>
              <w:t xml:space="preserve">.2     </w:t>
            </w:r>
          </w:p>
          <w:p w14:paraId="5DA934E7" w14:textId="77777777" w:rsidR="00DD6EDC" w:rsidRPr="00067EAA" w:rsidRDefault="00DD6EDC" w:rsidP="00AB56CA">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3F5F65A6" w14:textId="77777777" w:rsidR="004719FA" w:rsidRPr="004719FA" w:rsidRDefault="004719FA" w:rsidP="004719FA">
            <w:pPr>
              <w:autoSpaceDE w:val="0"/>
              <w:autoSpaceDN w:val="0"/>
              <w:adjustRightInd w:val="0"/>
              <w:rPr>
                <w:rFonts w:ascii="Calibri" w:hAnsi="Calibri" w:cs="Calibri"/>
                <w:i/>
                <w:iCs/>
              </w:rPr>
            </w:pPr>
            <w:r w:rsidRPr="004719FA">
              <w:rPr>
                <w:rFonts w:ascii="Calibri" w:hAnsi="Calibri" w:cs="Calibri"/>
                <w:b/>
                <w:bCs/>
              </w:rPr>
              <w:t>DESCRIPCIÓN:</w:t>
            </w:r>
            <w:r w:rsidRPr="004719FA">
              <w:rPr>
                <w:rFonts w:ascii="Calibri" w:hAnsi="Calibri" w:cs="Calibri"/>
                <w:i/>
                <w:iCs/>
              </w:rPr>
              <w:t xml:space="preserve"> Un cliente accede al portal en línea de la empresa y busca la opción de ingresar comentarios y calificaciones sobre una compra reciente.</w:t>
            </w:r>
          </w:p>
          <w:p w14:paraId="49CB6214" w14:textId="77777777" w:rsidR="004719FA" w:rsidRPr="004719FA" w:rsidRDefault="004719FA" w:rsidP="004719FA">
            <w:pPr>
              <w:autoSpaceDE w:val="0"/>
              <w:autoSpaceDN w:val="0"/>
              <w:adjustRightInd w:val="0"/>
              <w:rPr>
                <w:rFonts w:ascii="Calibri" w:hAnsi="Calibri" w:cs="Calibri"/>
                <w:i/>
                <w:iCs/>
              </w:rPr>
            </w:pPr>
            <w:r w:rsidRPr="004719FA">
              <w:rPr>
                <w:rFonts w:ascii="Calibri" w:hAnsi="Calibri" w:cs="Calibri"/>
                <w:b/>
                <w:bCs/>
              </w:rPr>
              <w:t>SUPOSICIONES/ASUNCIONES:</w:t>
            </w:r>
            <w:r w:rsidRPr="004719FA">
              <w:rPr>
                <w:rFonts w:ascii="Calibri" w:hAnsi="Calibri" w:cs="Calibri"/>
                <w:i/>
                <w:iCs/>
              </w:rPr>
              <w:t xml:space="preserve"> El portal en línea tiene una sección dedicada para que los clientes ingresen comentarios y calificaciones sobre sus compras, y los clientes pueden identificar fácilmente la compra sobre la cual desean dejar su opinión.</w:t>
            </w:r>
          </w:p>
          <w:p w14:paraId="1A7E6BC4" w14:textId="77777777" w:rsidR="00DD6EDC" w:rsidRPr="004719FA" w:rsidRDefault="004719FA" w:rsidP="004719FA">
            <w:pPr>
              <w:pStyle w:val="Sinespaciado"/>
              <w:spacing w:line="276" w:lineRule="auto"/>
              <w:jc w:val="both"/>
              <w:rPr>
                <w:rFonts w:ascii="Calibri" w:hAnsi="Calibri" w:cs="Calibri"/>
                <w:i/>
                <w:iCs/>
              </w:rPr>
            </w:pPr>
            <w:r w:rsidRPr="004719FA">
              <w:rPr>
                <w:rFonts w:ascii="Calibri" w:hAnsi="Calibri" w:cs="Calibri"/>
                <w:b/>
                <w:bCs/>
              </w:rPr>
              <w:t>RESULTADOS:</w:t>
            </w:r>
            <w:r w:rsidRPr="004719FA">
              <w:rPr>
                <w:rFonts w:ascii="Calibri" w:hAnsi="Calibri" w:cs="Calibri"/>
                <w:i/>
                <w:iCs/>
              </w:rPr>
              <w:t xml:space="preserve"> El cliente encuentra la sección correspondiente en el portal en línea, ingresa sus comentarios y calificaciones en los campos provistos y envía la información. Los comentarios y calificaciones se registran en el sistema y están disponibles para su análisis y mejora. </w:t>
            </w:r>
          </w:p>
        </w:tc>
      </w:tr>
      <w:tr w:rsidR="00DD6EDC" w:rsidRPr="00067EAA" w14:paraId="049CDF56" w14:textId="77777777" w:rsidTr="00AB56CA">
        <w:tc>
          <w:tcPr>
            <w:tcW w:w="9658" w:type="dxa"/>
            <w:gridSpan w:val="4"/>
          </w:tcPr>
          <w:p w14:paraId="2F4852CA" w14:textId="77777777" w:rsidR="00DD6EDC" w:rsidRPr="00AA6009" w:rsidRDefault="00DD6EDC" w:rsidP="00AB56CA">
            <w:pPr>
              <w:rPr>
                <w:rFonts w:ascii="Calibri" w:hAnsi="Calibri" w:cs="Calibri"/>
                <w:b/>
              </w:rPr>
            </w:pPr>
            <w:r w:rsidRPr="00067EAA">
              <w:rPr>
                <w:rFonts w:ascii="Calibri" w:hAnsi="Calibri" w:cs="Calibri"/>
                <w:b/>
              </w:rPr>
              <w:t>REQUERIMIENTOS ESPECIALES - REGLAS DEL NEGOCIO Y DEL SISTEMA:</w:t>
            </w:r>
          </w:p>
        </w:tc>
      </w:tr>
      <w:tr w:rsidR="00DD6EDC" w:rsidRPr="00067EAA" w14:paraId="0F6F2610" w14:textId="77777777" w:rsidTr="00AB56CA">
        <w:trPr>
          <w:trHeight w:val="259"/>
        </w:trPr>
        <w:tc>
          <w:tcPr>
            <w:tcW w:w="9658" w:type="dxa"/>
            <w:gridSpan w:val="4"/>
          </w:tcPr>
          <w:p w14:paraId="11309274" w14:textId="77777777" w:rsidR="00DD6EDC" w:rsidRPr="00AA6009" w:rsidRDefault="00DD6EDC" w:rsidP="00AB56CA">
            <w:pPr>
              <w:rPr>
                <w:rFonts w:ascii="Calibri" w:hAnsi="Calibri" w:cs="Calibri"/>
                <w:b/>
              </w:rPr>
            </w:pPr>
            <w:r w:rsidRPr="00067EAA">
              <w:rPr>
                <w:rFonts w:ascii="Calibri" w:hAnsi="Calibri" w:cs="Calibri"/>
                <w:b/>
              </w:rPr>
              <w:t>RIESGOS:</w:t>
            </w:r>
          </w:p>
        </w:tc>
      </w:tr>
      <w:tr w:rsidR="00DD6EDC" w:rsidRPr="00067EAA" w14:paraId="36F59887" w14:textId="77777777" w:rsidTr="00AB56CA">
        <w:trPr>
          <w:trHeight w:val="377"/>
        </w:trPr>
        <w:tc>
          <w:tcPr>
            <w:tcW w:w="9658" w:type="dxa"/>
            <w:gridSpan w:val="4"/>
          </w:tcPr>
          <w:p w14:paraId="3613F6F3" w14:textId="77777777" w:rsidR="00DD6EDC" w:rsidRPr="00067EAA" w:rsidRDefault="00DD6EDC" w:rsidP="00AB56CA">
            <w:pPr>
              <w:rPr>
                <w:rFonts w:ascii="Calibri" w:hAnsi="Calibri" w:cs="Calibri"/>
                <w:b/>
              </w:rPr>
            </w:pPr>
            <w:r w:rsidRPr="00067EAA">
              <w:rPr>
                <w:rFonts w:ascii="Calibri" w:hAnsi="Calibri" w:cs="Calibri"/>
                <w:b/>
              </w:rPr>
              <w:t>PROTOTIPO EXPLORATORIO</w:t>
            </w:r>
          </w:p>
        </w:tc>
      </w:tr>
    </w:tbl>
    <w:p w14:paraId="06E93B21" w14:textId="77777777" w:rsidR="00DD6EDC" w:rsidRDefault="00DD6EDC" w:rsidP="00C67250">
      <w:pPr>
        <w:ind w:left="426"/>
        <w:jc w:val="both"/>
        <w:rPr>
          <w:rFonts w:ascii="Calibri" w:hAnsi="Calibri" w:cs="Book Antiqua"/>
          <w:i/>
          <w:color w:val="595959"/>
        </w:rPr>
      </w:pPr>
    </w:p>
    <w:p w14:paraId="2A34108C" w14:textId="77777777" w:rsidR="00DD6EDC" w:rsidRDefault="00DD6EDC" w:rsidP="000635A8">
      <w:pPr>
        <w:jc w:val="both"/>
        <w:rPr>
          <w:rFonts w:ascii="Calibri" w:hAnsi="Calibri" w:cs="Book Antiqua"/>
          <w:i/>
          <w:color w:val="595959"/>
        </w:rPr>
      </w:pPr>
    </w:p>
    <w:p w14:paraId="2A6BA23A" w14:textId="77777777" w:rsidR="00577B7F" w:rsidRDefault="00577B7F" w:rsidP="00577B7F">
      <w:pPr>
        <w:pStyle w:val="Ttulo2"/>
        <w:numPr>
          <w:ilvl w:val="1"/>
          <w:numId w:val="2"/>
        </w:numPr>
        <w:rPr>
          <w:rFonts w:ascii="Calibri" w:hAnsi="Calibri" w:cs="Book Antiqua"/>
          <w:i w:val="0"/>
          <w:sz w:val="24"/>
        </w:rPr>
      </w:pPr>
      <w:bookmarkStart w:id="56" w:name="_Toc34121078"/>
      <w:bookmarkStart w:id="57" w:name="_Toc44907577"/>
      <w:bookmarkStart w:id="58" w:name="_Toc202244544"/>
      <w:bookmarkStart w:id="59" w:name="_Toc391994524"/>
      <w:bookmarkStart w:id="60" w:name="_Toc61560574"/>
      <w:bookmarkStart w:id="61" w:name="_Toc139966899"/>
      <w:r w:rsidRPr="00C95560">
        <w:rPr>
          <w:rFonts w:ascii="Calibri" w:hAnsi="Calibri" w:cs="Book Antiqua"/>
          <w:i w:val="0"/>
          <w:sz w:val="24"/>
        </w:rPr>
        <w:lastRenderedPageBreak/>
        <w:t>Vista Funcional</w:t>
      </w:r>
      <w:bookmarkEnd w:id="56"/>
      <w:bookmarkEnd w:id="57"/>
      <w:bookmarkEnd w:id="58"/>
      <w:bookmarkEnd w:id="59"/>
      <w:bookmarkEnd w:id="60"/>
      <w:bookmarkEnd w:id="61"/>
    </w:p>
    <w:p w14:paraId="65DF2FB9" w14:textId="4E87223E" w:rsidR="00BC53E7" w:rsidRPr="00C46938" w:rsidRDefault="00577B7F" w:rsidP="00C46938">
      <w:pPr>
        <w:pStyle w:val="Ttulo3"/>
        <w:numPr>
          <w:ilvl w:val="2"/>
          <w:numId w:val="2"/>
        </w:numPr>
        <w:rPr>
          <w:rFonts w:ascii="Calibri" w:hAnsi="Calibri" w:cs="Calibri"/>
          <w:sz w:val="24"/>
          <w:szCs w:val="24"/>
        </w:rPr>
      </w:pPr>
      <w:bookmarkStart w:id="62" w:name="_Toc384647739"/>
      <w:bookmarkStart w:id="63" w:name="_Toc384653941"/>
      <w:bookmarkStart w:id="64" w:name="_Toc384654440"/>
      <w:bookmarkStart w:id="65" w:name="_Toc391994525"/>
      <w:bookmarkStart w:id="66" w:name="_Toc56989741"/>
      <w:bookmarkStart w:id="67" w:name="_Toc56990437"/>
      <w:bookmarkStart w:id="68" w:name="_Toc56990504"/>
      <w:bookmarkStart w:id="69" w:name="_Toc56990583"/>
      <w:bookmarkStart w:id="70" w:name="_Toc56990884"/>
      <w:bookmarkStart w:id="71" w:name="_Toc56990973"/>
      <w:bookmarkStart w:id="72" w:name="_Toc56991136"/>
      <w:bookmarkStart w:id="73" w:name="_Toc56991203"/>
      <w:bookmarkStart w:id="74" w:name="_Toc56991270"/>
      <w:bookmarkStart w:id="75" w:name="_Toc44907578"/>
      <w:bookmarkStart w:id="76" w:name="ModelodeAnalisis"/>
      <w:bookmarkStart w:id="77" w:name="_Toc202244545"/>
      <w:bookmarkStart w:id="78" w:name="_Toc391994528"/>
      <w:bookmarkStart w:id="79" w:name="_Toc61560575"/>
      <w:bookmarkStart w:id="80" w:name="_Toc139966900"/>
      <w:bookmarkStart w:id="81" w:name="_Toc34121079"/>
      <w:bookmarkEnd w:id="62"/>
      <w:bookmarkEnd w:id="63"/>
      <w:bookmarkEnd w:id="64"/>
      <w:bookmarkEnd w:id="65"/>
      <w:bookmarkEnd w:id="66"/>
      <w:bookmarkEnd w:id="67"/>
      <w:bookmarkEnd w:id="68"/>
      <w:bookmarkEnd w:id="69"/>
      <w:bookmarkEnd w:id="70"/>
      <w:bookmarkEnd w:id="71"/>
      <w:bookmarkEnd w:id="72"/>
      <w:bookmarkEnd w:id="73"/>
      <w:bookmarkEnd w:id="74"/>
      <w:r w:rsidRPr="00A96743">
        <w:rPr>
          <w:rFonts w:ascii="Calibri" w:hAnsi="Calibri" w:cs="Calibri"/>
          <w:sz w:val="24"/>
          <w:szCs w:val="24"/>
        </w:rPr>
        <w:t>Modelo de Análisis</w:t>
      </w:r>
      <w:bookmarkEnd w:id="75"/>
      <w:bookmarkEnd w:id="76"/>
      <w:bookmarkEnd w:id="77"/>
      <w:bookmarkEnd w:id="78"/>
      <w:bookmarkEnd w:id="79"/>
      <w:bookmarkEnd w:id="80"/>
      <w:r w:rsidRPr="00A96743">
        <w:rPr>
          <w:rFonts w:ascii="Calibri" w:hAnsi="Calibri" w:cs="Calibri"/>
          <w:sz w:val="24"/>
          <w:szCs w:val="24"/>
        </w:rPr>
        <w:t xml:space="preserve"> </w:t>
      </w:r>
      <w:bookmarkStart w:id="82" w:name="_Hlk137129018"/>
      <w:bookmarkEnd w:id="81"/>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C53E7" w14:paraId="12883105"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E36A84B"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51E32827"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DG-1</w:t>
            </w:r>
          </w:p>
        </w:tc>
      </w:tr>
      <w:tr w:rsidR="00BC53E7" w14:paraId="7C08554E"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DCD3FEC"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1619EF91"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registro exitoso al ingresar datos válidos y completos en el sistema.</w:t>
            </w:r>
          </w:p>
        </w:tc>
      </w:tr>
      <w:tr w:rsidR="00BC53E7" w14:paraId="33951FC7"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6BD840D" w14:textId="77777777" w:rsidR="00BC53E7" w:rsidRDefault="00BC53E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0F7FC429" w14:textId="77777777" w:rsidR="00BC53E7" w:rsidRDefault="00BC53E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RF-9, RF-28, RF-39</w:t>
            </w:r>
          </w:p>
        </w:tc>
      </w:tr>
      <w:tr w:rsidR="00BC53E7" w14:paraId="4642D5F9"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AF0E8AF"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071B8826" w14:textId="77777777" w:rsidR="00BC53E7" w:rsidRDefault="00BC53E7">
            <w:pPr>
              <w:spacing w:line="256" w:lineRule="auto"/>
              <w:rPr>
                <w:kern w:val="2"/>
                <w14:ligatures w14:val="standardContextual"/>
              </w:rPr>
            </w:pPr>
            <w:r>
              <w:rPr>
                <w:kern w:val="2"/>
                <w14:ligatures w14:val="standardContextual"/>
              </w:rPr>
              <w:t>CU-7</w:t>
            </w:r>
          </w:p>
        </w:tc>
      </w:tr>
      <w:tr w:rsidR="00BC53E7" w14:paraId="76C7D586"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D1785D4"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5A75DDB9"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ES-1.1</w:t>
            </w:r>
          </w:p>
        </w:tc>
      </w:tr>
    </w:tbl>
    <w:p w14:paraId="6B577548" w14:textId="77777777" w:rsidR="00BC53E7" w:rsidRDefault="00BC53E7" w:rsidP="00BC53E7">
      <w:pPr>
        <w:ind w:left="992"/>
        <w:jc w:val="both"/>
        <w:rPr>
          <w:rFonts w:ascii="Calibri" w:hAnsi="Calibri" w:cs="Book Antiqua"/>
          <w:i/>
          <w:color w:val="595959"/>
        </w:rPr>
      </w:pPr>
    </w:p>
    <w:p w14:paraId="153B31E3" w14:textId="77777777" w:rsidR="00BC53E7" w:rsidRDefault="00BC53E7" w:rsidP="00BC53E7">
      <w:pPr>
        <w:rPr>
          <w:rFonts w:ascii="Calibri" w:hAnsi="Calibri" w:cs="Book Antiqua"/>
        </w:rPr>
      </w:pPr>
    </w:p>
    <w:p w14:paraId="1AF58624" w14:textId="77777777" w:rsidR="00BC53E7" w:rsidRDefault="00BC53E7" w:rsidP="00BC53E7">
      <w:pPr>
        <w:rPr>
          <w:rFonts w:ascii="Calibri" w:hAnsi="Calibri" w:cs="Book Antiqua"/>
        </w:rPr>
      </w:pPr>
    </w:p>
    <w:p w14:paraId="5827E127" w14:textId="77777777" w:rsidR="00BC53E7" w:rsidRDefault="00BC53E7" w:rsidP="00BC53E7">
      <w:pPr>
        <w:rPr>
          <w:rFonts w:ascii="Calibri" w:hAnsi="Calibri" w:cs="Book Antiqua"/>
        </w:rPr>
      </w:pPr>
    </w:p>
    <w:p w14:paraId="0CF5795A" w14:textId="77777777" w:rsidR="00BC53E7" w:rsidRDefault="00BC53E7" w:rsidP="00BC53E7">
      <w:pPr>
        <w:rPr>
          <w:rFonts w:ascii="Calibri" w:hAnsi="Calibri" w:cs="Book Antiqua"/>
          <w:i/>
          <w:color w:val="595959"/>
        </w:rPr>
      </w:pPr>
    </w:p>
    <w:p w14:paraId="403D1F8D" w14:textId="77777777" w:rsidR="00BC53E7" w:rsidRDefault="00BC53E7" w:rsidP="00BC53E7">
      <w:pPr>
        <w:rPr>
          <w:rFonts w:ascii="Calibri" w:hAnsi="Calibri" w:cs="Book Antiqua"/>
        </w:rPr>
      </w:pPr>
    </w:p>
    <w:p w14:paraId="03F0445C" w14:textId="46954DD6" w:rsidR="00BC53E7" w:rsidRDefault="00BC53E7" w:rsidP="00BC53E7">
      <w:pPr>
        <w:rPr>
          <w:noProof/>
        </w:rPr>
      </w:pPr>
    </w:p>
    <w:p w14:paraId="6BC528F6" w14:textId="1A512F89" w:rsidR="00C46938" w:rsidRDefault="00C46938" w:rsidP="00BC53E7">
      <w:pPr>
        <w:rPr>
          <w:rFonts w:ascii="Calibri" w:hAnsi="Calibri" w:cs="Book Antiqua"/>
        </w:rPr>
      </w:pPr>
      <w:r>
        <w:rPr>
          <w:noProof/>
        </w:rPr>
        <w:drawing>
          <wp:anchor distT="0" distB="0" distL="114300" distR="114300" simplePos="0" relativeHeight="251735040" behindDoc="0" locked="0" layoutInCell="1" allowOverlap="1" wp14:anchorId="2AD9C71A" wp14:editId="1BC0271A">
            <wp:simplePos x="0" y="0"/>
            <wp:positionH relativeFrom="margin">
              <wp:posOffset>19050</wp:posOffset>
            </wp:positionH>
            <wp:positionV relativeFrom="paragraph">
              <wp:posOffset>127000</wp:posOffset>
            </wp:positionV>
            <wp:extent cx="6120130" cy="2468880"/>
            <wp:effectExtent l="0" t="0" r="0" b="7620"/>
            <wp:wrapNone/>
            <wp:docPr id="17572866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86647" name="Imagen 1" descr="Diagrama&#10;&#10;Descripción generada automáticamente"/>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20130" cy="2468880"/>
                    </a:xfrm>
                    <a:prstGeom prst="rect">
                      <a:avLst/>
                    </a:prstGeom>
                  </pic:spPr>
                </pic:pic>
              </a:graphicData>
            </a:graphic>
            <wp14:sizeRelH relativeFrom="page">
              <wp14:pctWidth>0</wp14:pctWidth>
            </wp14:sizeRelH>
            <wp14:sizeRelV relativeFrom="page">
              <wp14:pctHeight>0</wp14:pctHeight>
            </wp14:sizeRelV>
          </wp:anchor>
        </w:drawing>
      </w:r>
    </w:p>
    <w:p w14:paraId="337B329F" w14:textId="77777777" w:rsidR="00BC53E7" w:rsidRDefault="00BC53E7" w:rsidP="00BC53E7">
      <w:pPr>
        <w:rPr>
          <w:rFonts w:ascii="Calibri" w:hAnsi="Calibri" w:cs="Book Antiqua"/>
        </w:rPr>
      </w:pPr>
    </w:p>
    <w:p w14:paraId="1851D641" w14:textId="6CABEA87" w:rsidR="00BC53E7" w:rsidRDefault="00BC53E7" w:rsidP="00BC53E7">
      <w:pPr>
        <w:rPr>
          <w:rFonts w:ascii="Calibri" w:hAnsi="Calibri" w:cs="Book Antiqua"/>
        </w:rPr>
      </w:pPr>
    </w:p>
    <w:p w14:paraId="169542F3" w14:textId="77777777" w:rsidR="00BC53E7" w:rsidRDefault="00BC53E7" w:rsidP="00BC53E7">
      <w:pPr>
        <w:rPr>
          <w:rFonts w:ascii="Calibri" w:hAnsi="Calibri" w:cs="Book Antiqua"/>
        </w:rPr>
      </w:pPr>
    </w:p>
    <w:p w14:paraId="773614C1" w14:textId="77777777" w:rsidR="00BC53E7" w:rsidRDefault="00BC53E7" w:rsidP="00BC53E7">
      <w:pPr>
        <w:rPr>
          <w:rFonts w:ascii="Calibri" w:hAnsi="Calibri" w:cs="Book Antiqua"/>
        </w:rPr>
      </w:pPr>
    </w:p>
    <w:p w14:paraId="70C71DF5" w14:textId="77777777" w:rsidR="00BC53E7" w:rsidRDefault="00BC53E7" w:rsidP="00BC53E7">
      <w:pPr>
        <w:rPr>
          <w:rFonts w:ascii="Calibri" w:hAnsi="Calibri" w:cs="Book Antiqua"/>
        </w:rPr>
      </w:pPr>
    </w:p>
    <w:p w14:paraId="21D524EF" w14:textId="77777777" w:rsidR="00BC53E7" w:rsidRDefault="00BC53E7" w:rsidP="00BC53E7">
      <w:pPr>
        <w:rPr>
          <w:rFonts w:ascii="Calibri" w:hAnsi="Calibri" w:cs="Book Antiqua"/>
        </w:rPr>
      </w:pPr>
    </w:p>
    <w:p w14:paraId="08F6B214" w14:textId="77777777" w:rsidR="00BC53E7" w:rsidRDefault="00BC53E7" w:rsidP="00BC53E7">
      <w:pPr>
        <w:rPr>
          <w:rFonts w:ascii="Calibri" w:hAnsi="Calibri" w:cs="Book Antiqua"/>
        </w:rPr>
      </w:pPr>
    </w:p>
    <w:p w14:paraId="7B1A6727" w14:textId="77777777" w:rsidR="00BC53E7" w:rsidRDefault="00BC53E7" w:rsidP="00BC53E7">
      <w:pPr>
        <w:rPr>
          <w:rFonts w:ascii="Calibri" w:hAnsi="Calibri" w:cs="Book Antiqua"/>
        </w:rPr>
      </w:pPr>
    </w:p>
    <w:p w14:paraId="3EF444B8" w14:textId="77777777" w:rsidR="00BC53E7" w:rsidRDefault="00BC53E7" w:rsidP="00BC53E7">
      <w:pPr>
        <w:rPr>
          <w:rFonts w:ascii="Calibri" w:hAnsi="Calibri" w:cs="Book Antiqua"/>
        </w:rPr>
      </w:pPr>
    </w:p>
    <w:p w14:paraId="3BFD22EE" w14:textId="77777777" w:rsidR="00BC53E7" w:rsidRDefault="00BC53E7" w:rsidP="00BC53E7">
      <w:pPr>
        <w:rPr>
          <w:rFonts w:ascii="Calibri" w:hAnsi="Calibri" w:cs="Book Antiqua"/>
        </w:rPr>
      </w:pPr>
    </w:p>
    <w:p w14:paraId="7931E75D" w14:textId="77777777" w:rsidR="00BC53E7" w:rsidRDefault="00BC53E7" w:rsidP="00BC53E7">
      <w:pPr>
        <w:rPr>
          <w:rFonts w:ascii="Calibri" w:hAnsi="Calibri" w:cs="Book Antiqua"/>
        </w:rPr>
      </w:pPr>
    </w:p>
    <w:p w14:paraId="0A85D200" w14:textId="77777777" w:rsidR="00BC53E7" w:rsidRDefault="00BC53E7" w:rsidP="00BC53E7">
      <w:pPr>
        <w:rPr>
          <w:rFonts w:ascii="Calibri" w:hAnsi="Calibri" w:cs="Book Antiqua"/>
        </w:rPr>
      </w:pPr>
    </w:p>
    <w:p w14:paraId="10BF3E2D" w14:textId="77777777" w:rsidR="00BC53E7" w:rsidRDefault="00BC53E7" w:rsidP="00BC53E7">
      <w:pPr>
        <w:rPr>
          <w:rFonts w:ascii="Calibri" w:hAnsi="Calibri" w:cs="Book Antiqua"/>
        </w:rPr>
      </w:pPr>
    </w:p>
    <w:p w14:paraId="13C0F7D4" w14:textId="77777777" w:rsidR="00BC53E7" w:rsidRDefault="00BC53E7" w:rsidP="00BC53E7">
      <w:pPr>
        <w:rPr>
          <w:rFonts w:ascii="Calibri" w:hAnsi="Calibri" w:cs="Book Antiqua"/>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C53E7" w14:paraId="2177EACC"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CF02B52"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54BAE88A"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DG-2</w:t>
            </w:r>
          </w:p>
        </w:tc>
      </w:tr>
      <w:tr w:rsidR="00BC53E7" w14:paraId="4AF1FC0E"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07766D5"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4FB0C13C" w14:textId="77777777" w:rsidR="00BC53E7" w:rsidRDefault="00BC53E7">
            <w:pPr>
              <w:spacing w:line="256" w:lineRule="auto"/>
              <w:rPr>
                <w:rFonts w:ascii="Calibri" w:hAnsi="Calibri" w:cs="Book Antiqua"/>
                <w:i/>
                <w:kern w:val="2"/>
                <w14:ligatures w14:val="standardContextual"/>
              </w:rPr>
            </w:pPr>
            <w:r>
              <w:rPr>
                <w:rFonts w:ascii="Calibri" w:hAnsi="Calibri" w:cs="Calibri"/>
                <w:i/>
                <w:iCs/>
                <w:kern w:val="2"/>
                <w14:ligatures w14:val="standardContextual"/>
              </w:rPr>
              <w:t>Actualización exitosa de datos del cliente</w:t>
            </w:r>
          </w:p>
        </w:tc>
      </w:tr>
      <w:tr w:rsidR="00BC53E7" w14:paraId="60E25EDB"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405F7615" w14:textId="77777777" w:rsidR="00BC53E7" w:rsidRDefault="00BC53E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2941EB08" w14:textId="77777777" w:rsidR="00BC53E7" w:rsidRDefault="00BC53E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RF-2, RF-15, RF-24</w:t>
            </w:r>
          </w:p>
        </w:tc>
      </w:tr>
      <w:tr w:rsidR="00BC53E7" w14:paraId="29EDAB75"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75DE64D"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185903A6" w14:textId="77777777" w:rsidR="00BC53E7" w:rsidRDefault="00BC53E7">
            <w:pPr>
              <w:spacing w:line="256" w:lineRule="auto"/>
              <w:rPr>
                <w:kern w:val="2"/>
                <w14:ligatures w14:val="standardContextual"/>
              </w:rPr>
            </w:pPr>
            <w:r>
              <w:rPr>
                <w:kern w:val="2"/>
                <w14:ligatures w14:val="standardContextual"/>
              </w:rPr>
              <w:t>CU-2</w:t>
            </w:r>
          </w:p>
        </w:tc>
      </w:tr>
      <w:tr w:rsidR="00BC53E7" w14:paraId="15C4A356"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DD76B2B"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6C3704EB"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ES-2.1</w:t>
            </w:r>
          </w:p>
        </w:tc>
      </w:tr>
    </w:tbl>
    <w:p w14:paraId="33BAC660" w14:textId="77777777" w:rsidR="00BC53E7" w:rsidRDefault="00BC53E7" w:rsidP="00BC53E7">
      <w:pPr>
        <w:rPr>
          <w:rFonts w:ascii="Calibri" w:hAnsi="Calibri" w:cs="Book Antiqua"/>
        </w:rPr>
      </w:pPr>
    </w:p>
    <w:p w14:paraId="1F592A31" w14:textId="77777777" w:rsidR="00BC53E7" w:rsidRDefault="00BC53E7" w:rsidP="00BC53E7">
      <w:pPr>
        <w:rPr>
          <w:rFonts w:ascii="Calibri" w:hAnsi="Calibri" w:cs="Book Antiqua"/>
        </w:rPr>
      </w:pPr>
    </w:p>
    <w:p w14:paraId="3AB4610F" w14:textId="77777777" w:rsidR="00BC53E7" w:rsidRDefault="00BC53E7" w:rsidP="00BC53E7">
      <w:pPr>
        <w:rPr>
          <w:rFonts w:ascii="Calibri" w:hAnsi="Calibri" w:cs="Book Antiqua"/>
        </w:rPr>
      </w:pPr>
    </w:p>
    <w:p w14:paraId="34FC4C53" w14:textId="77777777" w:rsidR="00BC53E7" w:rsidRDefault="00BC53E7" w:rsidP="00BC53E7">
      <w:pPr>
        <w:rPr>
          <w:rFonts w:ascii="Calibri" w:hAnsi="Calibri" w:cs="Book Antiqua"/>
        </w:rPr>
      </w:pPr>
    </w:p>
    <w:p w14:paraId="4E08D7C1" w14:textId="77777777" w:rsidR="00BC53E7" w:rsidRDefault="00BC53E7" w:rsidP="00BC53E7">
      <w:pPr>
        <w:rPr>
          <w:rFonts w:ascii="Calibri" w:hAnsi="Calibri" w:cs="Book Antiqua"/>
        </w:rPr>
      </w:pPr>
    </w:p>
    <w:p w14:paraId="4449EB84" w14:textId="2F5099F0" w:rsidR="00BC53E7" w:rsidRDefault="00BC53E7" w:rsidP="00BC53E7">
      <w:pPr>
        <w:rPr>
          <w:rFonts w:ascii="Calibri" w:hAnsi="Calibri" w:cs="Book Antiqua"/>
        </w:rPr>
      </w:pPr>
    </w:p>
    <w:p w14:paraId="62DD1013" w14:textId="36A3AFE1" w:rsidR="00BC53E7" w:rsidRDefault="00BC53E7" w:rsidP="00BC53E7">
      <w:pPr>
        <w:rPr>
          <w:rFonts w:ascii="Calibri" w:hAnsi="Calibri" w:cs="Book Antiqua"/>
        </w:rPr>
      </w:pPr>
    </w:p>
    <w:p w14:paraId="55BEA309" w14:textId="409F13DE" w:rsidR="00BC53E7" w:rsidRDefault="008F5F72" w:rsidP="00BC53E7">
      <w:pPr>
        <w:rPr>
          <w:rFonts w:ascii="Calibri" w:hAnsi="Calibri" w:cs="Book Antiqua"/>
        </w:rPr>
      </w:pPr>
      <w:r>
        <w:rPr>
          <w:rFonts w:ascii="Calibri" w:hAnsi="Calibri" w:cs="Book Antiqua"/>
          <w:noProof/>
        </w:rPr>
        <w:drawing>
          <wp:anchor distT="0" distB="0" distL="114300" distR="114300" simplePos="0" relativeHeight="251736064" behindDoc="0" locked="0" layoutInCell="1" allowOverlap="1" wp14:anchorId="50B7E42F" wp14:editId="7A452A20">
            <wp:simplePos x="0" y="0"/>
            <wp:positionH relativeFrom="margin">
              <wp:posOffset>245110</wp:posOffset>
            </wp:positionH>
            <wp:positionV relativeFrom="paragraph">
              <wp:posOffset>6985</wp:posOffset>
            </wp:positionV>
            <wp:extent cx="6162675" cy="2342515"/>
            <wp:effectExtent l="0" t="0" r="0" b="635"/>
            <wp:wrapNone/>
            <wp:docPr id="97611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r="7004"/>
                    <a:stretch/>
                  </pic:blipFill>
                  <pic:spPr bwMode="auto">
                    <a:xfrm>
                      <a:off x="0" y="0"/>
                      <a:ext cx="6162675" cy="2342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816CF6" w14:textId="77777777" w:rsidR="00BC53E7" w:rsidRDefault="00BC53E7" w:rsidP="00BC53E7">
      <w:pPr>
        <w:rPr>
          <w:rFonts w:ascii="Calibri" w:hAnsi="Calibri" w:cs="Book Antiqua"/>
        </w:rPr>
      </w:pPr>
    </w:p>
    <w:p w14:paraId="393DC0EE" w14:textId="77777777" w:rsidR="00BC53E7" w:rsidRDefault="00BC53E7" w:rsidP="00BC53E7">
      <w:pPr>
        <w:rPr>
          <w:rFonts w:ascii="Calibri" w:hAnsi="Calibri" w:cs="Book Antiqua"/>
        </w:rPr>
      </w:pPr>
    </w:p>
    <w:p w14:paraId="111F40B5" w14:textId="77777777" w:rsidR="00BC53E7" w:rsidRDefault="00BC53E7" w:rsidP="00BC53E7">
      <w:pPr>
        <w:rPr>
          <w:rFonts w:ascii="Calibri" w:hAnsi="Calibri" w:cs="Book Antiqua"/>
        </w:rPr>
      </w:pPr>
    </w:p>
    <w:p w14:paraId="770215D9" w14:textId="77777777" w:rsidR="00BC53E7" w:rsidRDefault="00BC53E7" w:rsidP="00BC53E7">
      <w:pPr>
        <w:rPr>
          <w:rFonts w:ascii="Calibri" w:hAnsi="Calibri" w:cs="Book Antiqua"/>
        </w:rPr>
      </w:pPr>
    </w:p>
    <w:p w14:paraId="260D2B95" w14:textId="77777777" w:rsidR="00BC53E7" w:rsidRDefault="00BC53E7" w:rsidP="00BC53E7">
      <w:pPr>
        <w:rPr>
          <w:rFonts w:ascii="Calibri" w:hAnsi="Calibri" w:cs="Book Antiqua"/>
        </w:rPr>
      </w:pPr>
    </w:p>
    <w:p w14:paraId="624DAF72" w14:textId="77777777" w:rsidR="00BC53E7" w:rsidRDefault="00BC53E7" w:rsidP="00BC53E7">
      <w:pPr>
        <w:rPr>
          <w:rFonts w:ascii="Calibri" w:hAnsi="Calibri" w:cs="Book Antiqua"/>
        </w:rPr>
      </w:pPr>
    </w:p>
    <w:p w14:paraId="59508AB8" w14:textId="77777777" w:rsidR="00BC53E7" w:rsidRDefault="00BC53E7" w:rsidP="00BC53E7">
      <w:pPr>
        <w:rPr>
          <w:rFonts w:ascii="Calibri" w:hAnsi="Calibri" w:cs="Book Antiqua"/>
        </w:rPr>
      </w:pPr>
    </w:p>
    <w:p w14:paraId="01E69AAD" w14:textId="77777777" w:rsidR="00BC53E7" w:rsidRDefault="00BC53E7" w:rsidP="00BC53E7">
      <w:pPr>
        <w:rPr>
          <w:rFonts w:ascii="Calibri" w:hAnsi="Calibri" w:cs="Book Antiqua"/>
        </w:rPr>
      </w:pPr>
    </w:p>
    <w:p w14:paraId="06C88C8F" w14:textId="77777777" w:rsidR="00BC53E7" w:rsidRDefault="00BC53E7" w:rsidP="00BC53E7">
      <w:pPr>
        <w:rPr>
          <w:rFonts w:ascii="Calibri" w:hAnsi="Calibri" w:cs="Book Antiqua"/>
        </w:rPr>
      </w:pPr>
    </w:p>
    <w:p w14:paraId="56C4F5C9" w14:textId="77777777" w:rsidR="00BC53E7" w:rsidRDefault="00BC53E7" w:rsidP="00BC53E7">
      <w:pPr>
        <w:rPr>
          <w:rFonts w:ascii="Calibri" w:hAnsi="Calibri" w:cs="Book Antiqua"/>
        </w:rPr>
      </w:pPr>
    </w:p>
    <w:p w14:paraId="5D15F474" w14:textId="77777777" w:rsidR="00BC53E7" w:rsidRDefault="00BC53E7" w:rsidP="00BC53E7">
      <w:pPr>
        <w:rPr>
          <w:rFonts w:ascii="Calibri" w:hAnsi="Calibri" w:cs="Book Antiqua"/>
        </w:rPr>
      </w:pPr>
    </w:p>
    <w:p w14:paraId="2E4FEBE5" w14:textId="77777777" w:rsidR="00BC53E7" w:rsidRDefault="00BC53E7" w:rsidP="00BC53E7">
      <w:pPr>
        <w:rPr>
          <w:rFonts w:ascii="Calibri" w:hAnsi="Calibri" w:cs="Book Antiqua"/>
        </w:rPr>
      </w:pPr>
    </w:p>
    <w:p w14:paraId="58382335" w14:textId="77777777" w:rsidR="00BC53E7" w:rsidRDefault="00BC53E7" w:rsidP="00BC53E7">
      <w:pPr>
        <w:rPr>
          <w:rFonts w:ascii="Calibri" w:hAnsi="Calibri" w:cs="Book Antiqua"/>
        </w:rPr>
      </w:pPr>
    </w:p>
    <w:p w14:paraId="7CAB99B1" w14:textId="77777777" w:rsidR="00BC53E7" w:rsidRDefault="00BC53E7" w:rsidP="00BC53E7">
      <w:pPr>
        <w:rPr>
          <w:rFonts w:ascii="Calibri" w:hAnsi="Calibri" w:cs="Book Antiqua"/>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C53E7" w14:paraId="2BDB15D0"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E341BA7"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1015B55B"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DG-3</w:t>
            </w:r>
          </w:p>
        </w:tc>
      </w:tr>
      <w:tr w:rsidR="00BC53E7" w14:paraId="61E7849C"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EE0976B"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591DA8F4"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Registro exitoso de un producto en el catálogo</w:t>
            </w:r>
          </w:p>
        </w:tc>
      </w:tr>
      <w:tr w:rsidR="00BC53E7" w14:paraId="4EA76112"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9D74B10" w14:textId="77777777" w:rsidR="00BC53E7" w:rsidRDefault="00BC53E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236757FE" w14:textId="77777777" w:rsidR="00BC53E7" w:rsidRDefault="00BC53E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RF-10, RF-27, RF-29</w:t>
            </w:r>
          </w:p>
        </w:tc>
      </w:tr>
      <w:tr w:rsidR="00BC53E7" w14:paraId="1FF5CBA3"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643D96B"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73F8843B" w14:textId="77777777" w:rsidR="00BC53E7" w:rsidRDefault="00BC53E7">
            <w:pPr>
              <w:spacing w:line="256" w:lineRule="auto"/>
              <w:rPr>
                <w:kern w:val="2"/>
                <w14:ligatures w14:val="standardContextual"/>
              </w:rPr>
            </w:pPr>
            <w:r>
              <w:rPr>
                <w:kern w:val="2"/>
                <w14:ligatures w14:val="standardContextual"/>
              </w:rPr>
              <w:t>CU3</w:t>
            </w:r>
          </w:p>
        </w:tc>
      </w:tr>
      <w:tr w:rsidR="00BC53E7" w14:paraId="66B0F7AC"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391FDF6"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02C8A6BB" w14:textId="12AC859E"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w:t>
            </w:r>
            <w:r w:rsidR="00B21ED5">
              <w:rPr>
                <w:rFonts w:ascii="Calibri" w:hAnsi="Calibri" w:cs="Book Antiqua"/>
                <w:i/>
                <w:kern w:val="2"/>
                <w14:ligatures w14:val="standardContextual"/>
              </w:rPr>
              <w:t>3</w:t>
            </w:r>
            <w:r>
              <w:rPr>
                <w:rFonts w:ascii="Calibri" w:hAnsi="Calibri" w:cs="Book Antiqua"/>
                <w:i/>
                <w:kern w:val="2"/>
                <w14:ligatures w14:val="standardContextual"/>
              </w:rPr>
              <w:t>.1</w:t>
            </w:r>
          </w:p>
        </w:tc>
      </w:tr>
    </w:tbl>
    <w:p w14:paraId="2E1A73FB" w14:textId="77777777" w:rsidR="00BC53E7" w:rsidRDefault="00BC53E7" w:rsidP="00BC53E7">
      <w:pPr>
        <w:rPr>
          <w:rFonts w:ascii="Calibri" w:hAnsi="Calibri" w:cs="Book Antiqua"/>
        </w:rPr>
      </w:pPr>
    </w:p>
    <w:p w14:paraId="47E01D47" w14:textId="77777777" w:rsidR="00BC53E7" w:rsidRDefault="00BC53E7" w:rsidP="00BC53E7">
      <w:pPr>
        <w:rPr>
          <w:rFonts w:ascii="Calibri" w:hAnsi="Calibri" w:cs="Book Antiqua"/>
        </w:rPr>
      </w:pPr>
    </w:p>
    <w:p w14:paraId="7BD0165D" w14:textId="77777777" w:rsidR="00BC53E7" w:rsidRDefault="00BC53E7" w:rsidP="00BC53E7">
      <w:pPr>
        <w:rPr>
          <w:rFonts w:ascii="Calibri" w:hAnsi="Calibri" w:cs="Book Antiqua"/>
        </w:rPr>
      </w:pPr>
    </w:p>
    <w:p w14:paraId="78F6EB5D" w14:textId="77777777" w:rsidR="00BC53E7" w:rsidRDefault="00BC53E7" w:rsidP="00BC53E7">
      <w:pPr>
        <w:rPr>
          <w:rFonts w:ascii="Calibri" w:hAnsi="Calibri" w:cs="Book Antiqua"/>
        </w:rPr>
      </w:pPr>
    </w:p>
    <w:p w14:paraId="33B0391C" w14:textId="77777777" w:rsidR="00BC53E7" w:rsidRDefault="00BC53E7" w:rsidP="00BC53E7">
      <w:pPr>
        <w:rPr>
          <w:rFonts w:ascii="Calibri" w:hAnsi="Calibri" w:cs="Book Antiqua"/>
        </w:rPr>
      </w:pPr>
    </w:p>
    <w:p w14:paraId="0A8BB76C" w14:textId="35381418" w:rsidR="00BC53E7" w:rsidRDefault="00BC53E7" w:rsidP="00BC53E7">
      <w:pPr>
        <w:rPr>
          <w:rFonts w:ascii="Calibri" w:hAnsi="Calibri" w:cs="Book Antiqua"/>
        </w:rPr>
      </w:pPr>
    </w:p>
    <w:p w14:paraId="2D087251" w14:textId="5CD0F1B1" w:rsidR="00BC53E7" w:rsidRDefault="00C46938" w:rsidP="00BC53E7">
      <w:pPr>
        <w:rPr>
          <w:rFonts w:ascii="Calibri" w:hAnsi="Calibri" w:cs="Book Antiqua"/>
        </w:rPr>
      </w:pPr>
      <w:r>
        <w:rPr>
          <w:rFonts w:ascii="Calibri" w:hAnsi="Calibri" w:cs="Book Antiqua"/>
          <w:noProof/>
        </w:rPr>
        <w:drawing>
          <wp:anchor distT="0" distB="0" distL="114300" distR="114300" simplePos="0" relativeHeight="251737088" behindDoc="0" locked="0" layoutInCell="1" allowOverlap="1" wp14:anchorId="20567430" wp14:editId="07EC81F1">
            <wp:simplePos x="0" y="0"/>
            <wp:positionH relativeFrom="margin">
              <wp:posOffset>199390</wp:posOffset>
            </wp:positionH>
            <wp:positionV relativeFrom="paragraph">
              <wp:posOffset>179705</wp:posOffset>
            </wp:positionV>
            <wp:extent cx="6120765" cy="2334895"/>
            <wp:effectExtent l="0" t="0" r="0" b="8255"/>
            <wp:wrapNone/>
            <wp:docPr id="916002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765" cy="2334895"/>
                    </a:xfrm>
                    <a:prstGeom prst="rect">
                      <a:avLst/>
                    </a:prstGeom>
                    <a:noFill/>
                  </pic:spPr>
                </pic:pic>
              </a:graphicData>
            </a:graphic>
            <wp14:sizeRelH relativeFrom="page">
              <wp14:pctWidth>0</wp14:pctWidth>
            </wp14:sizeRelH>
            <wp14:sizeRelV relativeFrom="page">
              <wp14:pctHeight>0</wp14:pctHeight>
            </wp14:sizeRelV>
          </wp:anchor>
        </w:drawing>
      </w:r>
    </w:p>
    <w:p w14:paraId="38165D3A" w14:textId="77777777" w:rsidR="00BC53E7" w:rsidRDefault="00BC53E7" w:rsidP="00BC53E7">
      <w:pPr>
        <w:rPr>
          <w:rFonts w:ascii="Calibri" w:hAnsi="Calibri" w:cs="Book Antiqua"/>
        </w:rPr>
      </w:pPr>
    </w:p>
    <w:p w14:paraId="4D033EB4" w14:textId="77777777" w:rsidR="00BC53E7" w:rsidRDefault="00BC53E7" w:rsidP="00BC53E7">
      <w:pPr>
        <w:rPr>
          <w:rFonts w:ascii="Calibri" w:hAnsi="Calibri" w:cs="Book Antiqua"/>
        </w:rPr>
      </w:pPr>
    </w:p>
    <w:p w14:paraId="108967EB" w14:textId="4428C927" w:rsidR="00BC53E7" w:rsidRDefault="00BC53E7" w:rsidP="00BC53E7">
      <w:pPr>
        <w:rPr>
          <w:rFonts w:ascii="Calibri" w:hAnsi="Calibri" w:cs="Book Antiqua"/>
        </w:rPr>
      </w:pPr>
    </w:p>
    <w:p w14:paraId="026464C3" w14:textId="77777777" w:rsidR="00BC53E7" w:rsidRDefault="00BC53E7" w:rsidP="00BC53E7">
      <w:pPr>
        <w:rPr>
          <w:rFonts w:ascii="Calibri" w:hAnsi="Calibri" w:cs="Book Antiqua"/>
        </w:rPr>
      </w:pPr>
    </w:p>
    <w:p w14:paraId="607A3DC4" w14:textId="2DC43FD1" w:rsidR="00BC53E7" w:rsidRDefault="00BC53E7" w:rsidP="00BC53E7">
      <w:pPr>
        <w:rPr>
          <w:rFonts w:ascii="Calibri" w:hAnsi="Calibri" w:cs="Book Antiqua"/>
        </w:rPr>
      </w:pPr>
    </w:p>
    <w:p w14:paraId="4CA0797F" w14:textId="77777777" w:rsidR="00BC53E7" w:rsidRDefault="00BC53E7" w:rsidP="00BC53E7">
      <w:pPr>
        <w:rPr>
          <w:rFonts w:ascii="Calibri" w:hAnsi="Calibri" w:cs="Book Antiqua"/>
        </w:rPr>
      </w:pPr>
    </w:p>
    <w:p w14:paraId="4361E031" w14:textId="77777777" w:rsidR="00BC53E7" w:rsidRDefault="00BC53E7" w:rsidP="00BC53E7">
      <w:pPr>
        <w:rPr>
          <w:rFonts w:ascii="Calibri" w:hAnsi="Calibri" w:cs="Book Antiqua"/>
        </w:rPr>
      </w:pPr>
    </w:p>
    <w:p w14:paraId="1CE29696" w14:textId="77777777" w:rsidR="00BC53E7" w:rsidRDefault="00BC53E7" w:rsidP="00BC53E7">
      <w:pPr>
        <w:rPr>
          <w:rFonts w:ascii="Calibri" w:hAnsi="Calibri" w:cs="Book Antiqua"/>
        </w:rPr>
      </w:pPr>
    </w:p>
    <w:p w14:paraId="3BB7C9B7" w14:textId="77777777" w:rsidR="00BC53E7" w:rsidRDefault="00BC53E7" w:rsidP="00BC53E7">
      <w:pPr>
        <w:rPr>
          <w:rFonts w:ascii="Calibri" w:hAnsi="Calibri" w:cs="Book Antiqua"/>
        </w:rPr>
      </w:pPr>
    </w:p>
    <w:p w14:paraId="14C2476D" w14:textId="77777777" w:rsidR="00BC53E7" w:rsidRDefault="00BC53E7" w:rsidP="00BC53E7">
      <w:pPr>
        <w:rPr>
          <w:rFonts w:ascii="Calibri" w:hAnsi="Calibri" w:cs="Book Antiqua"/>
        </w:rPr>
      </w:pPr>
    </w:p>
    <w:p w14:paraId="7C3AE12F" w14:textId="77777777" w:rsidR="00BC53E7" w:rsidRDefault="00BC53E7" w:rsidP="00BC53E7">
      <w:pPr>
        <w:rPr>
          <w:rFonts w:ascii="Calibri" w:hAnsi="Calibri" w:cs="Book Antiqua"/>
        </w:rPr>
      </w:pPr>
    </w:p>
    <w:p w14:paraId="79DDB7F0" w14:textId="77777777" w:rsidR="00BC53E7" w:rsidRDefault="00BC53E7" w:rsidP="00BC53E7">
      <w:pPr>
        <w:rPr>
          <w:rFonts w:ascii="Calibri" w:hAnsi="Calibri" w:cs="Book Antiqua"/>
        </w:rPr>
      </w:pPr>
    </w:p>
    <w:p w14:paraId="49E679BC" w14:textId="77777777" w:rsidR="00BC53E7" w:rsidRDefault="00BC53E7" w:rsidP="00BC53E7">
      <w:pPr>
        <w:rPr>
          <w:rFonts w:ascii="Calibri" w:hAnsi="Calibri" w:cs="Book Antiqua"/>
        </w:rPr>
      </w:pPr>
    </w:p>
    <w:p w14:paraId="18DCB0B5" w14:textId="77777777" w:rsidR="00BC53E7" w:rsidRDefault="00BC53E7" w:rsidP="00BC53E7">
      <w:pPr>
        <w:rPr>
          <w:rFonts w:ascii="Calibri" w:hAnsi="Calibri" w:cs="Book Antiqua"/>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C53E7" w14:paraId="20F0C48E"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573D6DC"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28069E39"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DG-4</w:t>
            </w:r>
          </w:p>
        </w:tc>
      </w:tr>
      <w:tr w:rsidR="00BC53E7" w14:paraId="12A9801E"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4FB138E0"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5CDFD98B"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Búsqueda exitosa</w:t>
            </w:r>
          </w:p>
        </w:tc>
      </w:tr>
      <w:tr w:rsidR="00BC53E7" w14:paraId="5C28838F"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BA4B17B" w14:textId="77777777" w:rsidR="00BC53E7" w:rsidRDefault="00BC53E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48396019" w14:textId="77777777" w:rsidR="00BC53E7" w:rsidRDefault="00BC53E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RF-21, RF-32, RF-35</w:t>
            </w:r>
          </w:p>
        </w:tc>
      </w:tr>
      <w:tr w:rsidR="00BC53E7" w14:paraId="50487500"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94BF50B"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120476A6" w14:textId="77777777" w:rsidR="00BC53E7" w:rsidRDefault="00BC53E7">
            <w:pPr>
              <w:spacing w:line="256" w:lineRule="auto"/>
              <w:rPr>
                <w:kern w:val="2"/>
                <w14:ligatures w14:val="standardContextual"/>
              </w:rPr>
            </w:pPr>
            <w:r>
              <w:rPr>
                <w:kern w:val="2"/>
                <w14:ligatures w14:val="standardContextual"/>
              </w:rPr>
              <w:t>CU-4, CU-8</w:t>
            </w:r>
          </w:p>
        </w:tc>
      </w:tr>
      <w:tr w:rsidR="00BC53E7" w14:paraId="36252D3A"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6BD71C5"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2CC25435"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ES-4.1</w:t>
            </w:r>
          </w:p>
        </w:tc>
      </w:tr>
    </w:tbl>
    <w:p w14:paraId="4B44D7D8" w14:textId="77777777" w:rsidR="00BC53E7" w:rsidRDefault="00BC53E7" w:rsidP="00BC53E7">
      <w:pPr>
        <w:rPr>
          <w:rFonts w:ascii="Calibri" w:hAnsi="Calibri" w:cs="Book Antiqua"/>
        </w:rPr>
      </w:pPr>
    </w:p>
    <w:p w14:paraId="2B196824" w14:textId="77777777" w:rsidR="00BC53E7" w:rsidRDefault="00BC53E7" w:rsidP="00BC53E7">
      <w:pPr>
        <w:rPr>
          <w:rFonts w:ascii="Calibri" w:hAnsi="Calibri" w:cs="Book Antiqua"/>
        </w:rPr>
      </w:pPr>
    </w:p>
    <w:p w14:paraId="08BCEB6C" w14:textId="77777777" w:rsidR="00BC53E7" w:rsidRDefault="00BC53E7" w:rsidP="00BC53E7">
      <w:pPr>
        <w:rPr>
          <w:rFonts w:ascii="Calibri" w:hAnsi="Calibri" w:cs="Book Antiqua"/>
        </w:rPr>
      </w:pPr>
    </w:p>
    <w:p w14:paraId="52A04681" w14:textId="77777777" w:rsidR="00BC53E7" w:rsidRDefault="00BC53E7" w:rsidP="00BC53E7">
      <w:pPr>
        <w:rPr>
          <w:rFonts w:ascii="Calibri" w:hAnsi="Calibri" w:cs="Book Antiqua"/>
        </w:rPr>
      </w:pPr>
    </w:p>
    <w:p w14:paraId="69BDAC83" w14:textId="77777777" w:rsidR="00BC53E7" w:rsidRDefault="00BC53E7" w:rsidP="00BC53E7">
      <w:pPr>
        <w:rPr>
          <w:rFonts w:ascii="Calibri" w:hAnsi="Calibri" w:cs="Book Antiqua"/>
        </w:rPr>
      </w:pPr>
    </w:p>
    <w:p w14:paraId="2C8FFBC7" w14:textId="77777777" w:rsidR="00BC53E7" w:rsidRDefault="00BC53E7" w:rsidP="00BC53E7">
      <w:pPr>
        <w:rPr>
          <w:rFonts w:ascii="Calibri" w:hAnsi="Calibri" w:cs="Book Antiqua"/>
        </w:rPr>
      </w:pPr>
    </w:p>
    <w:p w14:paraId="2ABAC122" w14:textId="716EF7EE" w:rsidR="00BC53E7" w:rsidRDefault="00BC53E7" w:rsidP="00BC53E7">
      <w:pPr>
        <w:rPr>
          <w:rFonts w:ascii="Calibri" w:hAnsi="Calibri" w:cs="Book Antiqua"/>
        </w:rPr>
      </w:pPr>
    </w:p>
    <w:p w14:paraId="599005E6" w14:textId="492A5D59" w:rsidR="00BC53E7" w:rsidRDefault="008F5F72" w:rsidP="00BC53E7">
      <w:pPr>
        <w:rPr>
          <w:rFonts w:ascii="Calibri" w:hAnsi="Calibri" w:cs="Book Antiqua"/>
        </w:rPr>
      </w:pPr>
      <w:r>
        <w:rPr>
          <w:rFonts w:ascii="Calibri" w:hAnsi="Calibri" w:cs="Book Antiqua"/>
          <w:noProof/>
        </w:rPr>
        <w:drawing>
          <wp:anchor distT="0" distB="0" distL="114300" distR="114300" simplePos="0" relativeHeight="251738112" behindDoc="0" locked="0" layoutInCell="1" allowOverlap="1" wp14:anchorId="689D7D74" wp14:editId="2CBEBDD5">
            <wp:simplePos x="0" y="0"/>
            <wp:positionH relativeFrom="column">
              <wp:posOffset>441960</wp:posOffset>
            </wp:positionH>
            <wp:positionV relativeFrom="paragraph">
              <wp:posOffset>154305</wp:posOffset>
            </wp:positionV>
            <wp:extent cx="6120765" cy="2444750"/>
            <wp:effectExtent l="0" t="0" r="0" b="0"/>
            <wp:wrapNone/>
            <wp:docPr id="20252726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2444750"/>
                    </a:xfrm>
                    <a:prstGeom prst="rect">
                      <a:avLst/>
                    </a:prstGeom>
                    <a:noFill/>
                  </pic:spPr>
                </pic:pic>
              </a:graphicData>
            </a:graphic>
            <wp14:sizeRelH relativeFrom="page">
              <wp14:pctWidth>0</wp14:pctWidth>
            </wp14:sizeRelH>
            <wp14:sizeRelV relativeFrom="page">
              <wp14:pctHeight>0</wp14:pctHeight>
            </wp14:sizeRelV>
          </wp:anchor>
        </w:drawing>
      </w:r>
    </w:p>
    <w:p w14:paraId="053F2C83" w14:textId="77777777" w:rsidR="00BC53E7" w:rsidRDefault="00BC53E7" w:rsidP="00BC53E7">
      <w:pPr>
        <w:rPr>
          <w:rFonts w:ascii="Calibri" w:hAnsi="Calibri" w:cs="Book Antiqua"/>
        </w:rPr>
      </w:pPr>
    </w:p>
    <w:p w14:paraId="639B5CE7" w14:textId="77777777" w:rsidR="00BC53E7" w:rsidRDefault="00BC53E7" w:rsidP="00BC53E7">
      <w:pPr>
        <w:rPr>
          <w:rFonts w:ascii="Calibri" w:hAnsi="Calibri" w:cs="Book Antiqua"/>
        </w:rPr>
      </w:pPr>
    </w:p>
    <w:p w14:paraId="5A47F66A" w14:textId="77777777" w:rsidR="00BC53E7" w:rsidRDefault="00BC53E7" w:rsidP="00BC53E7">
      <w:pPr>
        <w:rPr>
          <w:rFonts w:ascii="Calibri" w:hAnsi="Calibri" w:cs="Book Antiqua"/>
        </w:rPr>
      </w:pPr>
    </w:p>
    <w:p w14:paraId="15C51AF3" w14:textId="77777777" w:rsidR="00BC53E7" w:rsidRDefault="00BC53E7" w:rsidP="00BC53E7">
      <w:pPr>
        <w:rPr>
          <w:rFonts w:ascii="Calibri" w:hAnsi="Calibri" w:cs="Book Antiqua"/>
        </w:rPr>
      </w:pPr>
    </w:p>
    <w:p w14:paraId="45A798F8" w14:textId="77777777" w:rsidR="00BC53E7" w:rsidRDefault="00BC53E7" w:rsidP="00BC53E7">
      <w:pPr>
        <w:rPr>
          <w:rFonts w:ascii="Calibri" w:hAnsi="Calibri" w:cs="Book Antiqua"/>
        </w:rPr>
      </w:pPr>
    </w:p>
    <w:p w14:paraId="49A440E1" w14:textId="77777777" w:rsidR="00BC53E7" w:rsidRDefault="00BC53E7" w:rsidP="00BC53E7">
      <w:pPr>
        <w:rPr>
          <w:rFonts w:ascii="Calibri" w:hAnsi="Calibri" w:cs="Book Antiqua"/>
        </w:rPr>
      </w:pPr>
    </w:p>
    <w:p w14:paraId="3D59C8F6" w14:textId="77777777" w:rsidR="00BC53E7" w:rsidRDefault="00BC53E7" w:rsidP="00BC53E7">
      <w:pPr>
        <w:rPr>
          <w:rFonts w:ascii="Calibri" w:hAnsi="Calibri" w:cs="Book Antiqua"/>
        </w:rPr>
      </w:pPr>
    </w:p>
    <w:p w14:paraId="387F5B50" w14:textId="77777777" w:rsidR="00BC53E7" w:rsidRDefault="00BC53E7" w:rsidP="00BC53E7">
      <w:pPr>
        <w:rPr>
          <w:rFonts w:ascii="Calibri" w:hAnsi="Calibri" w:cs="Book Antiqua"/>
        </w:rPr>
      </w:pPr>
    </w:p>
    <w:p w14:paraId="08DECCA8" w14:textId="77777777" w:rsidR="00BC53E7" w:rsidRDefault="00BC53E7" w:rsidP="00BC53E7">
      <w:pPr>
        <w:rPr>
          <w:rFonts w:ascii="Calibri" w:hAnsi="Calibri" w:cs="Book Antiqua"/>
        </w:rPr>
      </w:pPr>
    </w:p>
    <w:p w14:paraId="665DEC2C" w14:textId="77777777" w:rsidR="00BC53E7" w:rsidRDefault="00BC53E7" w:rsidP="00BC53E7">
      <w:pPr>
        <w:rPr>
          <w:rFonts w:ascii="Calibri" w:hAnsi="Calibri" w:cs="Book Antiqua"/>
        </w:rPr>
      </w:pPr>
    </w:p>
    <w:p w14:paraId="3C3A3518" w14:textId="77777777" w:rsidR="00BC53E7" w:rsidRDefault="00BC53E7" w:rsidP="00BC53E7">
      <w:pPr>
        <w:rPr>
          <w:rFonts w:ascii="Calibri" w:hAnsi="Calibri" w:cs="Book Antiqua"/>
        </w:rPr>
      </w:pPr>
    </w:p>
    <w:p w14:paraId="20139CC8" w14:textId="77777777" w:rsidR="00BC53E7" w:rsidRDefault="00BC53E7" w:rsidP="00BC53E7">
      <w:pPr>
        <w:rPr>
          <w:rFonts w:ascii="Calibri" w:hAnsi="Calibri" w:cs="Book Antiqua"/>
        </w:rPr>
      </w:pPr>
    </w:p>
    <w:p w14:paraId="2B726DF0" w14:textId="77777777" w:rsidR="00BC53E7" w:rsidRDefault="00BC53E7" w:rsidP="00BC53E7">
      <w:pPr>
        <w:rPr>
          <w:rFonts w:ascii="Calibri" w:hAnsi="Calibri" w:cs="Book Antiqua"/>
        </w:rPr>
      </w:pPr>
    </w:p>
    <w:p w14:paraId="5FF05C63" w14:textId="77777777" w:rsidR="00BC53E7" w:rsidRDefault="00BC53E7" w:rsidP="00BC53E7">
      <w:pPr>
        <w:rPr>
          <w:rFonts w:ascii="Calibri" w:hAnsi="Calibri" w:cs="Book Antiqua"/>
        </w:rPr>
      </w:pPr>
    </w:p>
    <w:p w14:paraId="231537C1" w14:textId="77777777" w:rsidR="00BC53E7" w:rsidRDefault="00BC53E7" w:rsidP="00BC53E7">
      <w:pPr>
        <w:rPr>
          <w:rFonts w:ascii="Calibri" w:hAnsi="Calibri" w:cs="Book Antiqua"/>
        </w:rPr>
      </w:pPr>
    </w:p>
    <w:p w14:paraId="6838C0D5" w14:textId="77777777" w:rsidR="00BC53E7" w:rsidRDefault="00BC53E7" w:rsidP="00BC53E7">
      <w:pPr>
        <w:rPr>
          <w:rFonts w:ascii="Calibri" w:hAnsi="Calibri" w:cs="Book Antiqua"/>
        </w:rPr>
      </w:pPr>
    </w:p>
    <w:p w14:paraId="55AE16C1" w14:textId="77777777" w:rsidR="00C46938" w:rsidRDefault="00C46938" w:rsidP="00BC53E7">
      <w:pPr>
        <w:rPr>
          <w:rFonts w:ascii="Calibri" w:hAnsi="Calibri" w:cs="Book Antiqua"/>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C53E7" w14:paraId="0B609F49"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44A9241"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1BD9BE27" w14:textId="0031B398"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DG-5</w:t>
            </w:r>
          </w:p>
        </w:tc>
      </w:tr>
      <w:tr w:rsidR="00BC53E7" w14:paraId="201900BB"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4CB6114"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59580086"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Eliminación exitosa de un producto del catálogo.</w:t>
            </w:r>
          </w:p>
        </w:tc>
      </w:tr>
      <w:tr w:rsidR="00BC53E7" w14:paraId="6610ED78"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A3DB68F" w14:textId="77777777" w:rsidR="00BC53E7" w:rsidRDefault="00BC53E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2C9187BB" w14:textId="77777777" w:rsidR="00BC53E7" w:rsidRDefault="00BC53E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RF-10, RF-14, RF-20</w:t>
            </w:r>
          </w:p>
        </w:tc>
      </w:tr>
      <w:tr w:rsidR="00BC53E7" w14:paraId="4BD9C8C4"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272FAF2"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0011F467" w14:textId="77777777" w:rsidR="00BC53E7" w:rsidRDefault="00BC53E7">
            <w:pPr>
              <w:spacing w:line="256" w:lineRule="auto"/>
              <w:rPr>
                <w:kern w:val="2"/>
                <w14:ligatures w14:val="standardContextual"/>
              </w:rPr>
            </w:pPr>
            <w:r>
              <w:rPr>
                <w:kern w:val="2"/>
                <w14:ligatures w14:val="standardContextual"/>
              </w:rPr>
              <w:t>CU5</w:t>
            </w:r>
          </w:p>
        </w:tc>
      </w:tr>
      <w:tr w:rsidR="00BC53E7" w14:paraId="740F039A"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CF7EDA1"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4E642C94"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ES-5.1</w:t>
            </w:r>
          </w:p>
        </w:tc>
      </w:tr>
    </w:tbl>
    <w:p w14:paraId="7F0A22FA" w14:textId="77777777" w:rsidR="00BC53E7" w:rsidRDefault="00BC53E7" w:rsidP="00BC53E7">
      <w:pPr>
        <w:rPr>
          <w:rFonts w:ascii="Calibri" w:hAnsi="Calibri" w:cs="Book Antiqua"/>
        </w:rPr>
      </w:pPr>
    </w:p>
    <w:p w14:paraId="42ECD0B9" w14:textId="77777777" w:rsidR="00BC53E7" w:rsidRDefault="00BC53E7" w:rsidP="00BC53E7">
      <w:pPr>
        <w:rPr>
          <w:rFonts w:ascii="Calibri" w:hAnsi="Calibri" w:cs="Book Antiqua"/>
        </w:rPr>
      </w:pPr>
    </w:p>
    <w:p w14:paraId="12102572" w14:textId="77777777" w:rsidR="00BC53E7" w:rsidRDefault="00BC53E7" w:rsidP="00BC53E7">
      <w:pPr>
        <w:rPr>
          <w:rFonts w:ascii="Calibri" w:hAnsi="Calibri" w:cs="Book Antiqua"/>
        </w:rPr>
      </w:pPr>
    </w:p>
    <w:p w14:paraId="107950E5" w14:textId="77777777" w:rsidR="00BC53E7" w:rsidRDefault="00BC53E7" w:rsidP="00BC53E7">
      <w:pPr>
        <w:rPr>
          <w:rFonts w:ascii="Calibri" w:hAnsi="Calibri" w:cs="Book Antiqua"/>
        </w:rPr>
      </w:pPr>
    </w:p>
    <w:p w14:paraId="192129CD" w14:textId="77777777" w:rsidR="00BC53E7" w:rsidRDefault="00BC53E7" w:rsidP="00BC53E7">
      <w:pPr>
        <w:rPr>
          <w:rFonts w:ascii="Calibri" w:hAnsi="Calibri" w:cs="Book Antiqua"/>
        </w:rPr>
      </w:pPr>
    </w:p>
    <w:p w14:paraId="284D5153" w14:textId="63380EEF" w:rsidR="00BC53E7" w:rsidRDefault="00BC53E7" w:rsidP="00BC53E7">
      <w:pPr>
        <w:rPr>
          <w:rFonts w:ascii="Calibri" w:hAnsi="Calibri" w:cs="Book Antiqua"/>
        </w:rPr>
      </w:pPr>
    </w:p>
    <w:p w14:paraId="3935AB4E" w14:textId="112CF28C" w:rsidR="00BC53E7" w:rsidRDefault="00BC53E7" w:rsidP="00BC53E7">
      <w:pPr>
        <w:rPr>
          <w:rFonts w:ascii="Calibri" w:hAnsi="Calibri" w:cs="Book Antiqua"/>
        </w:rPr>
      </w:pPr>
    </w:p>
    <w:p w14:paraId="5AF9941E" w14:textId="0461B1F7" w:rsidR="00BC53E7" w:rsidRDefault="008F5F72" w:rsidP="00BC53E7">
      <w:pPr>
        <w:rPr>
          <w:rFonts w:ascii="Calibri" w:hAnsi="Calibri" w:cs="Book Antiqua"/>
        </w:rPr>
      </w:pPr>
      <w:r>
        <w:rPr>
          <w:rFonts w:ascii="Calibri" w:hAnsi="Calibri" w:cs="Book Antiqua"/>
          <w:noProof/>
        </w:rPr>
        <w:drawing>
          <wp:anchor distT="0" distB="0" distL="114300" distR="114300" simplePos="0" relativeHeight="251739136" behindDoc="0" locked="0" layoutInCell="1" allowOverlap="1" wp14:anchorId="41149C42" wp14:editId="70884D67">
            <wp:simplePos x="0" y="0"/>
            <wp:positionH relativeFrom="column">
              <wp:posOffset>422910</wp:posOffset>
            </wp:positionH>
            <wp:positionV relativeFrom="paragraph">
              <wp:posOffset>12700</wp:posOffset>
            </wp:positionV>
            <wp:extent cx="6120765" cy="2700655"/>
            <wp:effectExtent l="0" t="0" r="0" b="4445"/>
            <wp:wrapNone/>
            <wp:docPr id="4564582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765" cy="2700655"/>
                    </a:xfrm>
                    <a:prstGeom prst="rect">
                      <a:avLst/>
                    </a:prstGeom>
                    <a:noFill/>
                  </pic:spPr>
                </pic:pic>
              </a:graphicData>
            </a:graphic>
            <wp14:sizeRelH relativeFrom="page">
              <wp14:pctWidth>0</wp14:pctWidth>
            </wp14:sizeRelH>
            <wp14:sizeRelV relativeFrom="page">
              <wp14:pctHeight>0</wp14:pctHeight>
            </wp14:sizeRelV>
          </wp:anchor>
        </w:drawing>
      </w:r>
    </w:p>
    <w:p w14:paraId="33B4395C" w14:textId="7B31C757" w:rsidR="00BC53E7" w:rsidRDefault="00BC53E7" w:rsidP="00BC53E7">
      <w:pPr>
        <w:rPr>
          <w:rFonts w:ascii="Calibri" w:hAnsi="Calibri" w:cs="Book Antiqua"/>
        </w:rPr>
      </w:pPr>
    </w:p>
    <w:p w14:paraId="24095EEE" w14:textId="77777777" w:rsidR="00BC53E7" w:rsidRDefault="00BC53E7" w:rsidP="00BC53E7">
      <w:pPr>
        <w:rPr>
          <w:rFonts w:ascii="Calibri" w:hAnsi="Calibri" w:cs="Book Antiqua"/>
        </w:rPr>
      </w:pPr>
    </w:p>
    <w:p w14:paraId="168BA881" w14:textId="77777777" w:rsidR="00BC53E7" w:rsidRDefault="00BC53E7" w:rsidP="00BC53E7">
      <w:pPr>
        <w:rPr>
          <w:rFonts w:ascii="Calibri" w:hAnsi="Calibri" w:cs="Book Antiqua"/>
        </w:rPr>
      </w:pPr>
    </w:p>
    <w:p w14:paraId="06CC20C1" w14:textId="77777777" w:rsidR="00BC53E7" w:rsidRDefault="00BC53E7" w:rsidP="00BC53E7">
      <w:pPr>
        <w:rPr>
          <w:rFonts w:ascii="Calibri" w:hAnsi="Calibri" w:cs="Book Antiqua"/>
        </w:rPr>
      </w:pPr>
    </w:p>
    <w:p w14:paraId="60112EF4" w14:textId="77777777" w:rsidR="00BC53E7" w:rsidRDefault="00BC53E7" w:rsidP="00BC53E7">
      <w:pPr>
        <w:rPr>
          <w:rFonts w:ascii="Calibri" w:hAnsi="Calibri" w:cs="Book Antiqua"/>
        </w:rPr>
      </w:pPr>
    </w:p>
    <w:p w14:paraId="0E43323E" w14:textId="77777777" w:rsidR="00BC53E7" w:rsidRDefault="00BC53E7" w:rsidP="00BC53E7">
      <w:pPr>
        <w:rPr>
          <w:rFonts w:ascii="Calibri" w:hAnsi="Calibri" w:cs="Book Antiqua"/>
        </w:rPr>
      </w:pPr>
    </w:p>
    <w:p w14:paraId="42EB21B5" w14:textId="77777777" w:rsidR="00BC53E7" w:rsidRDefault="00BC53E7" w:rsidP="00BC53E7">
      <w:pPr>
        <w:rPr>
          <w:rFonts w:ascii="Calibri" w:hAnsi="Calibri" w:cs="Book Antiqua"/>
        </w:rPr>
      </w:pPr>
    </w:p>
    <w:p w14:paraId="5178E489" w14:textId="2CCE2A7A" w:rsidR="00BC53E7" w:rsidRDefault="00BC53E7" w:rsidP="00BC53E7">
      <w:pPr>
        <w:rPr>
          <w:rFonts w:ascii="Calibri" w:hAnsi="Calibri" w:cs="Book Antiqua"/>
        </w:rPr>
      </w:pPr>
    </w:p>
    <w:p w14:paraId="25E4360F" w14:textId="77777777" w:rsidR="00BC53E7" w:rsidRDefault="00BC53E7" w:rsidP="00BC53E7">
      <w:pPr>
        <w:rPr>
          <w:rFonts w:ascii="Calibri" w:hAnsi="Calibri" w:cs="Book Antiqua"/>
        </w:rPr>
      </w:pPr>
    </w:p>
    <w:p w14:paraId="3EFAB291" w14:textId="77777777" w:rsidR="00BC53E7" w:rsidRDefault="00BC53E7" w:rsidP="00BC53E7">
      <w:pPr>
        <w:rPr>
          <w:rFonts w:ascii="Calibri" w:hAnsi="Calibri" w:cs="Book Antiqua"/>
        </w:rPr>
      </w:pPr>
    </w:p>
    <w:p w14:paraId="32A14BB4" w14:textId="77777777" w:rsidR="00BC53E7" w:rsidRDefault="00BC53E7" w:rsidP="00BC53E7">
      <w:pPr>
        <w:rPr>
          <w:rFonts w:ascii="Calibri" w:hAnsi="Calibri" w:cs="Book Antiqua"/>
        </w:rPr>
      </w:pPr>
    </w:p>
    <w:p w14:paraId="70E208DC" w14:textId="77777777" w:rsidR="00BC53E7" w:rsidRDefault="00BC53E7" w:rsidP="00BC53E7">
      <w:pPr>
        <w:rPr>
          <w:rFonts w:ascii="Calibri" w:hAnsi="Calibri" w:cs="Book Antiqua"/>
        </w:rPr>
      </w:pPr>
    </w:p>
    <w:p w14:paraId="2A7AE346" w14:textId="77777777" w:rsidR="00BC53E7" w:rsidRDefault="00BC53E7" w:rsidP="00BC53E7">
      <w:pPr>
        <w:rPr>
          <w:rFonts w:ascii="Calibri" w:hAnsi="Calibri" w:cs="Book Antiqua"/>
        </w:rPr>
      </w:pPr>
    </w:p>
    <w:p w14:paraId="3CD86ED4" w14:textId="77777777" w:rsidR="00BC53E7" w:rsidRDefault="00BC53E7" w:rsidP="00BC53E7">
      <w:pPr>
        <w:rPr>
          <w:rFonts w:ascii="Calibri" w:hAnsi="Calibri" w:cs="Book Antiqua"/>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C53E7" w14:paraId="77B0D610"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62082DF"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38498645"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DG-6</w:t>
            </w:r>
          </w:p>
        </w:tc>
      </w:tr>
      <w:tr w:rsidR="00BC53E7" w14:paraId="6ED1DE34"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6110B36"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66E809EE" w14:textId="133DF42D"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Actualización exitosa de un producto en el catálogo</w:t>
            </w:r>
          </w:p>
        </w:tc>
      </w:tr>
      <w:tr w:rsidR="00BC53E7" w14:paraId="042F9A8D"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4465C91" w14:textId="77777777" w:rsidR="00BC53E7" w:rsidRDefault="00BC53E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1A59DAE7" w14:textId="77777777" w:rsidR="00BC53E7" w:rsidRDefault="00BC53E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RF-2, RF-14, RF-27</w:t>
            </w:r>
          </w:p>
        </w:tc>
      </w:tr>
      <w:tr w:rsidR="00BC53E7" w14:paraId="0D1D833B"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148C367"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4F7D1864" w14:textId="77777777" w:rsidR="00BC53E7" w:rsidRDefault="00BC53E7">
            <w:pPr>
              <w:spacing w:line="256" w:lineRule="auto"/>
              <w:rPr>
                <w:kern w:val="2"/>
                <w14:ligatures w14:val="standardContextual"/>
              </w:rPr>
            </w:pPr>
            <w:r>
              <w:rPr>
                <w:kern w:val="2"/>
                <w14:ligatures w14:val="standardContextual"/>
              </w:rPr>
              <w:t xml:space="preserve">CU-6, CU-22 </w:t>
            </w:r>
          </w:p>
        </w:tc>
      </w:tr>
      <w:tr w:rsidR="00BC53E7" w14:paraId="7EBDDCD5"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40402C2D"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78EB8798"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ES-6.1</w:t>
            </w:r>
          </w:p>
        </w:tc>
      </w:tr>
    </w:tbl>
    <w:p w14:paraId="54CDD914" w14:textId="77777777" w:rsidR="00BC53E7" w:rsidRDefault="00BC53E7" w:rsidP="00BC53E7">
      <w:pPr>
        <w:rPr>
          <w:rFonts w:ascii="Calibri" w:hAnsi="Calibri" w:cs="Book Antiqua"/>
        </w:rPr>
      </w:pPr>
    </w:p>
    <w:p w14:paraId="780DBE49" w14:textId="77290C6D" w:rsidR="00BC53E7" w:rsidRDefault="00BC53E7" w:rsidP="00BC53E7">
      <w:pPr>
        <w:rPr>
          <w:rFonts w:ascii="Calibri" w:hAnsi="Calibri" w:cs="Book Antiqua"/>
        </w:rPr>
      </w:pPr>
    </w:p>
    <w:p w14:paraId="4249F78C" w14:textId="50CD2861" w:rsidR="00BC53E7" w:rsidRDefault="00BC53E7" w:rsidP="00BC53E7">
      <w:pPr>
        <w:rPr>
          <w:rFonts w:ascii="Calibri" w:hAnsi="Calibri" w:cs="Book Antiqua"/>
        </w:rPr>
      </w:pPr>
    </w:p>
    <w:p w14:paraId="2AAA879C" w14:textId="570A3E20" w:rsidR="00BC53E7" w:rsidRDefault="00BC53E7" w:rsidP="00BC53E7">
      <w:pPr>
        <w:rPr>
          <w:rFonts w:ascii="Calibri" w:hAnsi="Calibri" w:cs="Book Antiqua"/>
        </w:rPr>
      </w:pPr>
    </w:p>
    <w:p w14:paraId="6B2125AA" w14:textId="63ACD9F6" w:rsidR="00BC53E7" w:rsidRDefault="00BC53E7" w:rsidP="00BC53E7">
      <w:pPr>
        <w:rPr>
          <w:rFonts w:ascii="Calibri" w:hAnsi="Calibri" w:cs="Book Antiqua"/>
        </w:rPr>
      </w:pPr>
    </w:p>
    <w:p w14:paraId="71AEDB39" w14:textId="77777777" w:rsidR="00BC53E7" w:rsidRDefault="00BC53E7" w:rsidP="00BC53E7">
      <w:pPr>
        <w:rPr>
          <w:rFonts w:ascii="Calibri" w:hAnsi="Calibri" w:cs="Book Antiqua"/>
        </w:rPr>
      </w:pPr>
    </w:p>
    <w:p w14:paraId="5C1D0C45" w14:textId="3501FCAF" w:rsidR="00BC53E7" w:rsidRDefault="00BC53E7" w:rsidP="00BC53E7">
      <w:pPr>
        <w:rPr>
          <w:rFonts w:ascii="Calibri" w:hAnsi="Calibri" w:cs="Book Antiqua"/>
        </w:rPr>
      </w:pPr>
    </w:p>
    <w:p w14:paraId="616CA8ED" w14:textId="28479A8B" w:rsidR="00BC53E7" w:rsidRDefault="008F5F72" w:rsidP="00BC53E7">
      <w:pPr>
        <w:rPr>
          <w:rFonts w:ascii="Calibri" w:hAnsi="Calibri" w:cs="Book Antiqua"/>
        </w:rPr>
      </w:pPr>
      <w:r>
        <w:rPr>
          <w:noProof/>
        </w:rPr>
        <w:drawing>
          <wp:anchor distT="0" distB="0" distL="114300" distR="114300" simplePos="0" relativeHeight="251740160" behindDoc="0" locked="0" layoutInCell="1" allowOverlap="1" wp14:anchorId="33D8BEB8" wp14:editId="610223F2">
            <wp:simplePos x="0" y="0"/>
            <wp:positionH relativeFrom="margin">
              <wp:posOffset>422275</wp:posOffset>
            </wp:positionH>
            <wp:positionV relativeFrom="paragraph">
              <wp:posOffset>63575</wp:posOffset>
            </wp:positionV>
            <wp:extent cx="5337929" cy="3362325"/>
            <wp:effectExtent l="0" t="0" r="0" b="0"/>
            <wp:wrapNone/>
            <wp:docPr id="2097489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89361" name="Imagen 1"/>
                    <pic:cNvPicPr>
                      <a:picLocks noChangeAspect="1"/>
                    </pic:cNvPicPr>
                  </pic:nvPicPr>
                  <pic:blipFill rotWithShape="1">
                    <a:blip r:embed="rId32">
                      <a:extLst>
                        <a:ext uri="{28A0092B-C50C-407E-A947-70E740481C1C}">
                          <a14:useLocalDpi xmlns:a14="http://schemas.microsoft.com/office/drawing/2010/main" val="0"/>
                        </a:ext>
                      </a:extLst>
                    </a:blip>
                    <a:srcRect l="1727" t="13322" r="1243" b="3193"/>
                    <a:stretch/>
                  </pic:blipFill>
                  <pic:spPr bwMode="auto">
                    <a:xfrm>
                      <a:off x="0" y="0"/>
                      <a:ext cx="5337929" cy="3362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998196" w14:textId="14D1233A" w:rsidR="00BC53E7" w:rsidRDefault="00BC53E7" w:rsidP="00BC53E7">
      <w:pPr>
        <w:rPr>
          <w:rFonts w:ascii="Calibri" w:hAnsi="Calibri" w:cs="Book Antiqua"/>
        </w:rPr>
      </w:pPr>
    </w:p>
    <w:p w14:paraId="3C0D2A23" w14:textId="1A58CF65" w:rsidR="00BC53E7" w:rsidRDefault="00BC53E7" w:rsidP="00BC53E7">
      <w:pPr>
        <w:rPr>
          <w:rFonts w:ascii="Calibri" w:hAnsi="Calibri" w:cs="Book Antiqua"/>
        </w:rPr>
      </w:pPr>
    </w:p>
    <w:p w14:paraId="601667F7" w14:textId="15EA2DE2" w:rsidR="00BC53E7" w:rsidRDefault="00BC53E7" w:rsidP="00BC53E7">
      <w:pPr>
        <w:rPr>
          <w:rFonts w:ascii="Calibri" w:hAnsi="Calibri" w:cs="Book Antiqua"/>
        </w:rPr>
      </w:pPr>
    </w:p>
    <w:p w14:paraId="569F541B" w14:textId="77777777" w:rsidR="00BC53E7" w:rsidRDefault="00BC53E7" w:rsidP="00BC53E7">
      <w:pPr>
        <w:rPr>
          <w:rFonts w:ascii="Calibri" w:hAnsi="Calibri" w:cs="Book Antiqua"/>
        </w:rPr>
      </w:pPr>
    </w:p>
    <w:p w14:paraId="396A86CC" w14:textId="77777777" w:rsidR="00BC53E7" w:rsidRDefault="00BC53E7" w:rsidP="00BC53E7">
      <w:pPr>
        <w:rPr>
          <w:rFonts w:ascii="Calibri" w:hAnsi="Calibri" w:cs="Book Antiqua"/>
        </w:rPr>
      </w:pPr>
    </w:p>
    <w:p w14:paraId="46C204AB" w14:textId="77777777" w:rsidR="00BC53E7" w:rsidRDefault="00BC53E7" w:rsidP="00BC53E7">
      <w:pPr>
        <w:rPr>
          <w:rFonts w:ascii="Calibri" w:hAnsi="Calibri" w:cs="Book Antiqua"/>
        </w:rPr>
      </w:pPr>
    </w:p>
    <w:p w14:paraId="1C39F5AE" w14:textId="77777777" w:rsidR="00BC53E7" w:rsidRDefault="00BC53E7" w:rsidP="00BC53E7">
      <w:pPr>
        <w:rPr>
          <w:rFonts w:ascii="Calibri" w:hAnsi="Calibri" w:cs="Book Antiqua"/>
        </w:rPr>
      </w:pPr>
    </w:p>
    <w:p w14:paraId="7692DAB7" w14:textId="77777777" w:rsidR="00BC53E7" w:rsidRDefault="00BC53E7" w:rsidP="00BC53E7">
      <w:pPr>
        <w:rPr>
          <w:rFonts w:ascii="Calibri" w:hAnsi="Calibri" w:cs="Book Antiqua"/>
        </w:rPr>
      </w:pPr>
    </w:p>
    <w:p w14:paraId="7ADD9BC2" w14:textId="77777777" w:rsidR="00BC53E7" w:rsidRDefault="00BC53E7" w:rsidP="00BC53E7">
      <w:pPr>
        <w:rPr>
          <w:rFonts w:ascii="Calibri" w:hAnsi="Calibri" w:cs="Book Antiqua"/>
        </w:rPr>
      </w:pPr>
    </w:p>
    <w:p w14:paraId="22AD564B" w14:textId="77777777" w:rsidR="00BC53E7" w:rsidRDefault="00BC53E7" w:rsidP="00BC53E7">
      <w:pPr>
        <w:rPr>
          <w:rFonts w:ascii="Calibri" w:hAnsi="Calibri" w:cs="Book Antiqua"/>
        </w:rPr>
      </w:pPr>
    </w:p>
    <w:p w14:paraId="6ED4359D" w14:textId="77777777" w:rsidR="00BC53E7" w:rsidRDefault="00BC53E7" w:rsidP="00BC53E7">
      <w:pPr>
        <w:rPr>
          <w:rFonts w:ascii="Calibri" w:hAnsi="Calibri" w:cs="Book Antiqua"/>
        </w:rPr>
      </w:pPr>
    </w:p>
    <w:p w14:paraId="5E19B4FB" w14:textId="77777777" w:rsidR="00BC53E7" w:rsidRDefault="00BC53E7" w:rsidP="00BC53E7">
      <w:pPr>
        <w:rPr>
          <w:rFonts w:ascii="Calibri" w:hAnsi="Calibri" w:cs="Book Antiqua"/>
        </w:rPr>
      </w:pPr>
    </w:p>
    <w:p w14:paraId="05C5547C" w14:textId="02D39EAC" w:rsidR="00BC53E7" w:rsidRDefault="00BC53E7" w:rsidP="00BC53E7">
      <w:pPr>
        <w:rPr>
          <w:rFonts w:ascii="Calibri" w:hAnsi="Calibri" w:cs="Book Antiqua"/>
        </w:rPr>
      </w:pPr>
    </w:p>
    <w:p w14:paraId="5125C00A" w14:textId="77777777" w:rsidR="0068521F" w:rsidRDefault="0068521F" w:rsidP="00BC53E7">
      <w:pPr>
        <w:rPr>
          <w:rFonts w:ascii="Calibri" w:hAnsi="Calibri" w:cs="Book Antiqua"/>
        </w:rPr>
      </w:pPr>
    </w:p>
    <w:p w14:paraId="7E46D2AA" w14:textId="7F045392" w:rsidR="00BC53E7" w:rsidRDefault="00BC53E7" w:rsidP="00BC53E7">
      <w:pPr>
        <w:rPr>
          <w:rFonts w:ascii="Calibri" w:hAnsi="Calibri" w:cs="Book Antiqua"/>
        </w:rPr>
      </w:pPr>
    </w:p>
    <w:p w14:paraId="157D1053" w14:textId="77777777" w:rsidR="00C46938" w:rsidRDefault="00C46938" w:rsidP="00BC53E7">
      <w:pPr>
        <w:rPr>
          <w:rFonts w:ascii="Calibri" w:hAnsi="Calibri" w:cs="Book Antiqua"/>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C53E7" w14:paraId="063B9AEC"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E0CB7BE"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48F1FB1E"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DG-7</w:t>
            </w:r>
          </w:p>
        </w:tc>
      </w:tr>
      <w:tr w:rsidR="00BC53E7" w14:paraId="0079BE34"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7B30E3A"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6B358D47"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Envío de actualización del catálogo</w:t>
            </w:r>
          </w:p>
        </w:tc>
      </w:tr>
      <w:tr w:rsidR="00BC53E7" w:rsidRPr="000C22C9" w14:paraId="5BDE0CB5"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9828976" w14:textId="77777777" w:rsidR="00BC53E7" w:rsidRDefault="00BC53E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7FE05306" w14:textId="77777777" w:rsidR="00BC53E7" w:rsidRDefault="00BC53E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RF-2, RF-3, RF-4, RF-5, RF-6</w:t>
            </w:r>
          </w:p>
        </w:tc>
      </w:tr>
      <w:tr w:rsidR="00BC53E7" w14:paraId="7A9C109E"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09A5B96"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6CB86F8B" w14:textId="77777777" w:rsidR="00BC53E7" w:rsidRDefault="00BC53E7">
            <w:pPr>
              <w:spacing w:line="256" w:lineRule="auto"/>
              <w:rPr>
                <w:kern w:val="2"/>
                <w14:ligatures w14:val="standardContextual"/>
              </w:rPr>
            </w:pPr>
            <w:r>
              <w:rPr>
                <w:kern w:val="2"/>
                <w14:ligatures w14:val="standardContextual"/>
              </w:rPr>
              <w:t>CU-7, CU-1</w:t>
            </w:r>
          </w:p>
        </w:tc>
      </w:tr>
      <w:tr w:rsidR="00BC53E7" w14:paraId="4D3FA568"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036779B"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5497590A"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ES-7.1</w:t>
            </w:r>
          </w:p>
        </w:tc>
      </w:tr>
    </w:tbl>
    <w:p w14:paraId="1DB95948" w14:textId="77777777" w:rsidR="00BC53E7" w:rsidRDefault="00BC53E7" w:rsidP="00BC53E7">
      <w:pPr>
        <w:rPr>
          <w:rFonts w:ascii="Calibri" w:hAnsi="Calibri" w:cs="Book Antiqua"/>
        </w:rPr>
      </w:pPr>
    </w:p>
    <w:p w14:paraId="6AA2D21B" w14:textId="24F874CE" w:rsidR="00BC53E7" w:rsidRDefault="00BC53E7" w:rsidP="00BC53E7">
      <w:pPr>
        <w:rPr>
          <w:rFonts w:ascii="Calibri" w:hAnsi="Calibri" w:cs="Book Antiqua"/>
        </w:rPr>
      </w:pPr>
    </w:p>
    <w:p w14:paraId="0363436F" w14:textId="36C3F0C3" w:rsidR="00BC53E7" w:rsidRDefault="00BC53E7" w:rsidP="00BC53E7">
      <w:pPr>
        <w:rPr>
          <w:rFonts w:ascii="Calibri" w:hAnsi="Calibri" w:cs="Book Antiqua"/>
        </w:rPr>
      </w:pPr>
    </w:p>
    <w:p w14:paraId="121EA2D6" w14:textId="040777C4" w:rsidR="00BC53E7" w:rsidRDefault="00BC53E7" w:rsidP="00BC53E7">
      <w:pPr>
        <w:rPr>
          <w:rFonts w:ascii="Calibri" w:hAnsi="Calibri" w:cs="Book Antiqua"/>
        </w:rPr>
      </w:pPr>
    </w:p>
    <w:p w14:paraId="3C59B758" w14:textId="490D619A" w:rsidR="00BC53E7" w:rsidRDefault="00BC53E7" w:rsidP="00BC53E7">
      <w:pPr>
        <w:rPr>
          <w:rFonts w:ascii="Calibri" w:hAnsi="Calibri" w:cs="Book Antiqua"/>
        </w:rPr>
      </w:pPr>
    </w:p>
    <w:p w14:paraId="58DB8F5F" w14:textId="2B24B81C" w:rsidR="00BC53E7" w:rsidRDefault="00BC53E7" w:rsidP="00BC53E7">
      <w:pPr>
        <w:rPr>
          <w:rFonts w:ascii="Calibri" w:hAnsi="Calibri" w:cs="Book Antiqua"/>
        </w:rPr>
      </w:pPr>
    </w:p>
    <w:p w14:paraId="7A1818A2" w14:textId="4D7D1C54" w:rsidR="00BC53E7" w:rsidRDefault="008F5F72" w:rsidP="00BC53E7">
      <w:pPr>
        <w:rPr>
          <w:rFonts w:ascii="Calibri" w:hAnsi="Calibri" w:cs="Book Antiqua"/>
        </w:rPr>
      </w:pPr>
      <w:r>
        <w:rPr>
          <w:noProof/>
        </w:rPr>
        <w:drawing>
          <wp:anchor distT="0" distB="0" distL="114300" distR="114300" simplePos="0" relativeHeight="251741184" behindDoc="0" locked="0" layoutInCell="1" allowOverlap="1" wp14:anchorId="76486CA4" wp14:editId="22B15130">
            <wp:simplePos x="0" y="0"/>
            <wp:positionH relativeFrom="margin">
              <wp:align>center</wp:align>
            </wp:positionH>
            <wp:positionV relativeFrom="paragraph">
              <wp:posOffset>46355</wp:posOffset>
            </wp:positionV>
            <wp:extent cx="5076825" cy="3217341"/>
            <wp:effectExtent l="0" t="0" r="0" b="2540"/>
            <wp:wrapNone/>
            <wp:docPr id="1899582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82813" name="Imagen 1"/>
                    <pic:cNvPicPr>
                      <a:picLocks noChangeAspect="1"/>
                    </pic:cNvPicPr>
                  </pic:nvPicPr>
                  <pic:blipFill rotWithShape="1">
                    <a:blip r:embed="rId33">
                      <a:extLst>
                        <a:ext uri="{28A0092B-C50C-407E-A947-70E740481C1C}">
                          <a14:useLocalDpi xmlns:a14="http://schemas.microsoft.com/office/drawing/2010/main" val="0"/>
                        </a:ext>
                      </a:extLst>
                    </a:blip>
                    <a:srcRect l="1320" t="12213" r="1804" b="2342"/>
                    <a:stretch/>
                  </pic:blipFill>
                  <pic:spPr bwMode="auto">
                    <a:xfrm>
                      <a:off x="0" y="0"/>
                      <a:ext cx="5076825" cy="32173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75F8FD" w14:textId="1F87F391" w:rsidR="00BC53E7" w:rsidRDefault="00BC53E7" w:rsidP="00BC53E7">
      <w:pPr>
        <w:rPr>
          <w:rFonts w:ascii="Calibri" w:hAnsi="Calibri" w:cs="Book Antiqua"/>
        </w:rPr>
      </w:pPr>
    </w:p>
    <w:p w14:paraId="0DDDB863" w14:textId="1E5F6A48" w:rsidR="00BC53E7" w:rsidRDefault="00BC53E7" w:rsidP="00BC53E7">
      <w:pPr>
        <w:rPr>
          <w:rFonts w:ascii="Calibri" w:hAnsi="Calibri" w:cs="Book Antiqua"/>
        </w:rPr>
      </w:pPr>
    </w:p>
    <w:p w14:paraId="0DF76378" w14:textId="77777777" w:rsidR="00BC53E7" w:rsidRDefault="00BC53E7" w:rsidP="00BC53E7">
      <w:pPr>
        <w:rPr>
          <w:rFonts w:ascii="Calibri" w:hAnsi="Calibri" w:cs="Book Antiqua"/>
        </w:rPr>
      </w:pPr>
    </w:p>
    <w:p w14:paraId="66AF9A3B" w14:textId="77777777" w:rsidR="00BC53E7" w:rsidRDefault="00BC53E7" w:rsidP="00BC53E7">
      <w:pPr>
        <w:rPr>
          <w:rFonts w:ascii="Calibri" w:hAnsi="Calibri" w:cs="Book Antiqua"/>
        </w:rPr>
      </w:pPr>
    </w:p>
    <w:p w14:paraId="79BCA6A4" w14:textId="2C2CB053" w:rsidR="00BC53E7" w:rsidRDefault="00BC53E7" w:rsidP="00BC53E7">
      <w:pPr>
        <w:rPr>
          <w:rFonts w:ascii="Calibri" w:hAnsi="Calibri" w:cs="Book Antiqua"/>
        </w:rPr>
      </w:pPr>
    </w:p>
    <w:p w14:paraId="5551E048" w14:textId="77777777" w:rsidR="00BC53E7" w:rsidRDefault="00BC53E7" w:rsidP="00BC53E7">
      <w:pPr>
        <w:rPr>
          <w:rFonts w:ascii="Calibri" w:hAnsi="Calibri" w:cs="Book Antiqua"/>
        </w:rPr>
      </w:pPr>
    </w:p>
    <w:p w14:paraId="411609FD" w14:textId="77777777" w:rsidR="00BC53E7" w:rsidRDefault="00BC53E7" w:rsidP="00BC53E7">
      <w:pPr>
        <w:rPr>
          <w:rFonts w:ascii="Calibri" w:hAnsi="Calibri" w:cs="Book Antiqua"/>
        </w:rPr>
      </w:pPr>
    </w:p>
    <w:p w14:paraId="058A14F7" w14:textId="77777777" w:rsidR="00BC53E7" w:rsidRDefault="00BC53E7" w:rsidP="00BC53E7">
      <w:pPr>
        <w:rPr>
          <w:rFonts w:ascii="Calibri" w:hAnsi="Calibri" w:cs="Book Antiqua"/>
        </w:rPr>
      </w:pPr>
    </w:p>
    <w:p w14:paraId="1D530A58" w14:textId="77777777" w:rsidR="00BC53E7" w:rsidRDefault="00BC53E7" w:rsidP="00BC53E7">
      <w:pPr>
        <w:rPr>
          <w:rFonts w:ascii="Calibri" w:hAnsi="Calibri" w:cs="Book Antiqua"/>
        </w:rPr>
      </w:pPr>
    </w:p>
    <w:p w14:paraId="15C097CE" w14:textId="77777777" w:rsidR="00BC53E7" w:rsidRDefault="00BC53E7" w:rsidP="00BC53E7">
      <w:pPr>
        <w:rPr>
          <w:rFonts w:ascii="Calibri" w:hAnsi="Calibri" w:cs="Book Antiqua"/>
        </w:rPr>
      </w:pPr>
    </w:p>
    <w:p w14:paraId="188C7867" w14:textId="77777777" w:rsidR="00BC53E7" w:rsidRDefault="00BC53E7" w:rsidP="00BC53E7">
      <w:pPr>
        <w:rPr>
          <w:rFonts w:ascii="Calibri" w:hAnsi="Calibri" w:cs="Book Antiqua"/>
        </w:rPr>
      </w:pPr>
    </w:p>
    <w:p w14:paraId="5FF3D498" w14:textId="77777777" w:rsidR="00BC53E7" w:rsidRDefault="00BC53E7" w:rsidP="00BC53E7">
      <w:pPr>
        <w:rPr>
          <w:rFonts w:ascii="Calibri" w:hAnsi="Calibri" w:cs="Book Antiqua"/>
        </w:rPr>
      </w:pPr>
    </w:p>
    <w:p w14:paraId="282FA882" w14:textId="77777777" w:rsidR="00BC53E7" w:rsidRDefault="00BC53E7" w:rsidP="00BC53E7">
      <w:pPr>
        <w:rPr>
          <w:rFonts w:ascii="Calibri" w:hAnsi="Calibri" w:cs="Book Antiqua"/>
        </w:rPr>
      </w:pPr>
    </w:p>
    <w:p w14:paraId="47603C2C" w14:textId="77777777" w:rsidR="00BC53E7" w:rsidRDefault="00BC53E7" w:rsidP="00BC53E7">
      <w:pPr>
        <w:rPr>
          <w:rFonts w:ascii="Calibri" w:hAnsi="Calibri" w:cs="Book Antiqua"/>
        </w:rPr>
      </w:pPr>
    </w:p>
    <w:p w14:paraId="51F13F9F" w14:textId="77777777" w:rsidR="00BC53E7" w:rsidRDefault="00BC53E7" w:rsidP="00BC53E7">
      <w:pPr>
        <w:rPr>
          <w:rFonts w:ascii="Calibri" w:hAnsi="Calibri" w:cs="Book Antiqua"/>
        </w:rPr>
      </w:pPr>
    </w:p>
    <w:p w14:paraId="505BCC97" w14:textId="77777777" w:rsidR="00BC53E7" w:rsidRDefault="00BC53E7" w:rsidP="00BC53E7">
      <w:pPr>
        <w:rPr>
          <w:rFonts w:ascii="Calibri" w:hAnsi="Calibri" w:cs="Book Antiqua"/>
        </w:rPr>
      </w:pPr>
    </w:p>
    <w:tbl>
      <w:tblPr>
        <w:tblpPr w:leftFromText="141" w:rightFromText="141" w:bottomFromText="160" w:vertAnchor="text" w:horzAnchor="margin" w:tblpXSpec="center" w:tblpY="15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C53E7" w14:paraId="7B2E858E"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11BDDD1"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45196B19" w14:textId="2ACA39A3"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DG-8</w:t>
            </w:r>
          </w:p>
        </w:tc>
      </w:tr>
      <w:tr w:rsidR="00BC53E7" w14:paraId="4B8AF81D"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42C692DE"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56FD3945" w14:textId="637CA801"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Añadir producto al carrito exitosamente</w:t>
            </w:r>
          </w:p>
        </w:tc>
      </w:tr>
      <w:tr w:rsidR="00BC53E7" w:rsidRPr="000C22C9" w14:paraId="53291A67"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D5D4787" w14:textId="77777777" w:rsidR="00BC53E7" w:rsidRDefault="00BC53E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6E8DDB75" w14:textId="3855C3B9" w:rsidR="00BC53E7" w:rsidRDefault="00BC53E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RF-2, RF-3, RF-9, RF-10, RF-12, RF-14, RF-21, RF-24</w:t>
            </w:r>
          </w:p>
        </w:tc>
      </w:tr>
      <w:tr w:rsidR="00BC53E7" w14:paraId="7BB0CB79"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AE6C7D8"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328D8EEC" w14:textId="08566824" w:rsidR="00BC53E7" w:rsidRDefault="00BC53E7">
            <w:pPr>
              <w:spacing w:line="256" w:lineRule="auto"/>
              <w:rPr>
                <w:kern w:val="2"/>
                <w14:ligatures w14:val="standardContextual"/>
              </w:rPr>
            </w:pPr>
            <w:r>
              <w:rPr>
                <w:kern w:val="2"/>
                <w14:ligatures w14:val="standardContextual"/>
              </w:rPr>
              <w:t>CU-8, CU-4, CU-9</w:t>
            </w:r>
          </w:p>
        </w:tc>
      </w:tr>
      <w:tr w:rsidR="00BC53E7" w14:paraId="59121189"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487AD5B2"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2B64E781"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ES-8.1</w:t>
            </w:r>
          </w:p>
        </w:tc>
      </w:tr>
    </w:tbl>
    <w:p w14:paraId="25378E29" w14:textId="77777777" w:rsidR="00BC53E7" w:rsidRDefault="00BC53E7" w:rsidP="00BC53E7">
      <w:pPr>
        <w:rPr>
          <w:rFonts w:ascii="Calibri" w:hAnsi="Calibri" w:cs="Book Antiqua"/>
        </w:rPr>
      </w:pPr>
    </w:p>
    <w:p w14:paraId="5F55891E" w14:textId="77777777" w:rsidR="00BC53E7" w:rsidRDefault="00BC53E7" w:rsidP="00BC53E7">
      <w:pPr>
        <w:rPr>
          <w:rFonts w:ascii="Calibri" w:hAnsi="Calibri" w:cs="Book Antiqua"/>
        </w:rPr>
      </w:pPr>
    </w:p>
    <w:p w14:paraId="6F7A3603" w14:textId="27BFED91" w:rsidR="00BC53E7" w:rsidRDefault="00BC53E7" w:rsidP="00BC53E7">
      <w:pPr>
        <w:rPr>
          <w:rFonts w:ascii="Calibri" w:hAnsi="Calibri" w:cs="Book Antiqua"/>
        </w:rPr>
      </w:pPr>
    </w:p>
    <w:p w14:paraId="3E77036E" w14:textId="58B557A0" w:rsidR="00BC53E7" w:rsidRDefault="00BC53E7" w:rsidP="00BC53E7">
      <w:pPr>
        <w:rPr>
          <w:rFonts w:ascii="Calibri" w:hAnsi="Calibri" w:cs="Book Antiqua"/>
        </w:rPr>
      </w:pPr>
    </w:p>
    <w:p w14:paraId="76CB73FD" w14:textId="77777777" w:rsidR="00BC53E7" w:rsidRDefault="00BC53E7" w:rsidP="00BC53E7">
      <w:pPr>
        <w:rPr>
          <w:rFonts w:ascii="Calibri" w:hAnsi="Calibri" w:cs="Book Antiqua"/>
        </w:rPr>
      </w:pPr>
    </w:p>
    <w:p w14:paraId="762DB9BA" w14:textId="47CB3D72" w:rsidR="00BC53E7" w:rsidRDefault="00BC53E7" w:rsidP="00BC53E7">
      <w:pPr>
        <w:rPr>
          <w:rFonts w:ascii="Calibri" w:hAnsi="Calibri" w:cs="Book Antiqua"/>
        </w:rPr>
      </w:pPr>
    </w:p>
    <w:p w14:paraId="533B087C" w14:textId="544646E0" w:rsidR="00BC53E7" w:rsidRDefault="00BC53E7" w:rsidP="00BC53E7">
      <w:pPr>
        <w:rPr>
          <w:rFonts w:ascii="Calibri" w:hAnsi="Calibri" w:cs="Book Antiqua"/>
        </w:rPr>
      </w:pPr>
    </w:p>
    <w:p w14:paraId="1AC156E3" w14:textId="2719E282" w:rsidR="00BC53E7" w:rsidRDefault="00B85F09" w:rsidP="00BC53E7">
      <w:pPr>
        <w:rPr>
          <w:rFonts w:ascii="Calibri" w:hAnsi="Calibri" w:cs="Book Antiqua"/>
        </w:rPr>
      </w:pPr>
      <w:r>
        <w:rPr>
          <w:rFonts w:ascii="Calibri" w:hAnsi="Calibri" w:cs="Book Antiqua"/>
          <w:noProof/>
        </w:rPr>
        <w:drawing>
          <wp:anchor distT="0" distB="0" distL="114300" distR="114300" simplePos="0" relativeHeight="251742208" behindDoc="0" locked="0" layoutInCell="1" allowOverlap="1" wp14:anchorId="06C210D5" wp14:editId="0D83862C">
            <wp:simplePos x="0" y="0"/>
            <wp:positionH relativeFrom="margin">
              <wp:posOffset>470535</wp:posOffset>
            </wp:positionH>
            <wp:positionV relativeFrom="paragraph">
              <wp:posOffset>39370</wp:posOffset>
            </wp:positionV>
            <wp:extent cx="5029200" cy="3196451"/>
            <wp:effectExtent l="0" t="0" r="0" b="4445"/>
            <wp:wrapNone/>
            <wp:docPr id="249142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2007" t="11929" r="1137" b="1996"/>
                    <a:stretch/>
                  </pic:blipFill>
                  <pic:spPr bwMode="auto">
                    <a:xfrm>
                      <a:off x="0" y="0"/>
                      <a:ext cx="5029200" cy="31964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2F1424" w14:textId="0615E419" w:rsidR="00BC53E7" w:rsidRDefault="00BC53E7" w:rsidP="00BC53E7">
      <w:pPr>
        <w:rPr>
          <w:rFonts w:ascii="Calibri" w:hAnsi="Calibri" w:cs="Book Antiqua"/>
        </w:rPr>
      </w:pPr>
    </w:p>
    <w:p w14:paraId="57245C1A" w14:textId="77777777" w:rsidR="00BC53E7" w:rsidRDefault="00BC53E7" w:rsidP="00BC53E7">
      <w:pPr>
        <w:rPr>
          <w:rFonts w:ascii="Calibri" w:hAnsi="Calibri" w:cs="Book Antiqua"/>
        </w:rPr>
      </w:pPr>
    </w:p>
    <w:p w14:paraId="28EE4609" w14:textId="77777777" w:rsidR="00BC53E7" w:rsidRDefault="00BC53E7" w:rsidP="00BC53E7">
      <w:pPr>
        <w:rPr>
          <w:rFonts w:ascii="Calibri" w:hAnsi="Calibri" w:cs="Book Antiqua"/>
        </w:rPr>
      </w:pPr>
    </w:p>
    <w:p w14:paraId="58019305" w14:textId="77777777" w:rsidR="00BC53E7" w:rsidRDefault="00BC53E7" w:rsidP="00BC53E7">
      <w:pPr>
        <w:rPr>
          <w:rFonts w:ascii="Calibri" w:hAnsi="Calibri" w:cs="Book Antiqua"/>
        </w:rPr>
      </w:pPr>
    </w:p>
    <w:p w14:paraId="4F721928" w14:textId="77777777" w:rsidR="00BC53E7" w:rsidRDefault="00BC53E7" w:rsidP="00BC53E7">
      <w:pPr>
        <w:rPr>
          <w:rFonts w:ascii="Calibri" w:hAnsi="Calibri" w:cs="Book Antiqua"/>
        </w:rPr>
      </w:pPr>
    </w:p>
    <w:p w14:paraId="673BF469" w14:textId="77777777" w:rsidR="00BC53E7" w:rsidRDefault="00BC53E7" w:rsidP="00BC53E7">
      <w:pPr>
        <w:rPr>
          <w:rFonts w:ascii="Calibri" w:hAnsi="Calibri" w:cs="Book Antiqua"/>
        </w:rPr>
      </w:pPr>
    </w:p>
    <w:p w14:paraId="021C5B08" w14:textId="17EF80F1" w:rsidR="00BC53E7" w:rsidRDefault="00BC53E7" w:rsidP="00BC53E7">
      <w:pPr>
        <w:rPr>
          <w:rFonts w:ascii="Calibri" w:hAnsi="Calibri" w:cs="Book Antiqua"/>
        </w:rPr>
      </w:pPr>
    </w:p>
    <w:p w14:paraId="14DCF130" w14:textId="2E52CA80" w:rsidR="00BC53E7" w:rsidRDefault="00BC53E7" w:rsidP="00BC53E7">
      <w:pPr>
        <w:rPr>
          <w:rFonts w:ascii="Calibri" w:hAnsi="Calibri" w:cs="Book Antiqua"/>
        </w:rPr>
      </w:pPr>
    </w:p>
    <w:p w14:paraId="7B1D8984" w14:textId="77777777" w:rsidR="00BC53E7" w:rsidRDefault="00BC53E7" w:rsidP="00BC53E7">
      <w:pPr>
        <w:rPr>
          <w:rFonts w:ascii="Calibri" w:hAnsi="Calibri" w:cs="Book Antiqua"/>
        </w:rPr>
      </w:pPr>
    </w:p>
    <w:p w14:paraId="37317DF2" w14:textId="77777777" w:rsidR="00BC53E7" w:rsidRDefault="00BC53E7" w:rsidP="00BC53E7">
      <w:pPr>
        <w:rPr>
          <w:rFonts w:ascii="Calibri" w:hAnsi="Calibri" w:cs="Book Antiqua"/>
        </w:rPr>
      </w:pPr>
    </w:p>
    <w:p w14:paraId="00B98376" w14:textId="77777777" w:rsidR="00BC53E7" w:rsidRDefault="00BC53E7" w:rsidP="00BC53E7">
      <w:pPr>
        <w:rPr>
          <w:rFonts w:ascii="Calibri" w:hAnsi="Calibri" w:cs="Book Antiqua"/>
        </w:rPr>
      </w:pPr>
    </w:p>
    <w:p w14:paraId="745B2133" w14:textId="77777777" w:rsidR="0068521F" w:rsidRDefault="0068521F" w:rsidP="00BC53E7">
      <w:pPr>
        <w:rPr>
          <w:rFonts w:ascii="Calibri" w:hAnsi="Calibri" w:cs="Book Antiqua"/>
        </w:rPr>
      </w:pPr>
    </w:p>
    <w:p w14:paraId="3FF96200" w14:textId="77777777" w:rsidR="0068521F" w:rsidRDefault="0068521F" w:rsidP="00BC53E7">
      <w:pPr>
        <w:rPr>
          <w:rFonts w:ascii="Calibri" w:hAnsi="Calibri" w:cs="Book Antiqua"/>
        </w:rPr>
      </w:pPr>
    </w:p>
    <w:p w14:paraId="6A626BA1" w14:textId="77777777" w:rsidR="00BC53E7" w:rsidRDefault="00BC53E7" w:rsidP="00BC53E7">
      <w:pPr>
        <w:rPr>
          <w:rFonts w:ascii="Calibri" w:hAnsi="Calibri" w:cs="Book Antiqua"/>
        </w:rPr>
      </w:pPr>
    </w:p>
    <w:p w14:paraId="7E8B9E88" w14:textId="77777777" w:rsidR="008F5F72" w:rsidRDefault="008F5F72" w:rsidP="00BC53E7">
      <w:pPr>
        <w:rPr>
          <w:rFonts w:ascii="Calibri" w:hAnsi="Calibri" w:cs="Book Antiqua"/>
        </w:rPr>
      </w:pPr>
    </w:p>
    <w:tbl>
      <w:tblPr>
        <w:tblpPr w:leftFromText="141" w:rightFromText="141" w:bottomFromText="160" w:vertAnchor="text" w:horzAnchor="margin" w:tblpXSpec="center" w:tblpY="22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C53E7" w14:paraId="69EC7BED"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CC7E6F6"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7BF465A6" w14:textId="5CB913A5"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DG-9</w:t>
            </w:r>
          </w:p>
        </w:tc>
      </w:tr>
      <w:tr w:rsidR="00BC53E7" w14:paraId="780BD2A1"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05B1F38"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32C9854E" w14:textId="397320FF" w:rsidR="00BC53E7" w:rsidRDefault="00B85F09">
            <w:pPr>
              <w:spacing w:line="256" w:lineRule="auto"/>
              <w:rPr>
                <w:rFonts w:ascii="Calibri" w:hAnsi="Calibri" w:cs="Book Antiqua"/>
                <w:i/>
                <w:kern w:val="2"/>
                <w14:ligatures w14:val="standardContextual"/>
              </w:rPr>
            </w:pPr>
            <w:r>
              <w:rPr>
                <w:rFonts w:ascii="Calibri" w:hAnsi="Calibri" w:cs="Book Antiqua"/>
                <w:i/>
              </w:rPr>
              <w:t>Ingresar orden de compra del cliente</w:t>
            </w:r>
          </w:p>
        </w:tc>
      </w:tr>
      <w:tr w:rsidR="00BC53E7" w14:paraId="3BBEF470"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89C6DC2" w14:textId="77777777" w:rsidR="00BC53E7" w:rsidRDefault="00BC53E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242BB4AC" w14:textId="77777777" w:rsidR="00BC53E7" w:rsidRDefault="00BC53E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RF-2, RF-8, RF-14</w:t>
            </w:r>
          </w:p>
        </w:tc>
      </w:tr>
      <w:tr w:rsidR="00BC53E7" w14:paraId="757FBE3B"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7B4513E"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4B9D8839" w14:textId="77777777" w:rsidR="00BC53E7" w:rsidRDefault="00BC53E7">
            <w:pPr>
              <w:spacing w:line="256" w:lineRule="auto"/>
              <w:rPr>
                <w:kern w:val="2"/>
                <w14:ligatures w14:val="standardContextual"/>
              </w:rPr>
            </w:pPr>
            <w:r>
              <w:rPr>
                <w:kern w:val="2"/>
                <w14:ligatures w14:val="standardContextual"/>
              </w:rPr>
              <w:t>CU-9, CU-8</w:t>
            </w:r>
          </w:p>
        </w:tc>
      </w:tr>
      <w:tr w:rsidR="00BC53E7" w14:paraId="2AF0A37A"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40B1E13C"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031A81C2" w14:textId="71253C6F"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ES-9.</w:t>
            </w:r>
            <w:r w:rsidR="00B85F09">
              <w:rPr>
                <w:rFonts w:ascii="Calibri" w:hAnsi="Calibri" w:cs="Book Antiqua"/>
                <w:i/>
                <w:kern w:val="2"/>
                <w14:ligatures w14:val="standardContextual"/>
              </w:rPr>
              <w:t>1</w:t>
            </w:r>
          </w:p>
        </w:tc>
      </w:tr>
    </w:tbl>
    <w:p w14:paraId="6CBC5B68" w14:textId="77777777" w:rsidR="00BC53E7" w:rsidRDefault="00BC53E7" w:rsidP="00BC53E7">
      <w:pPr>
        <w:rPr>
          <w:rFonts w:ascii="Calibri" w:hAnsi="Calibri" w:cs="Book Antiqua"/>
        </w:rPr>
      </w:pPr>
    </w:p>
    <w:p w14:paraId="5B18085E" w14:textId="7A8CD796" w:rsidR="0068521F" w:rsidRDefault="0068521F" w:rsidP="00BC53E7">
      <w:pPr>
        <w:rPr>
          <w:rFonts w:ascii="Calibri" w:hAnsi="Calibri" w:cs="Book Antiqua"/>
        </w:rPr>
      </w:pPr>
    </w:p>
    <w:p w14:paraId="2EA93D2E" w14:textId="77777777" w:rsidR="0068521F" w:rsidRDefault="0068521F" w:rsidP="00BC53E7">
      <w:pPr>
        <w:rPr>
          <w:rFonts w:ascii="Calibri" w:hAnsi="Calibri" w:cs="Book Antiqua"/>
        </w:rPr>
      </w:pPr>
    </w:p>
    <w:p w14:paraId="110B9EB1" w14:textId="2FD7A16A" w:rsidR="00BC53E7" w:rsidRDefault="00BC53E7" w:rsidP="00BC53E7">
      <w:pPr>
        <w:rPr>
          <w:rFonts w:ascii="Calibri" w:hAnsi="Calibri" w:cs="Book Antiqua"/>
        </w:rPr>
      </w:pPr>
    </w:p>
    <w:p w14:paraId="05D3B429" w14:textId="77777777" w:rsidR="00BC53E7" w:rsidRDefault="00BC53E7" w:rsidP="00BC53E7">
      <w:pPr>
        <w:rPr>
          <w:rFonts w:ascii="Calibri" w:hAnsi="Calibri" w:cs="Book Antiqua"/>
        </w:rPr>
      </w:pPr>
    </w:p>
    <w:p w14:paraId="25B343CA" w14:textId="00277C90" w:rsidR="00BC53E7" w:rsidRDefault="00BC53E7" w:rsidP="00BC53E7">
      <w:pPr>
        <w:rPr>
          <w:rFonts w:ascii="Calibri" w:hAnsi="Calibri" w:cs="Book Antiqua"/>
        </w:rPr>
      </w:pPr>
    </w:p>
    <w:p w14:paraId="693C6D61" w14:textId="042C05F5" w:rsidR="00BC53E7" w:rsidRDefault="00B85F09" w:rsidP="00BC53E7">
      <w:pPr>
        <w:rPr>
          <w:rFonts w:ascii="Calibri" w:hAnsi="Calibri" w:cs="Book Antiqua"/>
        </w:rPr>
      </w:pPr>
      <w:r>
        <w:rPr>
          <w:rFonts w:ascii="Calibri" w:hAnsi="Calibri" w:cs="Book Antiqua"/>
          <w:noProof/>
        </w:rPr>
        <w:drawing>
          <wp:anchor distT="0" distB="0" distL="114300" distR="114300" simplePos="0" relativeHeight="251743232" behindDoc="0" locked="0" layoutInCell="1" allowOverlap="1" wp14:anchorId="00AD4AD2" wp14:editId="5B8E40AC">
            <wp:simplePos x="0" y="0"/>
            <wp:positionH relativeFrom="margin">
              <wp:posOffset>556260</wp:posOffset>
            </wp:positionH>
            <wp:positionV relativeFrom="paragraph">
              <wp:posOffset>93980</wp:posOffset>
            </wp:positionV>
            <wp:extent cx="5044588" cy="3219450"/>
            <wp:effectExtent l="0" t="0" r="3810" b="0"/>
            <wp:wrapNone/>
            <wp:docPr id="2125553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1352" t="7091" r="1903" b="1832"/>
                    <a:stretch/>
                  </pic:blipFill>
                  <pic:spPr bwMode="auto">
                    <a:xfrm>
                      <a:off x="0" y="0"/>
                      <a:ext cx="5044588" cy="3219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3D09A4" w14:textId="4B2922E2" w:rsidR="00BC53E7" w:rsidRDefault="00BC53E7" w:rsidP="00BC53E7">
      <w:pPr>
        <w:rPr>
          <w:rFonts w:ascii="Calibri" w:hAnsi="Calibri" w:cs="Book Antiqua"/>
        </w:rPr>
      </w:pPr>
    </w:p>
    <w:p w14:paraId="16A7A588" w14:textId="05627EA5" w:rsidR="00BC53E7" w:rsidRDefault="00BC53E7" w:rsidP="00BC53E7">
      <w:pPr>
        <w:rPr>
          <w:rFonts w:ascii="Calibri" w:hAnsi="Calibri" w:cs="Book Antiqua"/>
        </w:rPr>
      </w:pPr>
    </w:p>
    <w:p w14:paraId="38861ACA" w14:textId="51D2A5A7" w:rsidR="00BC53E7" w:rsidRDefault="00BC53E7" w:rsidP="00BC53E7">
      <w:pPr>
        <w:rPr>
          <w:rFonts w:ascii="Calibri" w:hAnsi="Calibri" w:cs="Book Antiqua"/>
        </w:rPr>
      </w:pPr>
    </w:p>
    <w:p w14:paraId="0BBE7CB2" w14:textId="6AEC662D" w:rsidR="00BC53E7" w:rsidRDefault="00BC53E7" w:rsidP="00BC53E7">
      <w:pPr>
        <w:rPr>
          <w:rFonts w:ascii="Calibri" w:hAnsi="Calibri" w:cs="Book Antiqua"/>
        </w:rPr>
      </w:pPr>
    </w:p>
    <w:p w14:paraId="25C26CD1" w14:textId="5016195F" w:rsidR="00BC53E7" w:rsidRDefault="00BC53E7" w:rsidP="00BC53E7">
      <w:pPr>
        <w:rPr>
          <w:rFonts w:ascii="Calibri" w:hAnsi="Calibri" w:cs="Book Antiqua"/>
        </w:rPr>
      </w:pPr>
    </w:p>
    <w:p w14:paraId="2ED55196" w14:textId="18724EB5" w:rsidR="00BC53E7" w:rsidRDefault="00BC53E7" w:rsidP="00BC53E7">
      <w:pPr>
        <w:rPr>
          <w:rFonts w:ascii="Calibri" w:hAnsi="Calibri" w:cs="Book Antiqua"/>
        </w:rPr>
      </w:pPr>
    </w:p>
    <w:p w14:paraId="48A7C228" w14:textId="00BB1871" w:rsidR="00BC53E7" w:rsidRDefault="00BC53E7" w:rsidP="00BC53E7">
      <w:pPr>
        <w:rPr>
          <w:rFonts w:ascii="Calibri" w:hAnsi="Calibri" w:cs="Book Antiqua"/>
        </w:rPr>
      </w:pPr>
    </w:p>
    <w:p w14:paraId="66D04A20" w14:textId="02191ADD" w:rsidR="00BC53E7" w:rsidRDefault="00BC53E7" w:rsidP="00BC53E7">
      <w:pPr>
        <w:rPr>
          <w:rFonts w:ascii="Calibri" w:hAnsi="Calibri" w:cs="Book Antiqua"/>
        </w:rPr>
      </w:pPr>
    </w:p>
    <w:p w14:paraId="5FB8A668" w14:textId="77777777" w:rsidR="00BC53E7" w:rsidRDefault="00BC53E7" w:rsidP="00BC53E7">
      <w:pPr>
        <w:rPr>
          <w:rFonts w:ascii="Calibri" w:hAnsi="Calibri" w:cs="Book Antiqua"/>
        </w:rPr>
      </w:pPr>
    </w:p>
    <w:p w14:paraId="49D4DC7E" w14:textId="77777777" w:rsidR="00BC53E7" w:rsidRDefault="00BC53E7" w:rsidP="00BC53E7">
      <w:pPr>
        <w:rPr>
          <w:rFonts w:ascii="Calibri" w:hAnsi="Calibri" w:cs="Book Antiqua"/>
        </w:rPr>
      </w:pPr>
    </w:p>
    <w:p w14:paraId="061B9928" w14:textId="77777777" w:rsidR="00BC53E7" w:rsidRDefault="00BC53E7" w:rsidP="00BC53E7">
      <w:pPr>
        <w:rPr>
          <w:rFonts w:ascii="Calibri" w:hAnsi="Calibri" w:cs="Book Antiqua"/>
        </w:rPr>
      </w:pPr>
    </w:p>
    <w:p w14:paraId="6BCF3CAA" w14:textId="060C6F9A" w:rsidR="00BC53E7" w:rsidRDefault="00BC53E7" w:rsidP="00BC53E7">
      <w:pPr>
        <w:rPr>
          <w:rFonts w:ascii="Calibri" w:hAnsi="Calibri" w:cs="Book Antiqua"/>
        </w:rPr>
      </w:pPr>
    </w:p>
    <w:p w14:paraId="08573B40" w14:textId="42C74F40" w:rsidR="00BC53E7" w:rsidRDefault="00BC53E7" w:rsidP="00BC53E7">
      <w:pPr>
        <w:rPr>
          <w:rFonts w:ascii="Calibri" w:hAnsi="Calibri" w:cs="Book Antiqua"/>
        </w:rPr>
      </w:pPr>
    </w:p>
    <w:p w14:paraId="1588B289" w14:textId="2815A78D" w:rsidR="00BC53E7" w:rsidRDefault="00BC53E7" w:rsidP="00BC53E7">
      <w:pPr>
        <w:rPr>
          <w:rFonts w:ascii="Calibri" w:hAnsi="Calibri" w:cs="Book Antiqua"/>
        </w:rPr>
      </w:pPr>
      <w:r>
        <w:rPr>
          <w:noProof/>
        </w:rPr>
        <mc:AlternateContent>
          <mc:Choice Requires="wps">
            <w:drawing>
              <wp:anchor distT="0" distB="0" distL="114300" distR="114300" simplePos="0" relativeHeight="251684864" behindDoc="0" locked="0" layoutInCell="1" allowOverlap="1" wp14:anchorId="60B9E9D7" wp14:editId="0C8D6984">
                <wp:simplePos x="0" y="0"/>
                <wp:positionH relativeFrom="column">
                  <wp:posOffset>1675130</wp:posOffset>
                </wp:positionH>
                <wp:positionV relativeFrom="paragraph">
                  <wp:posOffset>131445</wp:posOffset>
                </wp:positionV>
                <wp:extent cx="3029585" cy="318135"/>
                <wp:effectExtent l="0" t="0" r="18415" b="24765"/>
                <wp:wrapNone/>
                <wp:docPr id="243034166"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9585" cy="318135"/>
                        </a:xfrm>
                        <a:prstGeom prst="rect">
                          <a:avLst/>
                        </a:prstGeom>
                        <a:solidFill>
                          <a:srgbClr val="FFFFFF"/>
                        </a:solidFill>
                        <a:ln w="9525">
                          <a:solidFill>
                            <a:srgbClr val="FFFFFF"/>
                          </a:solidFill>
                          <a:miter lim="800000"/>
                          <a:headEnd/>
                          <a:tailEnd/>
                        </a:ln>
                      </wps:spPr>
                      <wps:txbx>
                        <w:txbxContent>
                          <w:p w14:paraId="08D81D0D" w14:textId="77777777" w:rsidR="00BC53E7" w:rsidRDefault="00BC53E7" w:rsidP="00BC53E7">
                            <w:pPr>
                              <w:jc w:val="center"/>
                              <w:rPr>
                                <w:b/>
                                <w:bCs/>
                                <w:i/>
                                <w:iCs/>
                                <w:sz w:val="28"/>
                                <w:szCs w:val="28"/>
                                <w:lang w:val="es-MX"/>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B9E9D7" id="_x0000_t202" coordsize="21600,21600" o:spt="202" path="m,l,21600r21600,l21600,xe">
                <v:stroke joinstyle="miter"/>
                <v:path gradientshapeok="t" o:connecttype="rect"/>
              </v:shapetype>
              <v:shape id="Cuadro de texto 7" o:spid="_x0000_s1026" type="#_x0000_t202" style="position:absolute;margin-left:131.9pt;margin-top:10.35pt;width:238.55pt;height:2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" strokecolor="white">
                <v:textbox>
                  <w:txbxContent>
                    <w:p w14:paraId="08D81D0D" w14:textId="77777777" w:rsidR="00BC53E7" w:rsidRDefault="00BC53E7" w:rsidP="00BC53E7">
                      <w:pPr>
                        <w:jc w:val="center"/>
                        <w:rPr>
                          <w:b/>
                          <w:bCs/>
                          <w:i/>
                          <w:iCs/>
                          <w:sz w:val="28"/>
                          <w:szCs w:val="28"/>
                          <w:lang w:val="es-MX"/>
                        </w:rPr>
                      </w:pPr>
                    </w:p>
                  </w:txbxContent>
                </v:textbox>
              </v:shape>
            </w:pict>
          </mc:Fallback>
        </mc:AlternateContent>
      </w:r>
    </w:p>
    <w:p w14:paraId="3835F2A9" w14:textId="77777777" w:rsidR="00BC53E7" w:rsidRDefault="00BC53E7" w:rsidP="00BC53E7">
      <w:pPr>
        <w:rPr>
          <w:rFonts w:ascii="Calibri" w:hAnsi="Calibri" w:cs="Book Antiqua"/>
        </w:rPr>
      </w:pPr>
    </w:p>
    <w:p w14:paraId="08AAFC6A" w14:textId="77777777" w:rsidR="00BC53E7" w:rsidRDefault="00BC53E7" w:rsidP="00BC53E7">
      <w:pPr>
        <w:rPr>
          <w:rFonts w:ascii="Calibri" w:hAnsi="Calibri" w:cs="Book Antiqua"/>
        </w:rPr>
      </w:pPr>
    </w:p>
    <w:p w14:paraId="5096F70C" w14:textId="4AB945C8" w:rsidR="00BC53E7" w:rsidRDefault="00BC53E7" w:rsidP="00BC53E7">
      <w:pPr>
        <w:rPr>
          <w:rFonts w:ascii="Calibri" w:hAnsi="Calibri" w:cs="Book Antiqua"/>
        </w:rPr>
      </w:pPr>
    </w:p>
    <w:tbl>
      <w:tblPr>
        <w:tblpPr w:leftFromText="141" w:rightFromText="141" w:bottomFromText="160" w:vertAnchor="text" w:horzAnchor="margin" w:tblpXSpec="center" w:tblpY="3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C53E7" w14:paraId="0331A58A"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4A9055CF"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1E38C6DC"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DG-10</w:t>
            </w:r>
          </w:p>
        </w:tc>
      </w:tr>
      <w:tr w:rsidR="00BC53E7" w14:paraId="7359C271"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2A85AC7"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2FAF4E40" w14:textId="77777777" w:rsidR="00BC53E7" w:rsidRDefault="00BC53E7">
            <w:pPr>
              <w:spacing w:line="256" w:lineRule="auto"/>
              <w:rPr>
                <w:rFonts w:ascii="Calibri" w:hAnsi="Calibri" w:cs="Calibri"/>
                <w:i/>
                <w:kern w:val="2"/>
                <w14:ligatures w14:val="standardContextual"/>
              </w:rPr>
            </w:pPr>
            <w:r>
              <w:rPr>
                <w:rFonts w:ascii="Calibri" w:hAnsi="Calibri" w:cs="Calibri"/>
                <w:i/>
                <w:kern w:val="2"/>
                <w14:ligatures w14:val="standardContextual"/>
              </w:rPr>
              <w:t xml:space="preserve">Confirmación de eliminación de orden de compra </w:t>
            </w:r>
          </w:p>
        </w:tc>
      </w:tr>
      <w:tr w:rsidR="00BC53E7" w14:paraId="19F1AA7B"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585570B" w14:textId="77777777" w:rsidR="00BC53E7" w:rsidRDefault="00BC53E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776933B5" w14:textId="3E2D341F" w:rsidR="00BC53E7" w:rsidRDefault="00BC53E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RF-4, RF-12</w:t>
            </w:r>
          </w:p>
        </w:tc>
      </w:tr>
      <w:tr w:rsidR="00BC53E7" w14:paraId="31D373B3"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725F0BF"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3591B4D7" w14:textId="77777777" w:rsidR="00BC53E7" w:rsidRDefault="00BC53E7">
            <w:pPr>
              <w:spacing w:line="256" w:lineRule="auto"/>
              <w:rPr>
                <w:kern w:val="2"/>
                <w14:ligatures w14:val="standardContextual"/>
              </w:rPr>
            </w:pPr>
            <w:r>
              <w:rPr>
                <w:kern w:val="2"/>
                <w14:ligatures w14:val="standardContextual"/>
              </w:rPr>
              <w:t>CU-10</w:t>
            </w:r>
          </w:p>
        </w:tc>
      </w:tr>
      <w:tr w:rsidR="00BC53E7" w14:paraId="2EF8333F"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80A5A78"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603D6929" w14:textId="4CBDE0B2"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ES-10.2</w:t>
            </w:r>
          </w:p>
        </w:tc>
      </w:tr>
    </w:tbl>
    <w:p w14:paraId="02D2BA34" w14:textId="77777777" w:rsidR="00BC53E7" w:rsidRDefault="00BC53E7" w:rsidP="00BC53E7">
      <w:pPr>
        <w:rPr>
          <w:rFonts w:ascii="Calibri" w:hAnsi="Calibri" w:cs="Book Antiqua"/>
        </w:rPr>
      </w:pPr>
    </w:p>
    <w:p w14:paraId="693E06D9" w14:textId="77777777" w:rsidR="00BC53E7" w:rsidRDefault="00BC53E7" w:rsidP="00BC53E7">
      <w:pPr>
        <w:rPr>
          <w:rFonts w:ascii="Calibri" w:hAnsi="Calibri" w:cs="Book Antiqua"/>
        </w:rPr>
      </w:pPr>
    </w:p>
    <w:p w14:paraId="0B99A840" w14:textId="46606EB8" w:rsidR="00BC53E7" w:rsidRDefault="00BC53E7" w:rsidP="00BC53E7">
      <w:pPr>
        <w:rPr>
          <w:rFonts w:ascii="Calibri" w:hAnsi="Calibri" w:cs="Book Antiqua"/>
        </w:rPr>
      </w:pPr>
    </w:p>
    <w:p w14:paraId="20D85B92" w14:textId="77777777" w:rsidR="00BC53E7" w:rsidRDefault="00BC53E7" w:rsidP="00BC53E7">
      <w:pPr>
        <w:rPr>
          <w:rFonts w:ascii="Calibri" w:hAnsi="Calibri" w:cs="Book Antiqua"/>
        </w:rPr>
      </w:pPr>
    </w:p>
    <w:p w14:paraId="273DABFC" w14:textId="2A1DD2A1" w:rsidR="00BC53E7" w:rsidRDefault="00BC53E7" w:rsidP="00BC53E7">
      <w:pPr>
        <w:rPr>
          <w:rFonts w:ascii="Calibri" w:hAnsi="Calibri" w:cs="Book Antiqua"/>
        </w:rPr>
      </w:pPr>
    </w:p>
    <w:p w14:paraId="03FBA204" w14:textId="262227E9" w:rsidR="00BC53E7" w:rsidRDefault="00CD125F" w:rsidP="00BC53E7">
      <w:pPr>
        <w:rPr>
          <w:rFonts w:ascii="Calibri" w:hAnsi="Calibri" w:cs="Book Antiqua"/>
        </w:rPr>
      </w:pPr>
      <w:r>
        <w:rPr>
          <w:noProof/>
        </w:rPr>
        <w:drawing>
          <wp:anchor distT="0" distB="0" distL="114300" distR="114300" simplePos="0" relativeHeight="251744256" behindDoc="0" locked="0" layoutInCell="1" allowOverlap="1" wp14:anchorId="56276974" wp14:editId="0761DBA2">
            <wp:simplePos x="0" y="0"/>
            <wp:positionH relativeFrom="margin">
              <wp:align>center</wp:align>
            </wp:positionH>
            <wp:positionV relativeFrom="paragraph">
              <wp:posOffset>158750</wp:posOffset>
            </wp:positionV>
            <wp:extent cx="5038772" cy="3267075"/>
            <wp:effectExtent l="0" t="0" r="9525" b="0"/>
            <wp:wrapNone/>
            <wp:docPr id="598421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1957" name="Imagen 1"/>
                    <pic:cNvPicPr>
                      <a:picLocks noChangeAspect="1"/>
                    </pic:cNvPicPr>
                  </pic:nvPicPr>
                  <pic:blipFill rotWithShape="1">
                    <a:blip r:embed="rId36">
                      <a:extLst>
                        <a:ext uri="{28A0092B-C50C-407E-A947-70E740481C1C}">
                          <a14:useLocalDpi xmlns:a14="http://schemas.microsoft.com/office/drawing/2010/main" val="0"/>
                        </a:ext>
                      </a:extLst>
                    </a:blip>
                    <a:srcRect l="2024" t="7285" r="1484" b="1199"/>
                    <a:stretch/>
                  </pic:blipFill>
                  <pic:spPr bwMode="auto">
                    <a:xfrm>
                      <a:off x="0" y="0"/>
                      <a:ext cx="5038772"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832128" w14:textId="1628D05A" w:rsidR="00BC53E7" w:rsidRDefault="00BC53E7" w:rsidP="00BC53E7">
      <w:pPr>
        <w:rPr>
          <w:rFonts w:ascii="Calibri" w:hAnsi="Calibri" w:cs="Book Antiqua"/>
        </w:rPr>
      </w:pPr>
    </w:p>
    <w:p w14:paraId="2C9BF418" w14:textId="7B53E0D8" w:rsidR="00BC53E7" w:rsidRDefault="00BC53E7" w:rsidP="00BC53E7">
      <w:pPr>
        <w:rPr>
          <w:rFonts w:ascii="Calibri" w:hAnsi="Calibri" w:cs="Book Antiqua"/>
        </w:rPr>
      </w:pPr>
    </w:p>
    <w:p w14:paraId="75EFFA28" w14:textId="77777777" w:rsidR="00BC53E7" w:rsidRDefault="00BC53E7" w:rsidP="00BC53E7">
      <w:pPr>
        <w:rPr>
          <w:rFonts w:ascii="Calibri" w:hAnsi="Calibri" w:cs="Book Antiqua"/>
        </w:rPr>
      </w:pPr>
    </w:p>
    <w:p w14:paraId="125CCEA4" w14:textId="77777777" w:rsidR="00BC53E7" w:rsidRDefault="00BC53E7" w:rsidP="00BC53E7">
      <w:pPr>
        <w:rPr>
          <w:rFonts w:ascii="Calibri" w:hAnsi="Calibri" w:cs="Book Antiqua"/>
        </w:rPr>
      </w:pPr>
    </w:p>
    <w:p w14:paraId="0D7011AB" w14:textId="77777777" w:rsidR="00BC53E7" w:rsidRDefault="00BC53E7" w:rsidP="00BC53E7">
      <w:pPr>
        <w:rPr>
          <w:rFonts w:ascii="Calibri" w:hAnsi="Calibri" w:cs="Book Antiqua"/>
        </w:rPr>
      </w:pPr>
    </w:p>
    <w:p w14:paraId="1F62876B" w14:textId="77777777" w:rsidR="00BC53E7" w:rsidRDefault="00BC53E7" w:rsidP="00BC53E7">
      <w:pPr>
        <w:rPr>
          <w:rFonts w:ascii="Calibri" w:hAnsi="Calibri" w:cs="Book Antiqua"/>
        </w:rPr>
      </w:pPr>
    </w:p>
    <w:p w14:paraId="21F1D37D" w14:textId="77777777" w:rsidR="00BC53E7" w:rsidRDefault="00BC53E7" w:rsidP="00BC53E7">
      <w:pPr>
        <w:rPr>
          <w:rFonts w:ascii="Calibri" w:hAnsi="Calibri" w:cs="Book Antiqua"/>
        </w:rPr>
      </w:pPr>
    </w:p>
    <w:p w14:paraId="554B1E0D" w14:textId="77777777" w:rsidR="00BC53E7" w:rsidRDefault="00BC53E7" w:rsidP="00BC53E7">
      <w:pPr>
        <w:rPr>
          <w:rFonts w:ascii="Calibri" w:hAnsi="Calibri" w:cs="Book Antiqua"/>
        </w:rPr>
      </w:pPr>
    </w:p>
    <w:p w14:paraId="3DCCC90A" w14:textId="77777777" w:rsidR="00BC53E7" w:rsidRDefault="00BC53E7" w:rsidP="00BC53E7">
      <w:pPr>
        <w:rPr>
          <w:rFonts w:ascii="Calibri" w:hAnsi="Calibri" w:cs="Book Antiqua"/>
        </w:rPr>
      </w:pPr>
    </w:p>
    <w:p w14:paraId="7449692F" w14:textId="6787FEF6" w:rsidR="00BC53E7" w:rsidRDefault="00BC53E7" w:rsidP="00BC53E7">
      <w:pPr>
        <w:rPr>
          <w:rFonts w:ascii="Calibri" w:hAnsi="Calibri" w:cs="Book Antiqua"/>
        </w:rPr>
      </w:pPr>
    </w:p>
    <w:p w14:paraId="3F552723" w14:textId="77777777" w:rsidR="00BC53E7" w:rsidRDefault="00BC53E7" w:rsidP="00BC53E7">
      <w:pPr>
        <w:rPr>
          <w:rFonts w:ascii="Calibri" w:hAnsi="Calibri" w:cs="Book Antiqua"/>
        </w:rPr>
      </w:pPr>
    </w:p>
    <w:p w14:paraId="40CB3551" w14:textId="1A6915F1" w:rsidR="00BC53E7" w:rsidRDefault="00BC53E7" w:rsidP="00BC53E7">
      <w:pPr>
        <w:rPr>
          <w:rFonts w:ascii="Calibri" w:hAnsi="Calibri" w:cs="Book Antiqua"/>
        </w:rPr>
      </w:pPr>
    </w:p>
    <w:p w14:paraId="4EC948D4" w14:textId="77777777" w:rsidR="00BC53E7" w:rsidRDefault="00BC53E7" w:rsidP="00BC53E7">
      <w:pPr>
        <w:rPr>
          <w:rFonts w:ascii="Calibri" w:hAnsi="Calibri" w:cs="Book Antiqua"/>
        </w:rPr>
      </w:pPr>
    </w:p>
    <w:p w14:paraId="1AFBD625" w14:textId="77777777" w:rsidR="00BC53E7" w:rsidRDefault="00BC53E7" w:rsidP="00BC53E7">
      <w:pPr>
        <w:rPr>
          <w:rFonts w:ascii="Calibri" w:hAnsi="Calibri" w:cs="Book Antiqua"/>
        </w:rPr>
      </w:pPr>
    </w:p>
    <w:p w14:paraId="4A52F6D9" w14:textId="329C2020" w:rsidR="00BC53E7" w:rsidRDefault="00BC53E7" w:rsidP="00BC53E7">
      <w:pPr>
        <w:rPr>
          <w:rFonts w:ascii="Calibri" w:hAnsi="Calibri" w:cs="Book Antiqua"/>
        </w:rPr>
      </w:pPr>
    </w:p>
    <w:p w14:paraId="5EF06697" w14:textId="77777777" w:rsidR="00BC53E7" w:rsidRDefault="00BC53E7" w:rsidP="00BC53E7">
      <w:pPr>
        <w:rPr>
          <w:rFonts w:ascii="Calibri" w:hAnsi="Calibri" w:cs="Book Antiqua"/>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C53E7" w14:paraId="51BB279E"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479CA8EA"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6008EEB9" w14:textId="046889BC"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DG-11</w:t>
            </w:r>
          </w:p>
        </w:tc>
      </w:tr>
      <w:tr w:rsidR="00BC53E7" w14:paraId="54699B90"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3EBAE45"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538946AF" w14:textId="4E0C6AC4"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El cliente inicia sesión en el sistema web utilizando sus credenciales válidas</w:t>
            </w:r>
          </w:p>
        </w:tc>
      </w:tr>
      <w:tr w:rsidR="00BC53E7" w:rsidRPr="000C22C9" w14:paraId="0ABEE997"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281C40B" w14:textId="77777777" w:rsidR="00BC53E7" w:rsidRDefault="00BC53E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774AC6F0" w14:textId="5D28F5C9" w:rsidR="00BC53E7" w:rsidRDefault="00BC53E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RF-2, RF-4, RF-5, RF-12, RF-19, RF-30, RF-40</w:t>
            </w:r>
          </w:p>
        </w:tc>
      </w:tr>
      <w:tr w:rsidR="00BC53E7" w14:paraId="1781CBCD"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913F7D5"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6E178623" w14:textId="3979ACDF"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CU-11</w:t>
            </w:r>
          </w:p>
        </w:tc>
      </w:tr>
      <w:tr w:rsidR="00BC53E7" w14:paraId="53036475"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9743E47"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2B861C96" w14:textId="14A88BAB"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ES-11.1</w:t>
            </w:r>
          </w:p>
        </w:tc>
      </w:tr>
    </w:tbl>
    <w:p w14:paraId="4431BEA9" w14:textId="77777777" w:rsidR="00BC53E7" w:rsidRDefault="00BC53E7" w:rsidP="00BC53E7">
      <w:pPr>
        <w:rPr>
          <w:rFonts w:ascii="Calibri" w:hAnsi="Calibri" w:cs="Book Antiqua"/>
        </w:rPr>
      </w:pPr>
    </w:p>
    <w:p w14:paraId="436C3149" w14:textId="21F0C1D8" w:rsidR="00BC53E7" w:rsidRDefault="00BC53E7" w:rsidP="00BC53E7">
      <w:pPr>
        <w:rPr>
          <w:rFonts w:ascii="Calibri" w:hAnsi="Calibri" w:cs="Book Antiqua"/>
        </w:rPr>
      </w:pPr>
    </w:p>
    <w:p w14:paraId="28AB99D5" w14:textId="3FC6910C" w:rsidR="00BC53E7" w:rsidRDefault="00BC53E7" w:rsidP="00BC53E7">
      <w:pPr>
        <w:rPr>
          <w:rFonts w:ascii="Calibri" w:hAnsi="Calibri" w:cs="Book Antiqua"/>
        </w:rPr>
      </w:pPr>
    </w:p>
    <w:p w14:paraId="5A3951D3" w14:textId="77777777" w:rsidR="00BC53E7" w:rsidRDefault="00BC53E7" w:rsidP="00BC53E7">
      <w:pPr>
        <w:rPr>
          <w:rFonts w:ascii="Calibri" w:hAnsi="Calibri" w:cs="Book Antiqua"/>
        </w:rPr>
      </w:pPr>
    </w:p>
    <w:p w14:paraId="6404F680" w14:textId="3FA08348" w:rsidR="00BC53E7" w:rsidRDefault="00BC53E7" w:rsidP="00BC53E7">
      <w:pPr>
        <w:rPr>
          <w:rFonts w:ascii="Calibri" w:hAnsi="Calibri" w:cs="Book Antiqua"/>
        </w:rPr>
      </w:pPr>
    </w:p>
    <w:p w14:paraId="2D716717" w14:textId="53F1F1F1" w:rsidR="00BC53E7" w:rsidRDefault="00BC53E7" w:rsidP="00BC53E7">
      <w:pPr>
        <w:rPr>
          <w:rFonts w:ascii="Calibri" w:hAnsi="Calibri" w:cs="Book Antiqua"/>
        </w:rPr>
      </w:pPr>
    </w:p>
    <w:p w14:paraId="728CA7FB" w14:textId="5ADE525D" w:rsidR="00BC53E7" w:rsidRDefault="00BC53E7" w:rsidP="00BC53E7">
      <w:pPr>
        <w:rPr>
          <w:rFonts w:ascii="Calibri" w:hAnsi="Calibri" w:cs="Book Antiqua"/>
        </w:rPr>
      </w:pPr>
    </w:p>
    <w:p w14:paraId="19154517" w14:textId="1E0AA345" w:rsidR="00BC53E7" w:rsidRDefault="00132789" w:rsidP="00BC53E7">
      <w:pPr>
        <w:rPr>
          <w:rFonts w:ascii="Calibri" w:hAnsi="Calibri" w:cs="Book Antiqua"/>
        </w:rPr>
      </w:pPr>
      <w:r w:rsidRPr="00132789">
        <w:rPr>
          <w:rFonts w:ascii="Calibri" w:hAnsi="Calibri" w:cs="Book Antiqua"/>
          <w:noProof/>
        </w:rPr>
        <w:drawing>
          <wp:anchor distT="0" distB="0" distL="114300" distR="114300" simplePos="0" relativeHeight="251729920" behindDoc="0" locked="0" layoutInCell="1" allowOverlap="1" wp14:anchorId="59D43226" wp14:editId="0172D616">
            <wp:simplePos x="0" y="0"/>
            <wp:positionH relativeFrom="margin">
              <wp:posOffset>908685</wp:posOffset>
            </wp:positionH>
            <wp:positionV relativeFrom="paragraph">
              <wp:posOffset>10795</wp:posOffset>
            </wp:positionV>
            <wp:extent cx="4311041" cy="3200400"/>
            <wp:effectExtent l="0" t="0" r="0" b="0"/>
            <wp:wrapNone/>
            <wp:docPr id="131800611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6119" name="Imagen 1" descr="Escala de tiemp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4311041" cy="3200400"/>
                    </a:xfrm>
                    <a:prstGeom prst="rect">
                      <a:avLst/>
                    </a:prstGeom>
                  </pic:spPr>
                </pic:pic>
              </a:graphicData>
            </a:graphic>
            <wp14:sizeRelH relativeFrom="page">
              <wp14:pctWidth>0</wp14:pctWidth>
            </wp14:sizeRelH>
            <wp14:sizeRelV relativeFrom="page">
              <wp14:pctHeight>0</wp14:pctHeight>
            </wp14:sizeRelV>
          </wp:anchor>
        </w:drawing>
      </w:r>
    </w:p>
    <w:p w14:paraId="60085566" w14:textId="38B4061E" w:rsidR="00BC53E7" w:rsidRDefault="00BC53E7" w:rsidP="00BC53E7">
      <w:pPr>
        <w:rPr>
          <w:rFonts w:ascii="Calibri" w:hAnsi="Calibri" w:cs="Book Antiqua"/>
        </w:rPr>
      </w:pPr>
    </w:p>
    <w:p w14:paraId="3AC12649" w14:textId="2EB7F5B3" w:rsidR="00BC53E7" w:rsidRDefault="00BC53E7" w:rsidP="00BC53E7">
      <w:pPr>
        <w:rPr>
          <w:rFonts w:ascii="Calibri" w:hAnsi="Calibri" w:cs="Book Antiqua"/>
        </w:rPr>
      </w:pPr>
    </w:p>
    <w:p w14:paraId="1EE69E81" w14:textId="6BAA1384" w:rsidR="00BC53E7" w:rsidRDefault="00BC53E7" w:rsidP="00BC53E7">
      <w:pPr>
        <w:rPr>
          <w:rFonts w:ascii="Calibri" w:hAnsi="Calibri" w:cs="Book Antiqua"/>
        </w:rPr>
      </w:pPr>
    </w:p>
    <w:p w14:paraId="105B887E" w14:textId="77777777" w:rsidR="00BC53E7" w:rsidRDefault="00BC53E7" w:rsidP="00BC53E7">
      <w:pPr>
        <w:rPr>
          <w:rFonts w:ascii="Calibri" w:hAnsi="Calibri" w:cs="Book Antiqua"/>
        </w:rPr>
      </w:pPr>
    </w:p>
    <w:p w14:paraId="22900425" w14:textId="77777777" w:rsidR="00BC53E7" w:rsidRDefault="00BC53E7" w:rsidP="00BC53E7">
      <w:pPr>
        <w:rPr>
          <w:rFonts w:ascii="Calibri" w:hAnsi="Calibri" w:cs="Book Antiqua"/>
        </w:rPr>
      </w:pPr>
    </w:p>
    <w:p w14:paraId="09FBC607" w14:textId="77777777" w:rsidR="00BC53E7" w:rsidRDefault="00BC53E7" w:rsidP="00BC53E7">
      <w:pPr>
        <w:rPr>
          <w:rFonts w:ascii="Calibri" w:hAnsi="Calibri" w:cs="Book Antiqua"/>
        </w:rPr>
      </w:pPr>
    </w:p>
    <w:p w14:paraId="1AE8B211" w14:textId="6D0DE0B8" w:rsidR="00BC53E7" w:rsidRDefault="00BC53E7" w:rsidP="00BC53E7">
      <w:pPr>
        <w:rPr>
          <w:rFonts w:ascii="Calibri" w:hAnsi="Calibri" w:cs="Book Antiqua"/>
        </w:rPr>
      </w:pPr>
    </w:p>
    <w:p w14:paraId="6C040081" w14:textId="1CEF5B6A" w:rsidR="00BC53E7" w:rsidRDefault="00BC53E7" w:rsidP="00BC53E7">
      <w:pPr>
        <w:rPr>
          <w:rFonts w:ascii="Calibri" w:hAnsi="Calibri" w:cs="Book Antiqua"/>
        </w:rPr>
      </w:pPr>
    </w:p>
    <w:p w14:paraId="709435E5" w14:textId="77777777" w:rsidR="00BC53E7" w:rsidRDefault="00BC53E7" w:rsidP="00BC53E7">
      <w:pPr>
        <w:rPr>
          <w:rFonts w:ascii="Calibri" w:hAnsi="Calibri" w:cs="Book Antiqua"/>
        </w:rPr>
      </w:pPr>
    </w:p>
    <w:p w14:paraId="00E474BA" w14:textId="51C68358" w:rsidR="00BC53E7" w:rsidRDefault="00BC53E7" w:rsidP="00BC53E7">
      <w:pPr>
        <w:rPr>
          <w:rFonts w:ascii="Calibri" w:hAnsi="Calibri" w:cs="Book Antiqua"/>
        </w:rPr>
      </w:pPr>
    </w:p>
    <w:p w14:paraId="575EB1A6" w14:textId="77777777" w:rsidR="00BC53E7" w:rsidRDefault="00BC53E7" w:rsidP="00BC53E7">
      <w:pPr>
        <w:rPr>
          <w:rFonts w:ascii="Calibri" w:hAnsi="Calibri" w:cs="Book Antiqua"/>
        </w:rPr>
      </w:pPr>
    </w:p>
    <w:p w14:paraId="66D22258" w14:textId="77777777" w:rsidR="00BC53E7" w:rsidRDefault="00BC53E7" w:rsidP="00BC53E7">
      <w:pPr>
        <w:rPr>
          <w:rFonts w:ascii="Calibri" w:hAnsi="Calibri" w:cs="Book Antiqua"/>
        </w:rPr>
      </w:pPr>
    </w:p>
    <w:p w14:paraId="267C64A2" w14:textId="77777777" w:rsidR="00BC53E7" w:rsidRDefault="00BC53E7" w:rsidP="00BC53E7">
      <w:pPr>
        <w:rPr>
          <w:rFonts w:ascii="Calibri" w:hAnsi="Calibri" w:cs="Book Antiqua"/>
        </w:rPr>
      </w:pPr>
    </w:p>
    <w:p w14:paraId="0D2D6C74" w14:textId="77777777" w:rsidR="00BC53E7" w:rsidRDefault="00BC53E7" w:rsidP="00BC53E7">
      <w:pPr>
        <w:rPr>
          <w:rFonts w:ascii="Calibri" w:hAnsi="Calibri" w:cs="Book Antiqua"/>
        </w:rPr>
      </w:pPr>
    </w:p>
    <w:p w14:paraId="22A64A33" w14:textId="77777777" w:rsidR="00BC53E7" w:rsidRDefault="00BC53E7" w:rsidP="00BC53E7">
      <w:pPr>
        <w:rPr>
          <w:rFonts w:ascii="Calibri" w:hAnsi="Calibri" w:cs="Book Antiqua"/>
        </w:rPr>
      </w:pPr>
    </w:p>
    <w:p w14:paraId="59E73F9C" w14:textId="77777777" w:rsidR="00BC53E7" w:rsidRDefault="00BC53E7" w:rsidP="00BC53E7">
      <w:pPr>
        <w:rPr>
          <w:rFonts w:ascii="Calibri" w:hAnsi="Calibri" w:cs="Book Antiqua"/>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C53E7" w14:paraId="66711162"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780392A"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2D1DAC8B"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DG-12</w:t>
            </w:r>
          </w:p>
        </w:tc>
      </w:tr>
      <w:tr w:rsidR="00BC53E7" w14:paraId="6213EBC2"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AB4C1FB"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23828ACF"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El cliente actualiza exitosamente una orden de compra</w:t>
            </w:r>
          </w:p>
        </w:tc>
      </w:tr>
      <w:tr w:rsidR="00BC53E7" w:rsidRPr="000C22C9" w14:paraId="0BF61737"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1485309" w14:textId="77777777" w:rsidR="00BC53E7" w:rsidRDefault="00BC53E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3EA646C7" w14:textId="2514B325" w:rsidR="00BC53E7" w:rsidRDefault="00BC53E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RF-4, RF-7, RF-12, RF-13, RF-14, RF-20, RF-26</w:t>
            </w:r>
          </w:p>
        </w:tc>
      </w:tr>
      <w:tr w:rsidR="00BC53E7" w14:paraId="77CC1681"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AE54110"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47FE09D5" w14:textId="32A7E879"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CU-12</w:t>
            </w:r>
          </w:p>
        </w:tc>
      </w:tr>
      <w:tr w:rsidR="00BC53E7" w14:paraId="3E364FC4"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B8842CE"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6577C10F" w14:textId="0AEAD60C"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ES-12.1</w:t>
            </w:r>
          </w:p>
        </w:tc>
      </w:tr>
    </w:tbl>
    <w:p w14:paraId="449EDA95" w14:textId="470896DF" w:rsidR="00BC53E7" w:rsidRDefault="00BC53E7" w:rsidP="00BC53E7">
      <w:pPr>
        <w:rPr>
          <w:rFonts w:ascii="Calibri" w:hAnsi="Calibri" w:cs="Book Antiqua"/>
        </w:rPr>
      </w:pPr>
    </w:p>
    <w:p w14:paraId="1D3471CE" w14:textId="1BCD8BF8" w:rsidR="00BC53E7" w:rsidRDefault="00BC53E7" w:rsidP="00BC53E7">
      <w:pPr>
        <w:rPr>
          <w:rFonts w:ascii="Calibri" w:hAnsi="Calibri" w:cs="Book Antiqua"/>
        </w:rPr>
      </w:pPr>
    </w:p>
    <w:p w14:paraId="7FFE9FFC" w14:textId="77777777" w:rsidR="00BC53E7" w:rsidRDefault="00BC53E7" w:rsidP="00BC53E7">
      <w:pPr>
        <w:rPr>
          <w:rFonts w:ascii="Calibri" w:hAnsi="Calibri" w:cs="Book Antiqua"/>
        </w:rPr>
      </w:pPr>
    </w:p>
    <w:p w14:paraId="664C7092" w14:textId="77777777" w:rsidR="00BC53E7" w:rsidRDefault="00BC53E7" w:rsidP="00BC53E7">
      <w:pPr>
        <w:rPr>
          <w:rFonts w:ascii="Calibri" w:hAnsi="Calibri" w:cs="Book Antiqua"/>
        </w:rPr>
      </w:pPr>
    </w:p>
    <w:p w14:paraId="1D876BC8" w14:textId="74BFBA03" w:rsidR="00BC53E7" w:rsidRDefault="00BC53E7" w:rsidP="00BC53E7">
      <w:pPr>
        <w:rPr>
          <w:rFonts w:ascii="Calibri" w:hAnsi="Calibri" w:cs="Book Antiqua"/>
        </w:rPr>
      </w:pPr>
    </w:p>
    <w:p w14:paraId="6F3E89DB" w14:textId="47CC3B14" w:rsidR="00BC53E7" w:rsidRDefault="00BC53E7" w:rsidP="00BC53E7">
      <w:pPr>
        <w:rPr>
          <w:rFonts w:ascii="Calibri" w:hAnsi="Calibri" w:cs="Book Antiqua"/>
        </w:rPr>
      </w:pPr>
    </w:p>
    <w:p w14:paraId="3972B14F" w14:textId="050912EF" w:rsidR="00BC53E7" w:rsidRDefault="00CF4B7C" w:rsidP="00BC53E7">
      <w:pPr>
        <w:rPr>
          <w:rFonts w:ascii="Calibri" w:hAnsi="Calibri" w:cs="Book Antiqua"/>
        </w:rPr>
      </w:pPr>
      <w:r w:rsidRPr="00132789">
        <w:rPr>
          <w:rFonts w:ascii="Calibri" w:hAnsi="Calibri" w:cs="Book Antiqua"/>
          <w:noProof/>
        </w:rPr>
        <w:drawing>
          <wp:anchor distT="0" distB="0" distL="114300" distR="114300" simplePos="0" relativeHeight="251730944" behindDoc="1" locked="0" layoutInCell="1" allowOverlap="1" wp14:anchorId="7A296685" wp14:editId="1A0B19E7">
            <wp:simplePos x="0" y="0"/>
            <wp:positionH relativeFrom="margin">
              <wp:posOffset>956765</wp:posOffset>
            </wp:positionH>
            <wp:positionV relativeFrom="paragraph">
              <wp:posOffset>151130</wp:posOffset>
            </wp:positionV>
            <wp:extent cx="4133850" cy="3015947"/>
            <wp:effectExtent l="0" t="0" r="0" b="0"/>
            <wp:wrapNone/>
            <wp:docPr id="6569347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34758" name="Imagen 1"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4133850" cy="3015947"/>
                    </a:xfrm>
                    <a:prstGeom prst="rect">
                      <a:avLst/>
                    </a:prstGeom>
                  </pic:spPr>
                </pic:pic>
              </a:graphicData>
            </a:graphic>
            <wp14:sizeRelH relativeFrom="page">
              <wp14:pctWidth>0</wp14:pctWidth>
            </wp14:sizeRelH>
            <wp14:sizeRelV relativeFrom="page">
              <wp14:pctHeight>0</wp14:pctHeight>
            </wp14:sizeRelV>
          </wp:anchor>
        </w:drawing>
      </w:r>
    </w:p>
    <w:p w14:paraId="7A0077F7" w14:textId="2AFE9E3B" w:rsidR="00BC53E7" w:rsidRDefault="00BC53E7" w:rsidP="00BC53E7">
      <w:pPr>
        <w:rPr>
          <w:noProof/>
        </w:rPr>
      </w:pPr>
    </w:p>
    <w:p w14:paraId="2257D728" w14:textId="1533DF46" w:rsidR="00132789" w:rsidRDefault="00132789" w:rsidP="00BC53E7">
      <w:pPr>
        <w:rPr>
          <w:rFonts w:ascii="Calibri" w:hAnsi="Calibri" w:cs="Book Antiqua"/>
        </w:rPr>
      </w:pPr>
    </w:p>
    <w:p w14:paraId="367E0DB2" w14:textId="77D05BC7" w:rsidR="00132789" w:rsidRDefault="00132789" w:rsidP="00BC53E7">
      <w:pPr>
        <w:rPr>
          <w:rFonts w:ascii="Calibri" w:hAnsi="Calibri" w:cs="Book Antiqua"/>
        </w:rPr>
      </w:pPr>
    </w:p>
    <w:p w14:paraId="25D28FE3" w14:textId="668781F2" w:rsidR="00132789" w:rsidRDefault="00132789" w:rsidP="00BC53E7">
      <w:pPr>
        <w:rPr>
          <w:rFonts w:ascii="Calibri" w:hAnsi="Calibri" w:cs="Book Antiqua"/>
        </w:rPr>
      </w:pPr>
    </w:p>
    <w:p w14:paraId="450A0540" w14:textId="77777777" w:rsidR="00132789" w:rsidRDefault="00132789" w:rsidP="00BC53E7">
      <w:pPr>
        <w:rPr>
          <w:rFonts w:ascii="Calibri" w:hAnsi="Calibri" w:cs="Book Antiqua"/>
        </w:rPr>
      </w:pPr>
    </w:p>
    <w:p w14:paraId="1F385F40" w14:textId="77777777" w:rsidR="00132789" w:rsidRDefault="00132789" w:rsidP="00BC53E7">
      <w:pPr>
        <w:rPr>
          <w:rFonts w:ascii="Calibri" w:hAnsi="Calibri" w:cs="Book Antiqua"/>
        </w:rPr>
      </w:pPr>
    </w:p>
    <w:p w14:paraId="46100E4F" w14:textId="4FD5FFA0" w:rsidR="00132789" w:rsidRDefault="00132789" w:rsidP="00BC53E7">
      <w:pPr>
        <w:rPr>
          <w:rFonts w:ascii="Calibri" w:hAnsi="Calibri" w:cs="Book Antiqua"/>
        </w:rPr>
      </w:pPr>
    </w:p>
    <w:p w14:paraId="6AEE3C07" w14:textId="77777777" w:rsidR="00132789" w:rsidRDefault="00132789" w:rsidP="00BC53E7">
      <w:pPr>
        <w:rPr>
          <w:rFonts w:ascii="Calibri" w:hAnsi="Calibri" w:cs="Book Antiqua"/>
        </w:rPr>
      </w:pPr>
    </w:p>
    <w:p w14:paraId="1F457612" w14:textId="77777777" w:rsidR="00132789" w:rsidRDefault="00132789" w:rsidP="00BC53E7">
      <w:pPr>
        <w:rPr>
          <w:rFonts w:ascii="Calibri" w:hAnsi="Calibri" w:cs="Book Antiqua"/>
        </w:rPr>
      </w:pPr>
    </w:p>
    <w:p w14:paraId="17EFC4F3" w14:textId="77777777" w:rsidR="00132789" w:rsidRDefault="00132789" w:rsidP="00BC53E7">
      <w:pPr>
        <w:rPr>
          <w:rFonts w:ascii="Calibri" w:hAnsi="Calibri" w:cs="Book Antiqua"/>
        </w:rPr>
      </w:pPr>
    </w:p>
    <w:p w14:paraId="503E968E" w14:textId="3B7EB43D" w:rsidR="00132789" w:rsidRDefault="00132789" w:rsidP="00BC53E7">
      <w:pPr>
        <w:rPr>
          <w:rFonts w:ascii="Calibri" w:hAnsi="Calibri" w:cs="Book Antiqua"/>
        </w:rPr>
      </w:pPr>
    </w:p>
    <w:p w14:paraId="25EF19EB" w14:textId="77777777" w:rsidR="00132789" w:rsidRDefault="00132789" w:rsidP="00BC53E7">
      <w:pPr>
        <w:rPr>
          <w:rFonts w:ascii="Calibri" w:hAnsi="Calibri" w:cs="Book Antiqua"/>
        </w:rPr>
      </w:pPr>
    </w:p>
    <w:p w14:paraId="132C9833" w14:textId="77777777" w:rsidR="00132789" w:rsidRDefault="00132789" w:rsidP="00BC53E7">
      <w:pPr>
        <w:rPr>
          <w:rFonts w:ascii="Calibri" w:hAnsi="Calibri" w:cs="Book Antiqua"/>
        </w:rPr>
      </w:pPr>
    </w:p>
    <w:p w14:paraId="573DF93C" w14:textId="77777777" w:rsidR="00132789" w:rsidRDefault="00132789" w:rsidP="00BC53E7">
      <w:pPr>
        <w:rPr>
          <w:rFonts w:ascii="Calibri" w:hAnsi="Calibri" w:cs="Book Antiqua"/>
        </w:rPr>
      </w:pPr>
    </w:p>
    <w:p w14:paraId="007D49C4" w14:textId="77777777" w:rsidR="00CF4B7C" w:rsidRDefault="00CF4B7C" w:rsidP="00BC53E7">
      <w:pPr>
        <w:rPr>
          <w:rFonts w:ascii="Calibri" w:hAnsi="Calibri" w:cs="Book Antiqua"/>
        </w:rPr>
      </w:pPr>
    </w:p>
    <w:p w14:paraId="42DEFB79" w14:textId="77777777" w:rsidR="00CF4B7C" w:rsidRDefault="00CF4B7C" w:rsidP="00BC53E7">
      <w:pPr>
        <w:rPr>
          <w:rFonts w:ascii="Calibri" w:hAnsi="Calibri" w:cs="Book Antiqua"/>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C53E7" w14:paraId="5498FA66"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F072DD8"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5176C60E" w14:textId="1E38BA86"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DG-13</w:t>
            </w:r>
          </w:p>
        </w:tc>
      </w:tr>
      <w:tr w:rsidR="00BC53E7" w14:paraId="4D944D2B"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BCB09CD"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0743C2C9" w14:textId="69972AEA"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Ingreso de orden de compras en estado de entrega exitoso.</w:t>
            </w:r>
          </w:p>
        </w:tc>
      </w:tr>
      <w:tr w:rsidR="00BC53E7" w14:paraId="5431C3E8"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4D6154A5" w14:textId="77777777" w:rsidR="00BC53E7" w:rsidRDefault="00BC53E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29F9189B" w14:textId="730D9EBF" w:rsidR="00BC53E7" w:rsidRDefault="00BC53E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RF-13, RF-19, RF-30, RF-33</w:t>
            </w:r>
          </w:p>
        </w:tc>
      </w:tr>
      <w:tr w:rsidR="00BC53E7" w14:paraId="032B720B"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4356DB5"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60BE64BC" w14:textId="37CC844A"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CU-13</w:t>
            </w:r>
          </w:p>
        </w:tc>
      </w:tr>
      <w:tr w:rsidR="00BC53E7" w14:paraId="4F625DF8"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4C2B922" w14:textId="5A71007B"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2D451C7B"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ES-13.1</w:t>
            </w:r>
          </w:p>
        </w:tc>
      </w:tr>
    </w:tbl>
    <w:p w14:paraId="0BBBD148" w14:textId="6AE73F92" w:rsidR="00BC53E7" w:rsidRDefault="00BC53E7" w:rsidP="00BC53E7">
      <w:pPr>
        <w:rPr>
          <w:rFonts w:ascii="Calibri" w:hAnsi="Calibri" w:cs="Book Antiqua"/>
        </w:rPr>
      </w:pPr>
    </w:p>
    <w:p w14:paraId="3F5876FF" w14:textId="0F01056E" w:rsidR="00BC53E7" w:rsidRDefault="00BC53E7" w:rsidP="00BC53E7">
      <w:pPr>
        <w:rPr>
          <w:rFonts w:ascii="Calibri" w:hAnsi="Calibri" w:cs="Book Antiqua"/>
        </w:rPr>
      </w:pPr>
    </w:p>
    <w:p w14:paraId="3FD9E52F" w14:textId="0D178777" w:rsidR="00BC53E7" w:rsidRDefault="00BC53E7" w:rsidP="00BC53E7">
      <w:pPr>
        <w:rPr>
          <w:rFonts w:ascii="Calibri" w:hAnsi="Calibri" w:cs="Book Antiqua"/>
        </w:rPr>
      </w:pPr>
    </w:p>
    <w:p w14:paraId="253A2008" w14:textId="598F5916" w:rsidR="00BC53E7" w:rsidRDefault="00BC53E7" w:rsidP="00BC53E7">
      <w:pPr>
        <w:rPr>
          <w:rFonts w:ascii="Calibri" w:hAnsi="Calibri" w:cs="Book Antiqua"/>
        </w:rPr>
      </w:pPr>
    </w:p>
    <w:p w14:paraId="41EB9239" w14:textId="6DC5FA8C" w:rsidR="00BC53E7" w:rsidRDefault="00BC53E7" w:rsidP="00BC53E7">
      <w:pPr>
        <w:rPr>
          <w:rFonts w:ascii="Calibri" w:hAnsi="Calibri" w:cs="Book Antiqua"/>
        </w:rPr>
      </w:pPr>
    </w:p>
    <w:p w14:paraId="05555AD8" w14:textId="572CE914" w:rsidR="00BC53E7" w:rsidRDefault="00BC53E7" w:rsidP="00BC53E7">
      <w:pPr>
        <w:rPr>
          <w:rFonts w:ascii="Calibri" w:hAnsi="Calibri" w:cs="Book Antiqua"/>
        </w:rPr>
      </w:pPr>
    </w:p>
    <w:p w14:paraId="368AC48B" w14:textId="6FF08443" w:rsidR="00BC53E7" w:rsidRDefault="00CF4B7C" w:rsidP="00BC53E7">
      <w:pPr>
        <w:rPr>
          <w:rFonts w:ascii="Calibri" w:hAnsi="Calibri" w:cs="Book Antiqua"/>
        </w:rPr>
      </w:pPr>
      <w:r w:rsidRPr="00CF4B7C">
        <w:rPr>
          <w:rFonts w:ascii="Calibri" w:hAnsi="Calibri" w:cs="Book Antiqua"/>
          <w:noProof/>
        </w:rPr>
        <w:drawing>
          <wp:anchor distT="0" distB="0" distL="114300" distR="114300" simplePos="0" relativeHeight="251731968" behindDoc="1" locked="0" layoutInCell="1" allowOverlap="1" wp14:anchorId="4605BEA9" wp14:editId="49A984BD">
            <wp:simplePos x="0" y="0"/>
            <wp:positionH relativeFrom="margin">
              <wp:posOffset>1059815</wp:posOffset>
            </wp:positionH>
            <wp:positionV relativeFrom="paragraph">
              <wp:posOffset>164465</wp:posOffset>
            </wp:positionV>
            <wp:extent cx="4067175" cy="3274695"/>
            <wp:effectExtent l="0" t="0" r="9525" b="1905"/>
            <wp:wrapNone/>
            <wp:docPr id="94017903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79038" name="Imagen 1" descr="Escala de tiemp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067175" cy="3274695"/>
                    </a:xfrm>
                    <a:prstGeom prst="rect">
                      <a:avLst/>
                    </a:prstGeom>
                  </pic:spPr>
                </pic:pic>
              </a:graphicData>
            </a:graphic>
            <wp14:sizeRelH relativeFrom="page">
              <wp14:pctWidth>0</wp14:pctWidth>
            </wp14:sizeRelH>
            <wp14:sizeRelV relativeFrom="page">
              <wp14:pctHeight>0</wp14:pctHeight>
            </wp14:sizeRelV>
          </wp:anchor>
        </w:drawing>
      </w:r>
    </w:p>
    <w:p w14:paraId="72276F84" w14:textId="7802FC3A" w:rsidR="00BC53E7" w:rsidRDefault="00BC53E7" w:rsidP="00BC53E7">
      <w:pPr>
        <w:rPr>
          <w:rFonts w:ascii="Calibri" w:hAnsi="Calibri" w:cs="Book Antiqua"/>
        </w:rPr>
      </w:pPr>
    </w:p>
    <w:p w14:paraId="6DEE2126" w14:textId="758E5219" w:rsidR="00BC53E7" w:rsidRDefault="00BC53E7" w:rsidP="00BC53E7">
      <w:pPr>
        <w:rPr>
          <w:rFonts w:ascii="Calibri" w:hAnsi="Calibri" w:cs="Book Antiqua"/>
        </w:rPr>
      </w:pPr>
    </w:p>
    <w:p w14:paraId="6F56327C" w14:textId="24037877" w:rsidR="00CF4B7C" w:rsidRDefault="00CF4B7C" w:rsidP="00BC53E7">
      <w:pPr>
        <w:rPr>
          <w:rFonts w:ascii="Calibri" w:hAnsi="Calibri" w:cs="Book Antiqua"/>
        </w:rPr>
      </w:pPr>
    </w:p>
    <w:p w14:paraId="6E404B51" w14:textId="77777777" w:rsidR="00CF4B7C" w:rsidRDefault="00CF4B7C" w:rsidP="00BC53E7">
      <w:pPr>
        <w:rPr>
          <w:rFonts w:ascii="Calibri" w:hAnsi="Calibri" w:cs="Book Antiqua"/>
        </w:rPr>
      </w:pPr>
    </w:p>
    <w:p w14:paraId="2A38D8E9" w14:textId="77777777" w:rsidR="00CF4B7C" w:rsidRDefault="00CF4B7C" w:rsidP="00BC53E7">
      <w:pPr>
        <w:rPr>
          <w:rFonts w:ascii="Calibri" w:hAnsi="Calibri" w:cs="Book Antiqua"/>
        </w:rPr>
      </w:pPr>
    </w:p>
    <w:p w14:paraId="56EDA6C3" w14:textId="77777777" w:rsidR="00CF4B7C" w:rsidRDefault="00CF4B7C" w:rsidP="00BC53E7">
      <w:pPr>
        <w:rPr>
          <w:rFonts w:ascii="Calibri" w:hAnsi="Calibri" w:cs="Book Antiqua"/>
        </w:rPr>
      </w:pPr>
    </w:p>
    <w:p w14:paraId="49ECBA98" w14:textId="77777777" w:rsidR="00CF4B7C" w:rsidRDefault="00CF4B7C" w:rsidP="00BC53E7">
      <w:pPr>
        <w:rPr>
          <w:rFonts w:ascii="Calibri" w:hAnsi="Calibri" w:cs="Book Antiqua"/>
        </w:rPr>
      </w:pPr>
    </w:p>
    <w:p w14:paraId="564D612C" w14:textId="77777777" w:rsidR="00CF4B7C" w:rsidRDefault="00CF4B7C" w:rsidP="00BC53E7">
      <w:pPr>
        <w:rPr>
          <w:rFonts w:ascii="Calibri" w:hAnsi="Calibri" w:cs="Book Antiqua"/>
        </w:rPr>
      </w:pPr>
    </w:p>
    <w:p w14:paraId="194C04B4" w14:textId="77777777" w:rsidR="00CF4B7C" w:rsidRDefault="00CF4B7C" w:rsidP="00BC53E7">
      <w:pPr>
        <w:rPr>
          <w:rFonts w:ascii="Calibri" w:hAnsi="Calibri" w:cs="Book Antiqua"/>
        </w:rPr>
      </w:pPr>
    </w:p>
    <w:p w14:paraId="541EB22E" w14:textId="77777777" w:rsidR="00CF4B7C" w:rsidRDefault="00CF4B7C" w:rsidP="00BC53E7">
      <w:pPr>
        <w:rPr>
          <w:rFonts w:ascii="Calibri" w:hAnsi="Calibri" w:cs="Book Antiqua"/>
        </w:rPr>
      </w:pPr>
    </w:p>
    <w:p w14:paraId="6630566C" w14:textId="77777777" w:rsidR="00CF4B7C" w:rsidRDefault="00CF4B7C" w:rsidP="00BC53E7">
      <w:pPr>
        <w:rPr>
          <w:rFonts w:ascii="Calibri" w:hAnsi="Calibri" w:cs="Book Antiqua"/>
        </w:rPr>
      </w:pPr>
    </w:p>
    <w:p w14:paraId="5D62C788" w14:textId="77777777" w:rsidR="00CF4B7C" w:rsidRDefault="00CF4B7C" w:rsidP="00BC53E7">
      <w:pPr>
        <w:rPr>
          <w:rFonts w:ascii="Calibri" w:hAnsi="Calibri" w:cs="Book Antiqua"/>
        </w:rPr>
      </w:pPr>
    </w:p>
    <w:p w14:paraId="21ADFF29" w14:textId="77777777" w:rsidR="00CF4B7C" w:rsidRDefault="00CF4B7C" w:rsidP="00BC53E7">
      <w:pPr>
        <w:rPr>
          <w:rFonts w:ascii="Calibri" w:hAnsi="Calibri" w:cs="Book Antiqua"/>
        </w:rPr>
      </w:pPr>
    </w:p>
    <w:p w14:paraId="649EC049" w14:textId="77777777" w:rsidR="00CF4B7C" w:rsidRDefault="00CF4B7C" w:rsidP="00BC53E7">
      <w:pPr>
        <w:rPr>
          <w:rFonts w:ascii="Calibri" w:hAnsi="Calibri" w:cs="Book Antiqua"/>
        </w:rPr>
      </w:pPr>
    </w:p>
    <w:p w14:paraId="72615796" w14:textId="77777777" w:rsidR="00CF4B7C" w:rsidRDefault="00CF4B7C" w:rsidP="00BC53E7">
      <w:pPr>
        <w:rPr>
          <w:rFonts w:ascii="Calibri" w:hAnsi="Calibri" w:cs="Book Antiqua"/>
        </w:rPr>
      </w:pPr>
    </w:p>
    <w:p w14:paraId="0C6C1439" w14:textId="77777777" w:rsidR="00CF4B7C" w:rsidRDefault="00CF4B7C" w:rsidP="00BC53E7">
      <w:pPr>
        <w:rPr>
          <w:rFonts w:ascii="Calibri" w:hAnsi="Calibri" w:cs="Book Antiqua"/>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C53E7" w14:paraId="39255D5D"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37A94EE"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70B05E7A"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DG-14</w:t>
            </w:r>
          </w:p>
        </w:tc>
      </w:tr>
      <w:tr w:rsidR="00BC53E7" w14:paraId="7BFC2990"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97B9A1D"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45D448DD" w14:textId="77777777" w:rsidR="00BC53E7" w:rsidRDefault="00BC53E7">
            <w:pPr>
              <w:spacing w:line="256" w:lineRule="auto"/>
              <w:rPr>
                <w:rFonts w:ascii="Calibri" w:hAnsi="Calibri" w:cs="Book Antiqua"/>
                <w:i/>
                <w:kern w:val="2"/>
                <w14:ligatures w14:val="standardContextual"/>
              </w:rPr>
            </w:pPr>
            <w:r>
              <w:rPr>
                <w:rFonts w:ascii="Calibri" w:hAnsi="Calibri" w:cs="Calibri"/>
                <w:i/>
                <w:iCs/>
                <w:color w:val="000000"/>
                <w:kern w:val="2"/>
                <w14:ligatures w14:val="standardContextual"/>
              </w:rPr>
              <w:t>Queja registrada con éxito</w:t>
            </w:r>
          </w:p>
        </w:tc>
      </w:tr>
      <w:tr w:rsidR="00BC53E7" w14:paraId="552255C6"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3D36D01" w14:textId="77777777" w:rsidR="00BC53E7" w:rsidRDefault="00BC53E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31098439" w14:textId="77777777" w:rsidR="00BC53E7" w:rsidRDefault="00BC53E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RF-6</w:t>
            </w:r>
          </w:p>
        </w:tc>
      </w:tr>
      <w:tr w:rsidR="00BC53E7" w14:paraId="6662BED5"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1416952"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657220D7"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CU-14</w:t>
            </w:r>
          </w:p>
        </w:tc>
      </w:tr>
      <w:tr w:rsidR="00BC53E7" w14:paraId="2ADBA847"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53FCC57"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2B8F1314"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ES-14.1</w:t>
            </w:r>
          </w:p>
        </w:tc>
      </w:tr>
    </w:tbl>
    <w:p w14:paraId="47D3869B" w14:textId="28F26762" w:rsidR="00BC53E7" w:rsidRDefault="00BC53E7" w:rsidP="00BC53E7">
      <w:pPr>
        <w:rPr>
          <w:rFonts w:ascii="Calibri" w:hAnsi="Calibri" w:cs="Book Antiqua"/>
        </w:rPr>
      </w:pPr>
    </w:p>
    <w:p w14:paraId="18DFC7D8" w14:textId="77777777" w:rsidR="00BC53E7" w:rsidRDefault="00BC53E7" w:rsidP="00BC53E7">
      <w:pPr>
        <w:rPr>
          <w:rFonts w:ascii="Calibri" w:hAnsi="Calibri" w:cs="Book Antiqua"/>
        </w:rPr>
      </w:pPr>
    </w:p>
    <w:p w14:paraId="5C0273A5" w14:textId="3BC8CE17" w:rsidR="00BC53E7" w:rsidRDefault="00BC53E7" w:rsidP="00BC53E7">
      <w:pPr>
        <w:rPr>
          <w:rFonts w:ascii="Calibri" w:hAnsi="Calibri" w:cs="Book Antiqua"/>
        </w:rPr>
      </w:pPr>
    </w:p>
    <w:p w14:paraId="651B7A66" w14:textId="3949D7CB" w:rsidR="00BC53E7" w:rsidRDefault="00BC53E7" w:rsidP="00BC53E7">
      <w:pPr>
        <w:rPr>
          <w:rFonts w:ascii="Calibri" w:hAnsi="Calibri" w:cs="Book Antiqua"/>
        </w:rPr>
      </w:pPr>
    </w:p>
    <w:p w14:paraId="6A3385C0" w14:textId="550A99A9" w:rsidR="00BC53E7" w:rsidRDefault="00BC53E7" w:rsidP="00BC53E7">
      <w:pPr>
        <w:rPr>
          <w:rFonts w:ascii="Calibri" w:hAnsi="Calibri" w:cs="Book Antiqua"/>
        </w:rPr>
      </w:pPr>
    </w:p>
    <w:p w14:paraId="559F09C4" w14:textId="7171050D" w:rsidR="00BC53E7" w:rsidRDefault="008232A9" w:rsidP="00BC53E7">
      <w:pPr>
        <w:rPr>
          <w:rFonts w:ascii="Calibri" w:hAnsi="Calibri" w:cs="Book Antiqua"/>
        </w:rPr>
      </w:pPr>
      <w:r w:rsidRPr="008232A9">
        <w:rPr>
          <w:rFonts w:ascii="Calibri" w:hAnsi="Calibri" w:cs="Book Antiqua"/>
          <w:noProof/>
        </w:rPr>
        <w:drawing>
          <wp:anchor distT="0" distB="0" distL="114300" distR="114300" simplePos="0" relativeHeight="251732992" behindDoc="1" locked="0" layoutInCell="1" allowOverlap="1" wp14:anchorId="31B7025A" wp14:editId="64CA2EE9">
            <wp:simplePos x="0" y="0"/>
            <wp:positionH relativeFrom="margin">
              <wp:posOffset>775335</wp:posOffset>
            </wp:positionH>
            <wp:positionV relativeFrom="paragraph">
              <wp:posOffset>32385</wp:posOffset>
            </wp:positionV>
            <wp:extent cx="4438650" cy="3363722"/>
            <wp:effectExtent l="0" t="0" r="0" b="8255"/>
            <wp:wrapNone/>
            <wp:docPr id="1160678637"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78637" name="Imagen 1" descr="Diagrama, Escala de tiemp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4441520" cy="3365897"/>
                    </a:xfrm>
                    <a:prstGeom prst="rect">
                      <a:avLst/>
                    </a:prstGeom>
                  </pic:spPr>
                </pic:pic>
              </a:graphicData>
            </a:graphic>
            <wp14:sizeRelH relativeFrom="page">
              <wp14:pctWidth>0</wp14:pctWidth>
            </wp14:sizeRelH>
            <wp14:sizeRelV relativeFrom="page">
              <wp14:pctHeight>0</wp14:pctHeight>
            </wp14:sizeRelV>
          </wp:anchor>
        </w:drawing>
      </w:r>
    </w:p>
    <w:p w14:paraId="51467713" w14:textId="01881150" w:rsidR="00BC53E7" w:rsidRDefault="00BC53E7" w:rsidP="00BC53E7">
      <w:pPr>
        <w:rPr>
          <w:rFonts w:ascii="Calibri" w:hAnsi="Calibri" w:cs="Book Antiqua"/>
        </w:rPr>
      </w:pPr>
    </w:p>
    <w:p w14:paraId="1752E9B3" w14:textId="4CB4FAD3" w:rsidR="00BC53E7" w:rsidRDefault="00BC53E7" w:rsidP="00BC53E7">
      <w:pPr>
        <w:rPr>
          <w:rFonts w:ascii="Calibri" w:hAnsi="Calibri" w:cs="Book Antiqua"/>
        </w:rPr>
      </w:pPr>
    </w:p>
    <w:p w14:paraId="62DC2AAD" w14:textId="77777777" w:rsidR="00BC53E7" w:rsidRDefault="00BC53E7" w:rsidP="00BC53E7">
      <w:pPr>
        <w:rPr>
          <w:rFonts w:ascii="Calibri" w:hAnsi="Calibri" w:cs="Book Antiqua"/>
        </w:rPr>
      </w:pPr>
    </w:p>
    <w:p w14:paraId="335E26F5" w14:textId="2EA8D762" w:rsidR="00BC53E7" w:rsidRDefault="00BC53E7" w:rsidP="00BC53E7">
      <w:pPr>
        <w:rPr>
          <w:rFonts w:ascii="Calibri" w:hAnsi="Calibri" w:cs="Book Antiqua"/>
        </w:rPr>
      </w:pPr>
    </w:p>
    <w:p w14:paraId="3E09655D" w14:textId="77777777" w:rsidR="00BC53E7" w:rsidRDefault="00BC53E7" w:rsidP="00BC53E7">
      <w:pPr>
        <w:rPr>
          <w:rFonts w:ascii="Calibri" w:hAnsi="Calibri" w:cs="Book Antiqua"/>
        </w:rPr>
      </w:pPr>
    </w:p>
    <w:p w14:paraId="09826AE5" w14:textId="77777777" w:rsidR="00BC53E7" w:rsidRDefault="00BC53E7" w:rsidP="00BC53E7">
      <w:pPr>
        <w:rPr>
          <w:rFonts w:ascii="Calibri" w:hAnsi="Calibri" w:cs="Book Antiqua"/>
        </w:rPr>
      </w:pPr>
    </w:p>
    <w:p w14:paraId="6B4B78F4" w14:textId="44E7A27A" w:rsidR="00BC53E7" w:rsidRDefault="00BC53E7" w:rsidP="00BC53E7">
      <w:pPr>
        <w:rPr>
          <w:rFonts w:ascii="Calibri" w:hAnsi="Calibri" w:cs="Book Antiqua"/>
        </w:rPr>
      </w:pPr>
    </w:p>
    <w:p w14:paraId="496C1776" w14:textId="77777777" w:rsidR="00BC53E7" w:rsidRDefault="00BC53E7" w:rsidP="00BC53E7">
      <w:pPr>
        <w:rPr>
          <w:rFonts w:ascii="Calibri" w:hAnsi="Calibri" w:cs="Book Antiqua"/>
        </w:rPr>
      </w:pPr>
    </w:p>
    <w:p w14:paraId="52CCD638" w14:textId="77777777" w:rsidR="00BC53E7" w:rsidRDefault="00BC53E7" w:rsidP="00BC53E7">
      <w:pPr>
        <w:rPr>
          <w:rFonts w:ascii="Calibri" w:hAnsi="Calibri" w:cs="Book Antiqua"/>
        </w:rPr>
      </w:pPr>
    </w:p>
    <w:p w14:paraId="1742FFB5" w14:textId="77777777" w:rsidR="00BC53E7" w:rsidRDefault="00BC53E7" w:rsidP="00BC53E7">
      <w:pPr>
        <w:rPr>
          <w:rFonts w:ascii="Calibri" w:hAnsi="Calibri" w:cs="Book Antiqua"/>
        </w:rPr>
      </w:pPr>
    </w:p>
    <w:p w14:paraId="005882AC" w14:textId="77777777" w:rsidR="00BC53E7" w:rsidRDefault="00BC53E7" w:rsidP="00BC53E7">
      <w:pPr>
        <w:rPr>
          <w:rFonts w:ascii="Calibri" w:hAnsi="Calibri" w:cs="Book Antiqua"/>
        </w:rPr>
      </w:pPr>
    </w:p>
    <w:p w14:paraId="5E99B1A3" w14:textId="77777777" w:rsidR="00BC53E7" w:rsidRDefault="00BC53E7" w:rsidP="00BC53E7">
      <w:pPr>
        <w:rPr>
          <w:rFonts w:ascii="Calibri" w:hAnsi="Calibri" w:cs="Book Antiqua"/>
        </w:rPr>
      </w:pPr>
    </w:p>
    <w:p w14:paraId="49409A0D" w14:textId="6C675EF0" w:rsidR="00BC53E7" w:rsidRDefault="00BC53E7" w:rsidP="00BC53E7">
      <w:pPr>
        <w:rPr>
          <w:rFonts w:ascii="Calibri" w:hAnsi="Calibri" w:cs="Book Antiqua"/>
        </w:rPr>
      </w:pPr>
    </w:p>
    <w:p w14:paraId="4E62B2CC" w14:textId="77777777" w:rsidR="00BC53E7" w:rsidRDefault="00BC53E7" w:rsidP="00BC53E7">
      <w:pPr>
        <w:rPr>
          <w:rFonts w:ascii="Calibri" w:hAnsi="Calibri" w:cs="Book Antiqua"/>
        </w:rPr>
      </w:pPr>
    </w:p>
    <w:p w14:paraId="3B72204A" w14:textId="77777777" w:rsidR="00BC53E7" w:rsidRDefault="00BC53E7" w:rsidP="00BC53E7">
      <w:pPr>
        <w:rPr>
          <w:rFonts w:ascii="Calibri" w:hAnsi="Calibri" w:cs="Book Antiqua"/>
        </w:rPr>
      </w:pPr>
    </w:p>
    <w:p w14:paraId="244D8B1B" w14:textId="77777777" w:rsidR="00BC53E7" w:rsidRDefault="00BC53E7" w:rsidP="00BC53E7">
      <w:pPr>
        <w:rPr>
          <w:rFonts w:ascii="Calibri" w:hAnsi="Calibri" w:cs="Book Antiqua"/>
        </w:rPr>
      </w:pPr>
    </w:p>
    <w:p w14:paraId="49088DEF" w14:textId="77777777" w:rsidR="00BC53E7" w:rsidRDefault="00BC53E7" w:rsidP="00BC53E7">
      <w:pPr>
        <w:rPr>
          <w:rFonts w:ascii="Calibri" w:hAnsi="Calibri" w:cs="Book Antiqua"/>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C53E7" w14:paraId="491B564B"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839EF5A"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11A02E42" w14:textId="5DE4320C"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DG-15</w:t>
            </w:r>
          </w:p>
        </w:tc>
      </w:tr>
      <w:tr w:rsidR="00BC53E7" w14:paraId="640156CA"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8CA5D8E"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4673D00D" w14:textId="6115F38D" w:rsidR="00BC53E7" w:rsidRDefault="008232A9">
            <w:pPr>
              <w:spacing w:line="256" w:lineRule="auto"/>
              <w:rPr>
                <w:rFonts w:ascii="Calibri" w:hAnsi="Calibri" w:cs="Book Antiqua"/>
                <w:i/>
                <w:kern w:val="2"/>
                <w14:ligatures w14:val="standardContextual"/>
              </w:rPr>
            </w:pPr>
            <w:r>
              <w:rPr>
                <w:rFonts w:ascii="Calibri" w:hAnsi="Calibri" w:cs="Calibri"/>
                <w:i/>
                <w:iCs/>
                <w:color w:val="000000"/>
                <w:kern w:val="2"/>
                <w14:ligatures w14:val="standardContextual"/>
              </w:rPr>
              <w:t>Queja enviada al gerente de relaciones</w:t>
            </w:r>
          </w:p>
        </w:tc>
      </w:tr>
      <w:tr w:rsidR="00BC53E7" w14:paraId="67406ACC"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26B7BF2" w14:textId="77777777" w:rsidR="00BC53E7" w:rsidRDefault="00BC53E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107EB05C" w14:textId="4E0A39E4" w:rsidR="00BC53E7" w:rsidRDefault="00BC53E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RF-6, RF-23</w:t>
            </w:r>
          </w:p>
        </w:tc>
      </w:tr>
      <w:tr w:rsidR="00BC53E7" w14:paraId="5CBC466A"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D4E08D9"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25B64686" w14:textId="10B88819"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CU-14, CU-15</w:t>
            </w:r>
          </w:p>
        </w:tc>
      </w:tr>
      <w:tr w:rsidR="00BC53E7" w14:paraId="7ED18661" w14:textId="77777777" w:rsidTr="00BC53E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DE63224" w14:textId="77777777" w:rsidR="00BC53E7" w:rsidRDefault="00BC53E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431E5C8E" w14:textId="77777777" w:rsidR="00BC53E7" w:rsidRDefault="00BC53E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ES-15.1</w:t>
            </w:r>
          </w:p>
        </w:tc>
      </w:tr>
    </w:tbl>
    <w:p w14:paraId="471D2C6D" w14:textId="25642EDF" w:rsidR="00BC53E7" w:rsidRDefault="00BC53E7" w:rsidP="00BC53E7">
      <w:pPr>
        <w:rPr>
          <w:rFonts w:ascii="Calibri" w:hAnsi="Calibri" w:cs="Book Antiqua"/>
        </w:rPr>
      </w:pPr>
    </w:p>
    <w:p w14:paraId="453E2EBC" w14:textId="1646492E" w:rsidR="00BC53E7" w:rsidRDefault="00BC53E7" w:rsidP="00BC53E7">
      <w:pPr>
        <w:rPr>
          <w:rFonts w:ascii="Calibri" w:hAnsi="Calibri" w:cs="Book Antiqua"/>
        </w:rPr>
      </w:pPr>
    </w:p>
    <w:p w14:paraId="7D93B3AA" w14:textId="0CB58FDD" w:rsidR="00BC53E7" w:rsidRDefault="00BC53E7" w:rsidP="00BC53E7">
      <w:pPr>
        <w:rPr>
          <w:rFonts w:ascii="Calibri" w:hAnsi="Calibri" w:cs="Book Antiqua"/>
        </w:rPr>
      </w:pPr>
    </w:p>
    <w:p w14:paraId="26608B01" w14:textId="77777777" w:rsidR="00BC53E7" w:rsidRDefault="00BC53E7" w:rsidP="00BC53E7">
      <w:pPr>
        <w:rPr>
          <w:rFonts w:ascii="Calibri" w:hAnsi="Calibri" w:cs="Book Antiqua"/>
        </w:rPr>
      </w:pPr>
    </w:p>
    <w:p w14:paraId="60C15DC8" w14:textId="54C72307" w:rsidR="00BC53E7" w:rsidRDefault="00BC53E7" w:rsidP="00BC53E7">
      <w:pPr>
        <w:rPr>
          <w:rFonts w:ascii="Calibri" w:hAnsi="Calibri" w:cs="Book Antiqua"/>
        </w:rPr>
      </w:pPr>
    </w:p>
    <w:p w14:paraId="58796E09" w14:textId="7A2988BE" w:rsidR="00BC53E7" w:rsidRDefault="00BC53E7" w:rsidP="00D93025">
      <w:pPr>
        <w:rPr>
          <w:rFonts w:ascii="Calibri" w:hAnsi="Calibri" w:cs="Book Antiqua"/>
        </w:rPr>
      </w:pPr>
    </w:p>
    <w:bookmarkEnd w:id="82"/>
    <w:p w14:paraId="587A5B2D" w14:textId="266FCD99" w:rsidR="0068521F" w:rsidRDefault="00492E6E" w:rsidP="0068521F">
      <w:pPr>
        <w:rPr>
          <w:rFonts w:ascii="Calibri" w:hAnsi="Calibri" w:cs="Book Antiqua"/>
        </w:rPr>
      </w:pPr>
      <w:r w:rsidRPr="00492E6E">
        <w:rPr>
          <w:rFonts w:ascii="Calibri" w:hAnsi="Calibri" w:cs="Book Antiqua"/>
          <w:noProof/>
        </w:rPr>
        <w:drawing>
          <wp:anchor distT="0" distB="0" distL="114300" distR="114300" simplePos="0" relativeHeight="251734016" behindDoc="1" locked="0" layoutInCell="1" allowOverlap="1" wp14:anchorId="00E679C3" wp14:editId="4D51DBAF">
            <wp:simplePos x="0" y="0"/>
            <wp:positionH relativeFrom="column">
              <wp:posOffset>775335</wp:posOffset>
            </wp:positionH>
            <wp:positionV relativeFrom="paragraph">
              <wp:posOffset>15875</wp:posOffset>
            </wp:positionV>
            <wp:extent cx="4514850" cy="3380349"/>
            <wp:effectExtent l="0" t="0" r="0" b="0"/>
            <wp:wrapNone/>
            <wp:docPr id="17023772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77234" name="Imagen 1" descr="Diagram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514850" cy="3380349"/>
                    </a:xfrm>
                    <a:prstGeom prst="rect">
                      <a:avLst/>
                    </a:prstGeom>
                  </pic:spPr>
                </pic:pic>
              </a:graphicData>
            </a:graphic>
            <wp14:sizeRelH relativeFrom="page">
              <wp14:pctWidth>0</wp14:pctWidth>
            </wp14:sizeRelH>
            <wp14:sizeRelV relativeFrom="page">
              <wp14:pctHeight>0</wp14:pctHeight>
            </wp14:sizeRelV>
          </wp:anchor>
        </w:drawing>
      </w:r>
    </w:p>
    <w:p w14:paraId="2787D5E5" w14:textId="77777777" w:rsidR="00492E6E" w:rsidRDefault="00492E6E" w:rsidP="0068521F">
      <w:pPr>
        <w:rPr>
          <w:rFonts w:ascii="Calibri" w:hAnsi="Calibri" w:cs="Book Antiqua"/>
        </w:rPr>
      </w:pPr>
    </w:p>
    <w:p w14:paraId="6681FC9A" w14:textId="77777777" w:rsidR="00492E6E" w:rsidRDefault="00492E6E" w:rsidP="0068521F">
      <w:pPr>
        <w:rPr>
          <w:rFonts w:ascii="Calibri" w:hAnsi="Calibri" w:cs="Book Antiqua"/>
        </w:rPr>
      </w:pPr>
    </w:p>
    <w:p w14:paraId="476C188E" w14:textId="77777777" w:rsidR="00492E6E" w:rsidRDefault="00492E6E" w:rsidP="0068521F">
      <w:pPr>
        <w:rPr>
          <w:rFonts w:ascii="Calibri" w:hAnsi="Calibri" w:cs="Book Antiqua"/>
        </w:rPr>
      </w:pPr>
    </w:p>
    <w:p w14:paraId="53DCFB4A" w14:textId="77777777" w:rsidR="00492E6E" w:rsidRDefault="00492E6E" w:rsidP="0068521F">
      <w:pPr>
        <w:rPr>
          <w:rFonts w:ascii="Calibri" w:hAnsi="Calibri" w:cs="Book Antiqua"/>
        </w:rPr>
      </w:pPr>
    </w:p>
    <w:p w14:paraId="46B7866F" w14:textId="77777777" w:rsidR="00492E6E" w:rsidRDefault="00492E6E" w:rsidP="0068521F">
      <w:pPr>
        <w:rPr>
          <w:rFonts w:ascii="Calibri" w:hAnsi="Calibri" w:cs="Book Antiqua"/>
        </w:rPr>
      </w:pPr>
    </w:p>
    <w:p w14:paraId="5481F00E" w14:textId="77777777" w:rsidR="00492E6E" w:rsidRDefault="00492E6E" w:rsidP="0068521F">
      <w:pPr>
        <w:rPr>
          <w:rFonts w:ascii="Calibri" w:hAnsi="Calibri" w:cs="Book Antiqua"/>
        </w:rPr>
      </w:pPr>
    </w:p>
    <w:p w14:paraId="0365E5BE" w14:textId="77777777" w:rsidR="00492E6E" w:rsidRDefault="00492E6E" w:rsidP="0068521F">
      <w:pPr>
        <w:rPr>
          <w:rFonts w:ascii="Calibri" w:hAnsi="Calibri" w:cs="Book Antiqua"/>
        </w:rPr>
      </w:pPr>
    </w:p>
    <w:p w14:paraId="561EE421" w14:textId="77777777" w:rsidR="00492E6E" w:rsidRDefault="00492E6E" w:rsidP="0068521F">
      <w:pPr>
        <w:rPr>
          <w:rFonts w:ascii="Calibri" w:hAnsi="Calibri" w:cs="Book Antiqua"/>
        </w:rPr>
      </w:pPr>
    </w:p>
    <w:p w14:paraId="1C3526E2" w14:textId="77777777" w:rsidR="00492E6E" w:rsidRDefault="00492E6E" w:rsidP="0068521F">
      <w:pPr>
        <w:rPr>
          <w:rFonts w:ascii="Calibri" w:hAnsi="Calibri" w:cs="Book Antiqua"/>
        </w:rPr>
      </w:pPr>
    </w:p>
    <w:p w14:paraId="210C0610" w14:textId="77777777" w:rsidR="00492E6E" w:rsidRDefault="00492E6E" w:rsidP="0068521F">
      <w:pPr>
        <w:rPr>
          <w:rFonts w:ascii="Calibri" w:hAnsi="Calibri" w:cs="Book Antiqua"/>
        </w:rPr>
      </w:pPr>
    </w:p>
    <w:p w14:paraId="7A22F3CF" w14:textId="77777777" w:rsidR="00492E6E" w:rsidRDefault="00492E6E" w:rsidP="0068521F">
      <w:pPr>
        <w:rPr>
          <w:rFonts w:ascii="Calibri" w:hAnsi="Calibri" w:cs="Book Antiqua"/>
        </w:rPr>
      </w:pPr>
    </w:p>
    <w:p w14:paraId="03DACFB8" w14:textId="77777777" w:rsidR="00492E6E" w:rsidRDefault="00492E6E" w:rsidP="0068521F">
      <w:pPr>
        <w:rPr>
          <w:rFonts w:ascii="Calibri" w:hAnsi="Calibri" w:cs="Book Antiqua"/>
        </w:rPr>
      </w:pPr>
    </w:p>
    <w:p w14:paraId="75BB3096" w14:textId="59B7EC7D" w:rsidR="00492E6E" w:rsidRDefault="00492E6E" w:rsidP="0068521F">
      <w:pPr>
        <w:rPr>
          <w:rFonts w:ascii="Calibri" w:hAnsi="Calibri" w:cs="Book Antiqua"/>
        </w:rPr>
      </w:pPr>
    </w:p>
    <w:p w14:paraId="2E1F39F2" w14:textId="77777777" w:rsidR="00492E6E" w:rsidRDefault="00492E6E" w:rsidP="0068521F">
      <w:pPr>
        <w:rPr>
          <w:rFonts w:ascii="Calibri" w:hAnsi="Calibri" w:cs="Book Antiqua"/>
        </w:rPr>
      </w:pPr>
    </w:p>
    <w:p w14:paraId="0FBFF51C" w14:textId="77777777" w:rsidR="00492E6E" w:rsidRDefault="00492E6E" w:rsidP="0068521F">
      <w:pPr>
        <w:rPr>
          <w:rFonts w:ascii="Calibri" w:hAnsi="Calibri" w:cs="Book Antiqua"/>
        </w:rPr>
      </w:pPr>
    </w:p>
    <w:p w14:paraId="532FBC5B" w14:textId="592A51E5" w:rsidR="00492E6E" w:rsidRDefault="00492E6E" w:rsidP="0068521F">
      <w:pPr>
        <w:rPr>
          <w:rFonts w:ascii="Calibri" w:hAnsi="Calibri" w:cs="Book Antiqua"/>
        </w:rPr>
      </w:pPr>
    </w:p>
    <w:p w14:paraId="34603285" w14:textId="0A9C26FC" w:rsidR="00492E6E" w:rsidRDefault="00492E6E" w:rsidP="0068521F">
      <w:pPr>
        <w:rPr>
          <w:rFonts w:ascii="Calibri" w:hAnsi="Calibri" w:cs="Book Antiqua"/>
        </w:rPr>
      </w:pPr>
    </w:p>
    <w:p w14:paraId="5E6BA838" w14:textId="77777777" w:rsidR="00563D63" w:rsidRDefault="00563D63" w:rsidP="0068521F">
      <w:pPr>
        <w:rPr>
          <w:rFonts w:ascii="Calibri" w:hAnsi="Calibri" w:cs="Book Antiqua"/>
        </w:rPr>
      </w:pPr>
    </w:p>
    <w:p w14:paraId="120C4287" w14:textId="77777777" w:rsidR="00563D63" w:rsidRDefault="00563D63" w:rsidP="0068521F">
      <w:pPr>
        <w:rPr>
          <w:rFonts w:ascii="Calibri" w:hAnsi="Calibri" w:cs="Book Antiqua"/>
        </w:rPr>
      </w:pPr>
    </w:p>
    <w:p w14:paraId="531AC194" w14:textId="77777777" w:rsidR="00563D63" w:rsidRDefault="00563D63" w:rsidP="0068521F">
      <w:pPr>
        <w:rPr>
          <w:rFonts w:ascii="Calibri" w:hAnsi="Calibri" w:cs="Book Antiqua"/>
        </w:rPr>
      </w:pPr>
    </w:p>
    <w:p w14:paraId="29E49A4B" w14:textId="77777777" w:rsidR="00563D63" w:rsidRDefault="00563D63" w:rsidP="0068521F">
      <w:pPr>
        <w:rPr>
          <w:rFonts w:ascii="Calibri" w:hAnsi="Calibri" w:cs="Book Antiqua"/>
        </w:rPr>
      </w:pPr>
    </w:p>
    <w:p w14:paraId="122AD38D" w14:textId="77777777" w:rsidR="00563D63" w:rsidRDefault="00563D63" w:rsidP="0068521F">
      <w:pPr>
        <w:rPr>
          <w:rFonts w:ascii="Calibri" w:hAnsi="Calibri" w:cs="Book Antiqua"/>
        </w:rPr>
      </w:pPr>
    </w:p>
    <w:p w14:paraId="4DBA2C62" w14:textId="77777777" w:rsidR="00563D63" w:rsidRDefault="00563D63" w:rsidP="0068521F">
      <w:pPr>
        <w:rPr>
          <w:rFonts w:ascii="Calibri" w:hAnsi="Calibri" w:cs="Book Antiqua"/>
        </w:rPr>
      </w:pPr>
    </w:p>
    <w:p w14:paraId="5A05BBBC" w14:textId="77777777" w:rsidR="00563D63" w:rsidRDefault="00563D63" w:rsidP="0068521F">
      <w:pPr>
        <w:rPr>
          <w:rFonts w:ascii="Calibri" w:hAnsi="Calibri" w:cs="Book Antiqua"/>
        </w:rPr>
      </w:pPr>
    </w:p>
    <w:p w14:paraId="02996148" w14:textId="77777777" w:rsidR="00563D63" w:rsidRDefault="00563D63" w:rsidP="0068521F">
      <w:pPr>
        <w:rPr>
          <w:rFonts w:ascii="Calibri" w:hAnsi="Calibri" w:cs="Book Antiqua"/>
        </w:rPr>
      </w:pPr>
    </w:p>
    <w:p w14:paraId="156DE8B8" w14:textId="77777777" w:rsidR="00563D63" w:rsidRDefault="00563D63" w:rsidP="0068521F">
      <w:pPr>
        <w:rPr>
          <w:rFonts w:ascii="Calibri" w:hAnsi="Calibri" w:cs="Book Antiqua"/>
        </w:rPr>
      </w:pPr>
    </w:p>
    <w:p w14:paraId="032D4BE7" w14:textId="77777777" w:rsidR="00563D63" w:rsidRDefault="00563D63" w:rsidP="0068521F">
      <w:pPr>
        <w:rPr>
          <w:rFonts w:ascii="Calibri" w:hAnsi="Calibri" w:cs="Book Antiqua"/>
        </w:rPr>
      </w:pPr>
    </w:p>
    <w:p w14:paraId="67608BEC" w14:textId="77777777" w:rsidR="00563D63" w:rsidRDefault="00563D63" w:rsidP="0068521F">
      <w:pPr>
        <w:rPr>
          <w:rFonts w:ascii="Calibri" w:hAnsi="Calibri" w:cs="Book Antiqua"/>
        </w:rPr>
      </w:pPr>
    </w:p>
    <w:p w14:paraId="4BE0A431" w14:textId="77777777" w:rsidR="00563D63" w:rsidRDefault="00563D63" w:rsidP="0068521F">
      <w:pPr>
        <w:rPr>
          <w:rFonts w:ascii="Calibri" w:hAnsi="Calibri" w:cs="Book Antiqua"/>
        </w:rPr>
      </w:pPr>
    </w:p>
    <w:p w14:paraId="3AF66213" w14:textId="77777777" w:rsidR="00563D63" w:rsidRDefault="00563D63" w:rsidP="0068521F">
      <w:pPr>
        <w:rPr>
          <w:rFonts w:ascii="Calibri" w:hAnsi="Calibri" w:cs="Book Antiqua"/>
        </w:rPr>
      </w:pPr>
    </w:p>
    <w:p w14:paraId="15691770" w14:textId="77777777" w:rsidR="00563D63" w:rsidRDefault="00563D63" w:rsidP="0068521F">
      <w:pPr>
        <w:rPr>
          <w:rFonts w:ascii="Calibri" w:hAnsi="Calibri" w:cs="Book Antiqua"/>
        </w:rPr>
      </w:pPr>
    </w:p>
    <w:p w14:paraId="657B233C" w14:textId="77777777" w:rsidR="00563D63" w:rsidRDefault="00563D63" w:rsidP="0068521F">
      <w:pPr>
        <w:rPr>
          <w:rFonts w:ascii="Calibri" w:hAnsi="Calibri" w:cs="Book Antiqua"/>
        </w:rPr>
      </w:pPr>
    </w:p>
    <w:p w14:paraId="68241F9A" w14:textId="77777777" w:rsidR="00563D63" w:rsidRDefault="00563D63" w:rsidP="0068521F">
      <w:pPr>
        <w:rPr>
          <w:rFonts w:ascii="Calibri" w:hAnsi="Calibri" w:cs="Book Antiqua"/>
        </w:rPr>
      </w:pPr>
    </w:p>
    <w:p w14:paraId="60D87052" w14:textId="77777777" w:rsidR="00563D63" w:rsidRDefault="00563D63" w:rsidP="0068521F">
      <w:pPr>
        <w:rPr>
          <w:rFonts w:ascii="Calibri" w:hAnsi="Calibri" w:cs="Book Antiqua"/>
        </w:rPr>
      </w:pPr>
    </w:p>
    <w:p w14:paraId="17C4635D" w14:textId="77777777" w:rsidR="00563D63" w:rsidRDefault="00563D63" w:rsidP="0068521F">
      <w:pPr>
        <w:rPr>
          <w:rFonts w:ascii="Calibri" w:hAnsi="Calibri" w:cs="Book Antiqua"/>
        </w:rPr>
      </w:pPr>
    </w:p>
    <w:p w14:paraId="6CF97A18" w14:textId="77777777" w:rsidR="00563D63" w:rsidRDefault="00563D63" w:rsidP="0068521F">
      <w:pPr>
        <w:rPr>
          <w:rFonts w:ascii="Calibri" w:hAnsi="Calibri" w:cs="Book Antiqua"/>
        </w:rPr>
      </w:pPr>
    </w:p>
    <w:p w14:paraId="2889D636" w14:textId="77777777" w:rsidR="00563D63" w:rsidRDefault="00563D63" w:rsidP="0068521F">
      <w:pPr>
        <w:rPr>
          <w:rFonts w:ascii="Calibri" w:hAnsi="Calibri" w:cs="Book Antiqua"/>
        </w:rPr>
      </w:pPr>
    </w:p>
    <w:p w14:paraId="4CDCA284" w14:textId="77777777" w:rsidR="00563D63" w:rsidRDefault="00563D63" w:rsidP="0068521F">
      <w:pPr>
        <w:rPr>
          <w:rFonts w:ascii="Calibri" w:hAnsi="Calibri" w:cs="Book Antiqua"/>
        </w:rPr>
      </w:pPr>
    </w:p>
    <w:p w14:paraId="671A5F6D" w14:textId="77777777" w:rsidR="00563D63" w:rsidRDefault="00563D63" w:rsidP="0068521F">
      <w:pPr>
        <w:rPr>
          <w:rFonts w:ascii="Calibri" w:hAnsi="Calibri" w:cs="Book Antiqua"/>
        </w:rPr>
      </w:pPr>
    </w:p>
    <w:p w14:paraId="1B0430C3" w14:textId="77777777" w:rsidR="00563D63" w:rsidRDefault="00563D63" w:rsidP="0068521F">
      <w:pPr>
        <w:rPr>
          <w:rFonts w:ascii="Calibri" w:hAnsi="Calibri" w:cs="Book Antiqua"/>
        </w:rPr>
      </w:pPr>
    </w:p>
    <w:tbl>
      <w:tblPr>
        <w:tblpPr w:leftFromText="141" w:rightFromText="141"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521F" w:rsidRPr="00B75B4C" w14:paraId="5B7AE912" w14:textId="77777777" w:rsidTr="00F44852">
        <w:tc>
          <w:tcPr>
            <w:tcW w:w="2001" w:type="dxa"/>
            <w:shd w:val="clear" w:color="auto" w:fill="DBDBDB"/>
          </w:tcPr>
          <w:p w14:paraId="6908B7F8" w14:textId="77777777" w:rsidR="0068521F" w:rsidRPr="00E300AD" w:rsidRDefault="0068521F" w:rsidP="00F44852">
            <w:pPr>
              <w:rPr>
                <w:rFonts w:ascii="Calibri" w:hAnsi="Calibri" w:cs="Book Antiqua"/>
                <w:b/>
                <w:i/>
              </w:rPr>
            </w:pPr>
            <w:r w:rsidRPr="00E300AD">
              <w:rPr>
                <w:rFonts w:ascii="Calibri" w:hAnsi="Calibri" w:cs="Book Antiqua"/>
                <w:b/>
                <w:i/>
              </w:rPr>
              <w:lastRenderedPageBreak/>
              <w:t xml:space="preserve">ID </w:t>
            </w:r>
            <w:proofErr w:type="spellStart"/>
            <w:r w:rsidRPr="00E300AD">
              <w:rPr>
                <w:rFonts w:ascii="Calibri" w:hAnsi="Calibri" w:cs="Book Antiqua"/>
                <w:b/>
                <w:i/>
              </w:rPr>
              <w:t>Ref</w:t>
            </w:r>
            <w:proofErr w:type="spellEnd"/>
            <w:r w:rsidRPr="00E300AD">
              <w:rPr>
                <w:rFonts w:ascii="Calibri" w:hAnsi="Calibri" w:cs="Book Antiqua"/>
                <w:b/>
                <w:i/>
              </w:rPr>
              <w:t>:</w:t>
            </w:r>
          </w:p>
        </w:tc>
        <w:tc>
          <w:tcPr>
            <w:tcW w:w="5087" w:type="dxa"/>
          </w:tcPr>
          <w:p w14:paraId="0E869125" w14:textId="77777777" w:rsidR="0068521F" w:rsidRPr="00E300AD" w:rsidRDefault="0068521F" w:rsidP="00F44852">
            <w:pPr>
              <w:rPr>
                <w:rFonts w:ascii="Calibri" w:hAnsi="Calibri" w:cs="Book Antiqua"/>
                <w:i/>
              </w:rPr>
            </w:pPr>
            <w:r w:rsidRPr="00E300AD">
              <w:rPr>
                <w:rFonts w:ascii="Calibri" w:hAnsi="Calibri" w:cs="Book Antiqua"/>
                <w:i/>
              </w:rPr>
              <w:t>DG-</w:t>
            </w:r>
            <w:r>
              <w:rPr>
                <w:rFonts w:ascii="Calibri" w:hAnsi="Calibri" w:cs="Book Antiqua"/>
                <w:i/>
              </w:rPr>
              <w:t>16</w:t>
            </w:r>
          </w:p>
        </w:tc>
      </w:tr>
      <w:tr w:rsidR="0068521F" w:rsidRPr="00AE76E5" w14:paraId="2140877D" w14:textId="77777777" w:rsidTr="00F44852">
        <w:tc>
          <w:tcPr>
            <w:tcW w:w="2001" w:type="dxa"/>
            <w:shd w:val="clear" w:color="auto" w:fill="DBDBDB"/>
          </w:tcPr>
          <w:p w14:paraId="154C2CF6" w14:textId="77777777" w:rsidR="0068521F" w:rsidRPr="00E300AD" w:rsidRDefault="0068521F" w:rsidP="00F44852">
            <w:pPr>
              <w:rPr>
                <w:rFonts w:ascii="Calibri" w:hAnsi="Calibri" w:cs="Book Antiqua"/>
                <w:b/>
                <w:i/>
              </w:rPr>
            </w:pPr>
            <w:r w:rsidRPr="00E300AD">
              <w:rPr>
                <w:rFonts w:ascii="Calibri" w:hAnsi="Calibri" w:cs="Book Antiqua"/>
                <w:b/>
                <w:i/>
              </w:rPr>
              <w:t>Descripción:</w:t>
            </w:r>
          </w:p>
        </w:tc>
        <w:tc>
          <w:tcPr>
            <w:tcW w:w="5087" w:type="dxa"/>
          </w:tcPr>
          <w:p w14:paraId="26658F8B" w14:textId="77777777" w:rsidR="0068521F" w:rsidRPr="00E300AD" w:rsidRDefault="0068521F" w:rsidP="00F44852">
            <w:pPr>
              <w:rPr>
                <w:rFonts w:ascii="Calibri" w:hAnsi="Calibri" w:cs="Book Antiqua"/>
                <w:i/>
              </w:rPr>
            </w:pPr>
            <w:r w:rsidRPr="0071597B">
              <w:rPr>
                <w:rFonts w:ascii="Calibri" w:hAnsi="Calibri" w:cs="Calibri"/>
                <w:i/>
                <w:iCs/>
                <w:color w:val="000000"/>
                <w:kern w:val="2"/>
              </w:rPr>
              <w:t>Registro exitoso de una empresa de transporte en el sistema.</w:t>
            </w:r>
          </w:p>
        </w:tc>
      </w:tr>
      <w:tr w:rsidR="0068521F" w:rsidRPr="00EB3581" w14:paraId="0A857C54" w14:textId="77777777" w:rsidTr="00F44852">
        <w:tc>
          <w:tcPr>
            <w:tcW w:w="2001" w:type="dxa"/>
            <w:shd w:val="clear" w:color="auto" w:fill="DBDBDB"/>
          </w:tcPr>
          <w:p w14:paraId="439A7E88" w14:textId="77777777" w:rsidR="0068521F" w:rsidRPr="00E300AD" w:rsidRDefault="0068521F" w:rsidP="00F44852">
            <w:pPr>
              <w:rPr>
                <w:rFonts w:ascii="Calibri" w:hAnsi="Calibri" w:cs="Book Antiqua"/>
                <w:b/>
                <w:i/>
              </w:rPr>
            </w:pPr>
            <w:proofErr w:type="spellStart"/>
            <w:r w:rsidRPr="00E300AD">
              <w:rPr>
                <w:rFonts w:ascii="Calibri" w:hAnsi="Calibri" w:cs="Book Antiqua"/>
                <w:b/>
                <w:i/>
              </w:rPr>
              <w:t>Reqs</w:t>
            </w:r>
            <w:proofErr w:type="spellEnd"/>
            <w:r w:rsidRPr="00E300AD">
              <w:rPr>
                <w:rFonts w:ascii="Calibri" w:hAnsi="Calibri" w:cs="Book Antiqua"/>
                <w:b/>
                <w:i/>
              </w:rPr>
              <w:t>. asociados:</w:t>
            </w:r>
          </w:p>
        </w:tc>
        <w:tc>
          <w:tcPr>
            <w:tcW w:w="5087" w:type="dxa"/>
          </w:tcPr>
          <w:p w14:paraId="18F5031F" w14:textId="77777777" w:rsidR="0068521F" w:rsidRPr="005A7987" w:rsidRDefault="0068521F" w:rsidP="00F44852">
            <w:pPr>
              <w:rPr>
                <w:rFonts w:ascii="Calibri" w:hAnsi="Calibri" w:cs="Book Antiqua"/>
                <w:i/>
                <w:lang w:val="en-US"/>
              </w:rPr>
            </w:pPr>
            <w:r w:rsidRPr="003D1652">
              <w:rPr>
                <w:rFonts w:ascii="Calibri" w:eastAsia="Arial Unicode MS" w:hAnsi="Calibri" w:cs="Calibri"/>
                <w:i/>
                <w:iCs/>
                <w:lang w:val="en-US"/>
              </w:rPr>
              <w:t>RF-</w:t>
            </w:r>
            <w:r>
              <w:rPr>
                <w:rFonts w:ascii="Calibri" w:eastAsia="Arial Unicode MS" w:hAnsi="Calibri" w:cs="Calibri"/>
                <w:i/>
                <w:iCs/>
                <w:lang w:val="en-US"/>
              </w:rPr>
              <w:t>16, RF-17, RF-18</w:t>
            </w:r>
          </w:p>
        </w:tc>
      </w:tr>
      <w:tr w:rsidR="0068521F" w:rsidRPr="00AE76E5" w14:paraId="68EFB45B" w14:textId="77777777" w:rsidTr="00F44852">
        <w:tc>
          <w:tcPr>
            <w:tcW w:w="2001" w:type="dxa"/>
            <w:shd w:val="clear" w:color="auto" w:fill="DBDBDB"/>
          </w:tcPr>
          <w:p w14:paraId="3DFF619B" w14:textId="77777777" w:rsidR="0068521F" w:rsidRPr="00E300AD" w:rsidRDefault="0068521F" w:rsidP="00F44852">
            <w:pPr>
              <w:rPr>
                <w:rFonts w:ascii="Calibri" w:hAnsi="Calibri" w:cs="Book Antiqua"/>
                <w:b/>
                <w:i/>
              </w:rPr>
            </w:pPr>
            <w:r w:rsidRPr="00E300AD">
              <w:rPr>
                <w:rFonts w:ascii="Calibri" w:hAnsi="Calibri" w:cs="Book Antiqua"/>
                <w:b/>
                <w:i/>
              </w:rPr>
              <w:t>CU asociados:</w:t>
            </w:r>
          </w:p>
        </w:tc>
        <w:tc>
          <w:tcPr>
            <w:tcW w:w="5087" w:type="dxa"/>
          </w:tcPr>
          <w:p w14:paraId="09504EE7" w14:textId="77777777" w:rsidR="0068521F" w:rsidRPr="00E300AD" w:rsidRDefault="0068521F" w:rsidP="00F44852">
            <w:pPr>
              <w:rPr>
                <w:rFonts w:ascii="Calibri" w:hAnsi="Calibri" w:cs="Book Antiqua"/>
                <w:i/>
              </w:rPr>
            </w:pPr>
            <w:r w:rsidRPr="00A10D42">
              <w:rPr>
                <w:rFonts w:ascii="Calibri" w:hAnsi="Calibri" w:cs="Book Antiqua"/>
                <w:i/>
              </w:rPr>
              <w:t>CU1</w:t>
            </w:r>
            <w:r>
              <w:rPr>
                <w:rFonts w:ascii="Calibri" w:hAnsi="Calibri" w:cs="Book Antiqua"/>
                <w:i/>
              </w:rPr>
              <w:t>6</w:t>
            </w:r>
          </w:p>
        </w:tc>
      </w:tr>
      <w:tr w:rsidR="0068521F" w:rsidRPr="00AE76E5" w14:paraId="0C739BA8" w14:textId="77777777" w:rsidTr="00F44852">
        <w:tc>
          <w:tcPr>
            <w:tcW w:w="2001" w:type="dxa"/>
            <w:shd w:val="clear" w:color="auto" w:fill="DBDBDB"/>
          </w:tcPr>
          <w:p w14:paraId="4EE6E8FD" w14:textId="77777777" w:rsidR="0068521F" w:rsidRPr="00E300AD" w:rsidRDefault="0068521F" w:rsidP="00F44852">
            <w:pPr>
              <w:rPr>
                <w:rFonts w:ascii="Calibri" w:hAnsi="Calibri" w:cs="Book Antiqua"/>
                <w:b/>
                <w:i/>
              </w:rPr>
            </w:pPr>
            <w:r w:rsidRPr="00E300AD">
              <w:rPr>
                <w:rFonts w:ascii="Calibri" w:hAnsi="Calibri" w:cs="Book Antiqua"/>
                <w:b/>
                <w:i/>
              </w:rPr>
              <w:t>Esc. Asociados:</w:t>
            </w:r>
          </w:p>
        </w:tc>
        <w:tc>
          <w:tcPr>
            <w:tcW w:w="5087" w:type="dxa"/>
          </w:tcPr>
          <w:p w14:paraId="0B851B43" w14:textId="77777777" w:rsidR="0068521F" w:rsidRPr="00E300AD" w:rsidRDefault="0068521F" w:rsidP="00F44852">
            <w:pPr>
              <w:rPr>
                <w:rFonts w:ascii="Calibri" w:hAnsi="Calibri" w:cs="Book Antiqua"/>
                <w:i/>
              </w:rPr>
            </w:pPr>
            <w:r w:rsidRPr="00E300AD">
              <w:rPr>
                <w:rFonts w:ascii="Calibri" w:hAnsi="Calibri" w:cs="Book Antiqua"/>
                <w:i/>
              </w:rPr>
              <w:t>ES-</w:t>
            </w:r>
            <w:r>
              <w:rPr>
                <w:rFonts w:ascii="Calibri" w:hAnsi="Calibri" w:cs="Book Antiqua"/>
                <w:i/>
              </w:rPr>
              <w:t>16.1</w:t>
            </w:r>
          </w:p>
        </w:tc>
      </w:tr>
    </w:tbl>
    <w:p w14:paraId="4A2725FE" w14:textId="77777777" w:rsidR="0068521F" w:rsidRDefault="0068521F" w:rsidP="0068521F">
      <w:pPr>
        <w:rPr>
          <w:rFonts w:ascii="Calibri" w:hAnsi="Calibri" w:cs="Book Antiqua"/>
        </w:rPr>
      </w:pPr>
    </w:p>
    <w:p w14:paraId="0991731B" w14:textId="77777777" w:rsidR="00563D63" w:rsidRDefault="00563D63" w:rsidP="0068521F">
      <w:pPr>
        <w:rPr>
          <w:rFonts w:ascii="Calibri" w:hAnsi="Calibri" w:cs="Book Antiqua"/>
        </w:rPr>
      </w:pPr>
    </w:p>
    <w:p w14:paraId="7389ED95" w14:textId="77777777" w:rsidR="00563D63" w:rsidRDefault="00563D63" w:rsidP="0068521F">
      <w:pPr>
        <w:rPr>
          <w:rFonts w:ascii="Calibri" w:hAnsi="Calibri" w:cs="Book Antiqua"/>
        </w:rPr>
      </w:pPr>
    </w:p>
    <w:p w14:paraId="10556E1D" w14:textId="77777777" w:rsidR="00563D63" w:rsidRDefault="00563D63" w:rsidP="0068521F">
      <w:pPr>
        <w:rPr>
          <w:rFonts w:ascii="Calibri" w:hAnsi="Calibri" w:cs="Book Antiqua"/>
        </w:rPr>
      </w:pPr>
    </w:p>
    <w:p w14:paraId="70C88DD1" w14:textId="77777777" w:rsidR="00563D63" w:rsidRDefault="00563D63" w:rsidP="0068521F">
      <w:pPr>
        <w:rPr>
          <w:rFonts w:ascii="Calibri" w:hAnsi="Calibri" w:cs="Book Antiqua"/>
        </w:rPr>
      </w:pPr>
    </w:p>
    <w:p w14:paraId="5AE95052" w14:textId="77777777" w:rsidR="0068521F" w:rsidRPr="007339C8" w:rsidRDefault="0068521F" w:rsidP="0068521F">
      <w:pPr>
        <w:rPr>
          <w:rFonts w:ascii="Calibri" w:hAnsi="Calibri" w:cs="Book Antiqua"/>
        </w:rPr>
      </w:pPr>
    </w:p>
    <w:p w14:paraId="43BB4BD4" w14:textId="00F4FE16" w:rsidR="0068521F" w:rsidRPr="007339C8" w:rsidRDefault="0068521F" w:rsidP="0068521F">
      <w:pPr>
        <w:rPr>
          <w:rFonts w:ascii="Calibri" w:hAnsi="Calibri" w:cs="Book Antiqua"/>
        </w:rPr>
      </w:pPr>
    </w:p>
    <w:p w14:paraId="0358EF64" w14:textId="5FCCE7CF" w:rsidR="0068521F" w:rsidRPr="007339C8" w:rsidRDefault="0068521F" w:rsidP="0068521F">
      <w:pPr>
        <w:rPr>
          <w:rFonts w:ascii="Calibri" w:hAnsi="Calibri" w:cs="Book Antiqua"/>
        </w:rPr>
      </w:pPr>
    </w:p>
    <w:p w14:paraId="05E48DF9" w14:textId="77777777" w:rsidR="0068521F" w:rsidRPr="007339C8" w:rsidRDefault="0068521F" w:rsidP="0068521F">
      <w:pPr>
        <w:rPr>
          <w:rFonts w:ascii="Calibri" w:hAnsi="Calibri" w:cs="Book Antiqua"/>
        </w:rPr>
      </w:pPr>
    </w:p>
    <w:p w14:paraId="2C27373D" w14:textId="23D22B72" w:rsidR="0068521F" w:rsidRPr="007339C8" w:rsidRDefault="0068521F" w:rsidP="0068521F">
      <w:pPr>
        <w:rPr>
          <w:rFonts w:ascii="Calibri" w:hAnsi="Calibri" w:cs="Book Antiqua"/>
        </w:rPr>
      </w:pPr>
    </w:p>
    <w:p w14:paraId="777EF852" w14:textId="420669D5" w:rsidR="0068521F" w:rsidRDefault="00563D63" w:rsidP="0068521F">
      <w:pPr>
        <w:rPr>
          <w:rFonts w:ascii="Calibri" w:hAnsi="Calibri" w:cs="Book Antiqua"/>
        </w:rPr>
      </w:pPr>
      <w:r w:rsidRPr="00AC2BBD">
        <w:rPr>
          <w:rFonts w:ascii="Calibri" w:hAnsi="Calibri" w:cs="Book Antiqua"/>
          <w:noProof/>
        </w:rPr>
        <w:drawing>
          <wp:anchor distT="0" distB="0" distL="114300" distR="114300" simplePos="0" relativeHeight="251715584" behindDoc="0" locked="0" layoutInCell="1" allowOverlap="1" wp14:anchorId="06FAA83C" wp14:editId="2BD50B8D">
            <wp:simplePos x="0" y="0"/>
            <wp:positionH relativeFrom="margin">
              <wp:posOffset>-295275</wp:posOffset>
            </wp:positionH>
            <wp:positionV relativeFrom="paragraph">
              <wp:posOffset>146050</wp:posOffset>
            </wp:positionV>
            <wp:extent cx="6120130" cy="5358130"/>
            <wp:effectExtent l="0" t="0" r="0" b="0"/>
            <wp:wrapNone/>
            <wp:docPr id="1195214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4996" name=""/>
                    <pic:cNvPicPr/>
                  </pic:nvPicPr>
                  <pic:blipFill>
                    <a:blip r:embed="rId42">
                      <a:extLst>
                        <a:ext uri="{28A0092B-C50C-407E-A947-70E740481C1C}">
                          <a14:useLocalDpi xmlns:a14="http://schemas.microsoft.com/office/drawing/2010/main" val="0"/>
                        </a:ext>
                      </a:extLst>
                    </a:blip>
                    <a:stretch>
                      <a:fillRect/>
                    </a:stretch>
                  </pic:blipFill>
                  <pic:spPr>
                    <a:xfrm>
                      <a:off x="0" y="0"/>
                      <a:ext cx="6120130" cy="5358130"/>
                    </a:xfrm>
                    <a:prstGeom prst="rect">
                      <a:avLst/>
                    </a:prstGeom>
                  </pic:spPr>
                </pic:pic>
              </a:graphicData>
            </a:graphic>
            <wp14:sizeRelH relativeFrom="page">
              <wp14:pctWidth>0</wp14:pctWidth>
            </wp14:sizeRelH>
            <wp14:sizeRelV relativeFrom="page">
              <wp14:pctHeight>0</wp14:pctHeight>
            </wp14:sizeRelV>
          </wp:anchor>
        </w:drawing>
      </w:r>
    </w:p>
    <w:p w14:paraId="5D0967D6" w14:textId="57786D50" w:rsidR="0068521F" w:rsidRDefault="0068521F" w:rsidP="0068521F">
      <w:pPr>
        <w:rPr>
          <w:rFonts w:ascii="Calibri" w:hAnsi="Calibri" w:cs="Book Antiqua"/>
        </w:rPr>
      </w:pPr>
    </w:p>
    <w:p w14:paraId="4CE154EF" w14:textId="0FFC229D" w:rsidR="0068521F" w:rsidRDefault="0068521F" w:rsidP="0068521F">
      <w:pPr>
        <w:rPr>
          <w:rFonts w:ascii="Calibri" w:hAnsi="Calibri" w:cs="Book Antiqua"/>
        </w:rPr>
      </w:pPr>
    </w:p>
    <w:p w14:paraId="7B8426A5" w14:textId="28F81E79" w:rsidR="0068521F" w:rsidRDefault="0068521F" w:rsidP="0068521F">
      <w:pPr>
        <w:rPr>
          <w:rFonts w:ascii="Calibri" w:hAnsi="Calibri" w:cs="Book Antiqua"/>
        </w:rPr>
      </w:pPr>
    </w:p>
    <w:p w14:paraId="17CB6F45" w14:textId="77777777" w:rsidR="0068521F" w:rsidRDefault="0068521F" w:rsidP="0068521F">
      <w:pPr>
        <w:rPr>
          <w:rFonts w:ascii="Calibri" w:hAnsi="Calibri" w:cs="Book Antiqua"/>
        </w:rPr>
      </w:pPr>
    </w:p>
    <w:p w14:paraId="7278701F" w14:textId="0F694777" w:rsidR="0068521F" w:rsidRDefault="0068521F" w:rsidP="0068521F">
      <w:pPr>
        <w:rPr>
          <w:rFonts w:ascii="Calibri" w:hAnsi="Calibri" w:cs="Book Antiqua"/>
        </w:rPr>
      </w:pPr>
    </w:p>
    <w:p w14:paraId="11724F19" w14:textId="2A546392" w:rsidR="0068521F" w:rsidRDefault="0068521F" w:rsidP="0068521F">
      <w:pPr>
        <w:rPr>
          <w:rFonts w:ascii="Calibri" w:hAnsi="Calibri" w:cs="Book Antiqua"/>
        </w:rPr>
      </w:pPr>
    </w:p>
    <w:p w14:paraId="6951330B" w14:textId="49390326" w:rsidR="0068521F" w:rsidRDefault="0068521F" w:rsidP="0068521F">
      <w:pPr>
        <w:rPr>
          <w:rFonts w:ascii="Calibri" w:hAnsi="Calibri" w:cs="Book Antiqua"/>
        </w:rPr>
      </w:pPr>
    </w:p>
    <w:p w14:paraId="6B201957" w14:textId="77777777" w:rsidR="0068521F" w:rsidRDefault="0068521F" w:rsidP="0068521F">
      <w:pPr>
        <w:rPr>
          <w:rFonts w:ascii="Calibri" w:hAnsi="Calibri" w:cs="Book Antiqua"/>
        </w:rPr>
      </w:pPr>
    </w:p>
    <w:p w14:paraId="49791178" w14:textId="77777777" w:rsidR="0068521F" w:rsidRDefault="0068521F" w:rsidP="0068521F">
      <w:pPr>
        <w:rPr>
          <w:rFonts w:ascii="Calibri" w:hAnsi="Calibri" w:cs="Book Antiqua"/>
        </w:rPr>
      </w:pPr>
    </w:p>
    <w:p w14:paraId="44A013F7" w14:textId="77777777" w:rsidR="0068521F" w:rsidRDefault="0068521F" w:rsidP="0068521F">
      <w:pPr>
        <w:rPr>
          <w:rFonts w:ascii="Calibri" w:hAnsi="Calibri" w:cs="Book Antiqua"/>
        </w:rPr>
      </w:pPr>
    </w:p>
    <w:p w14:paraId="4C2ACFBC" w14:textId="77777777" w:rsidR="0068521F" w:rsidRDefault="0068521F" w:rsidP="0068521F">
      <w:pPr>
        <w:rPr>
          <w:rFonts w:ascii="Calibri" w:hAnsi="Calibri" w:cs="Book Antiqua"/>
        </w:rPr>
      </w:pPr>
    </w:p>
    <w:p w14:paraId="21703372" w14:textId="77777777" w:rsidR="0068521F" w:rsidRDefault="0068521F" w:rsidP="0068521F">
      <w:pPr>
        <w:rPr>
          <w:rFonts w:ascii="Calibri" w:hAnsi="Calibri" w:cs="Book Antiqua"/>
        </w:rPr>
      </w:pPr>
    </w:p>
    <w:p w14:paraId="68724F37" w14:textId="77777777" w:rsidR="0068521F" w:rsidRDefault="0068521F" w:rsidP="0068521F">
      <w:pPr>
        <w:rPr>
          <w:rFonts w:ascii="Calibri" w:hAnsi="Calibri" w:cs="Book Antiqua"/>
        </w:rPr>
      </w:pPr>
    </w:p>
    <w:p w14:paraId="0455D0AB" w14:textId="77777777" w:rsidR="0068521F" w:rsidRDefault="0068521F" w:rsidP="0068521F">
      <w:pPr>
        <w:rPr>
          <w:rFonts w:ascii="Calibri" w:hAnsi="Calibri" w:cs="Book Antiqua"/>
        </w:rPr>
      </w:pPr>
    </w:p>
    <w:p w14:paraId="6B32E1DF" w14:textId="77777777" w:rsidR="0068521F" w:rsidRDefault="0068521F" w:rsidP="0068521F">
      <w:pPr>
        <w:rPr>
          <w:rFonts w:ascii="Calibri" w:hAnsi="Calibri" w:cs="Book Antiqua"/>
        </w:rPr>
      </w:pPr>
    </w:p>
    <w:p w14:paraId="1A10193B" w14:textId="77777777" w:rsidR="0068521F" w:rsidRDefault="0068521F" w:rsidP="0068521F">
      <w:pPr>
        <w:rPr>
          <w:rFonts w:ascii="Calibri" w:hAnsi="Calibri" w:cs="Book Antiqua"/>
        </w:rPr>
      </w:pPr>
    </w:p>
    <w:p w14:paraId="76A4B197" w14:textId="77777777" w:rsidR="0068521F" w:rsidRDefault="0068521F" w:rsidP="0068521F">
      <w:pPr>
        <w:rPr>
          <w:rFonts w:ascii="Calibri" w:hAnsi="Calibri" w:cs="Book Antiqua"/>
        </w:rPr>
      </w:pPr>
    </w:p>
    <w:p w14:paraId="273DE0CC" w14:textId="77777777" w:rsidR="0068521F" w:rsidRDefault="0068521F" w:rsidP="0068521F">
      <w:pPr>
        <w:rPr>
          <w:rFonts w:ascii="Calibri" w:hAnsi="Calibri" w:cs="Book Antiqua"/>
        </w:rPr>
      </w:pPr>
    </w:p>
    <w:p w14:paraId="0BE5BE2A" w14:textId="77777777" w:rsidR="0068521F" w:rsidRDefault="0068521F" w:rsidP="0068521F">
      <w:pPr>
        <w:rPr>
          <w:rFonts w:ascii="Calibri" w:hAnsi="Calibri" w:cs="Book Antiqua"/>
        </w:rPr>
      </w:pPr>
    </w:p>
    <w:p w14:paraId="07BD12C0" w14:textId="77777777" w:rsidR="0068521F" w:rsidRDefault="0068521F" w:rsidP="0068521F">
      <w:pPr>
        <w:rPr>
          <w:rFonts w:ascii="Calibri" w:hAnsi="Calibri" w:cs="Book Antiqua"/>
        </w:rPr>
      </w:pPr>
    </w:p>
    <w:p w14:paraId="7B84F9C8" w14:textId="77777777" w:rsidR="0068521F" w:rsidRDefault="0068521F" w:rsidP="0068521F">
      <w:pPr>
        <w:rPr>
          <w:rFonts w:ascii="Calibri" w:hAnsi="Calibri" w:cs="Book Antiqua"/>
        </w:rPr>
      </w:pPr>
    </w:p>
    <w:p w14:paraId="376F6A0A" w14:textId="77777777" w:rsidR="0068521F" w:rsidRDefault="0068521F" w:rsidP="0068521F">
      <w:pPr>
        <w:rPr>
          <w:rFonts w:ascii="Calibri" w:hAnsi="Calibri" w:cs="Book Antiqua"/>
        </w:rPr>
      </w:pPr>
    </w:p>
    <w:p w14:paraId="4843C930" w14:textId="77777777" w:rsidR="0068521F" w:rsidRDefault="0068521F" w:rsidP="0068521F">
      <w:pPr>
        <w:rPr>
          <w:rFonts w:ascii="Calibri" w:hAnsi="Calibri" w:cs="Book Antiqua"/>
        </w:rPr>
      </w:pPr>
    </w:p>
    <w:p w14:paraId="6B8A222F" w14:textId="77777777" w:rsidR="0068521F" w:rsidRDefault="0068521F" w:rsidP="0068521F">
      <w:pPr>
        <w:rPr>
          <w:rFonts w:ascii="Calibri" w:hAnsi="Calibri" w:cs="Book Antiqua"/>
        </w:rPr>
      </w:pPr>
    </w:p>
    <w:p w14:paraId="2D4E468F" w14:textId="77777777" w:rsidR="0068521F" w:rsidRDefault="0068521F" w:rsidP="0068521F">
      <w:pPr>
        <w:rPr>
          <w:rFonts w:ascii="Calibri" w:hAnsi="Calibri" w:cs="Book Antiqua"/>
        </w:rPr>
      </w:pPr>
    </w:p>
    <w:p w14:paraId="2EF59B91" w14:textId="77777777" w:rsidR="0068521F" w:rsidRDefault="0068521F" w:rsidP="0068521F">
      <w:pPr>
        <w:rPr>
          <w:rFonts w:ascii="Calibri" w:hAnsi="Calibri" w:cs="Book Antiqua"/>
        </w:rPr>
      </w:pPr>
    </w:p>
    <w:p w14:paraId="1F5DC552" w14:textId="77777777" w:rsidR="0068521F" w:rsidRDefault="0068521F" w:rsidP="0068521F">
      <w:pPr>
        <w:rPr>
          <w:rFonts w:ascii="Calibri" w:hAnsi="Calibri" w:cs="Book Antiqua"/>
        </w:rPr>
      </w:pPr>
    </w:p>
    <w:p w14:paraId="6B67A4BE" w14:textId="77777777" w:rsidR="0068521F" w:rsidRDefault="0068521F" w:rsidP="0068521F">
      <w:pPr>
        <w:rPr>
          <w:rFonts w:ascii="Calibri" w:hAnsi="Calibri" w:cs="Book Antiqua"/>
        </w:rPr>
      </w:pPr>
    </w:p>
    <w:p w14:paraId="0227F195" w14:textId="77777777" w:rsidR="0068521F" w:rsidRDefault="0068521F" w:rsidP="0068521F">
      <w:pPr>
        <w:rPr>
          <w:rFonts w:ascii="Calibri" w:hAnsi="Calibri" w:cs="Book Antiqua"/>
        </w:rPr>
      </w:pPr>
    </w:p>
    <w:p w14:paraId="516B8B9D" w14:textId="77777777" w:rsidR="0068521F" w:rsidRDefault="0068521F" w:rsidP="0068521F">
      <w:pPr>
        <w:rPr>
          <w:rFonts w:ascii="Calibri" w:hAnsi="Calibri" w:cs="Book Antiqua"/>
        </w:rPr>
      </w:pPr>
    </w:p>
    <w:p w14:paraId="25D7DF81" w14:textId="77777777" w:rsidR="0068521F" w:rsidRDefault="0068521F" w:rsidP="0068521F">
      <w:pPr>
        <w:rPr>
          <w:rFonts w:ascii="Calibri" w:hAnsi="Calibri" w:cs="Book Antiqua"/>
        </w:rPr>
      </w:pPr>
    </w:p>
    <w:p w14:paraId="65A61DB2" w14:textId="77777777" w:rsidR="0068521F" w:rsidRDefault="0068521F" w:rsidP="0068521F">
      <w:pPr>
        <w:rPr>
          <w:rFonts w:ascii="Calibri" w:hAnsi="Calibri" w:cs="Book Antiqua"/>
        </w:rPr>
      </w:pPr>
    </w:p>
    <w:p w14:paraId="30CE1A98" w14:textId="77777777" w:rsidR="0068521F" w:rsidRDefault="0068521F" w:rsidP="0068521F">
      <w:pPr>
        <w:rPr>
          <w:rFonts w:ascii="Calibri" w:hAnsi="Calibri" w:cs="Book Antiqua"/>
        </w:rPr>
      </w:pPr>
    </w:p>
    <w:p w14:paraId="6DDF0664" w14:textId="77777777" w:rsidR="0068521F" w:rsidRDefault="0068521F" w:rsidP="0068521F">
      <w:pPr>
        <w:rPr>
          <w:rFonts w:ascii="Calibri" w:hAnsi="Calibri" w:cs="Book Antiqua"/>
        </w:rPr>
      </w:pPr>
    </w:p>
    <w:p w14:paraId="20052DFB" w14:textId="77777777" w:rsidR="0068521F" w:rsidRDefault="0068521F" w:rsidP="0068521F">
      <w:pPr>
        <w:rPr>
          <w:rFonts w:ascii="Calibri" w:hAnsi="Calibri" w:cs="Book Antiqua"/>
        </w:rPr>
      </w:pPr>
    </w:p>
    <w:p w14:paraId="61DBD9E8" w14:textId="77777777" w:rsidR="0068521F" w:rsidRDefault="0068521F" w:rsidP="0068521F">
      <w:pPr>
        <w:rPr>
          <w:rFonts w:ascii="Calibri" w:hAnsi="Calibri" w:cs="Book Antiqua"/>
        </w:rPr>
      </w:pPr>
    </w:p>
    <w:tbl>
      <w:tblPr>
        <w:tblpPr w:leftFromText="141" w:rightFromText="141"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521F" w:rsidRPr="00B75B4C" w14:paraId="792D0D51" w14:textId="77777777" w:rsidTr="00F44852">
        <w:tc>
          <w:tcPr>
            <w:tcW w:w="2001" w:type="dxa"/>
            <w:shd w:val="clear" w:color="auto" w:fill="DBDBDB"/>
          </w:tcPr>
          <w:p w14:paraId="4A438A59" w14:textId="77777777" w:rsidR="0068521F" w:rsidRPr="00E300AD" w:rsidRDefault="0068521F" w:rsidP="00F44852">
            <w:pPr>
              <w:rPr>
                <w:rFonts w:ascii="Calibri" w:hAnsi="Calibri" w:cs="Book Antiqua"/>
                <w:b/>
                <w:i/>
              </w:rPr>
            </w:pPr>
            <w:r w:rsidRPr="00E300AD">
              <w:rPr>
                <w:rFonts w:ascii="Calibri" w:hAnsi="Calibri" w:cs="Book Antiqua"/>
                <w:b/>
                <w:i/>
              </w:rPr>
              <w:lastRenderedPageBreak/>
              <w:t xml:space="preserve">ID </w:t>
            </w:r>
            <w:proofErr w:type="spellStart"/>
            <w:r w:rsidRPr="00E300AD">
              <w:rPr>
                <w:rFonts w:ascii="Calibri" w:hAnsi="Calibri" w:cs="Book Antiqua"/>
                <w:b/>
                <w:i/>
              </w:rPr>
              <w:t>Ref</w:t>
            </w:r>
            <w:proofErr w:type="spellEnd"/>
            <w:r w:rsidRPr="00E300AD">
              <w:rPr>
                <w:rFonts w:ascii="Calibri" w:hAnsi="Calibri" w:cs="Book Antiqua"/>
                <w:b/>
                <w:i/>
              </w:rPr>
              <w:t>:</w:t>
            </w:r>
          </w:p>
        </w:tc>
        <w:tc>
          <w:tcPr>
            <w:tcW w:w="5087" w:type="dxa"/>
          </w:tcPr>
          <w:p w14:paraId="1C1F55D8" w14:textId="77777777" w:rsidR="0068521F" w:rsidRPr="00E300AD" w:rsidRDefault="0068521F" w:rsidP="00F44852">
            <w:pPr>
              <w:rPr>
                <w:rFonts w:ascii="Calibri" w:hAnsi="Calibri" w:cs="Book Antiqua"/>
                <w:i/>
              </w:rPr>
            </w:pPr>
            <w:r w:rsidRPr="00E300AD">
              <w:rPr>
                <w:rFonts w:ascii="Calibri" w:hAnsi="Calibri" w:cs="Book Antiqua"/>
                <w:i/>
              </w:rPr>
              <w:t>DG-</w:t>
            </w:r>
            <w:r>
              <w:rPr>
                <w:rFonts w:ascii="Calibri" w:hAnsi="Calibri" w:cs="Book Antiqua"/>
                <w:i/>
              </w:rPr>
              <w:t>17</w:t>
            </w:r>
          </w:p>
        </w:tc>
      </w:tr>
      <w:tr w:rsidR="0068521F" w:rsidRPr="00AE76E5" w14:paraId="70451170" w14:textId="77777777" w:rsidTr="00F44852">
        <w:tc>
          <w:tcPr>
            <w:tcW w:w="2001" w:type="dxa"/>
            <w:shd w:val="clear" w:color="auto" w:fill="DBDBDB"/>
          </w:tcPr>
          <w:p w14:paraId="5064D210" w14:textId="77777777" w:rsidR="0068521F" w:rsidRPr="00E300AD" w:rsidRDefault="0068521F" w:rsidP="00F44852">
            <w:pPr>
              <w:rPr>
                <w:rFonts w:ascii="Calibri" w:hAnsi="Calibri" w:cs="Book Antiqua"/>
                <w:b/>
                <w:i/>
              </w:rPr>
            </w:pPr>
            <w:r w:rsidRPr="00E300AD">
              <w:rPr>
                <w:rFonts w:ascii="Calibri" w:hAnsi="Calibri" w:cs="Book Antiqua"/>
                <w:b/>
                <w:i/>
              </w:rPr>
              <w:t>Descripción:</w:t>
            </w:r>
          </w:p>
        </w:tc>
        <w:tc>
          <w:tcPr>
            <w:tcW w:w="5087" w:type="dxa"/>
          </w:tcPr>
          <w:p w14:paraId="46DB908B" w14:textId="77777777" w:rsidR="0068521F" w:rsidRPr="00E300AD" w:rsidRDefault="0068521F" w:rsidP="00F44852">
            <w:pPr>
              <w:rPr>
                <w:rFonts w:ascii="Calibri" w:hAnsi="Calibri" w:cs="Book Antiqua"/>
                <w:i/>
              </w:rPr>
            </w:pPr>
            <w:r w:rsidRPr="0071597B">
              <w:rPr>
                <w:rFonts w:ascii="Calibri" w:hAnsi="Calibri" w:cs="Calibri"/>
                <w:i/>
                <w:iCs/>
                <w:color w:val="000000"/>
                <w:kern w:val="2"/>
              </w:rPr>
              <w:t>Ingreso fallido del pedido debido a la pérdida de conexión con la base de datos por falla eléctrica</w:t>
            </w:r>
          </w:p>
        </w:tc>
      </w:tr>
      <w:tr w:rsidR="0068521F" w:rsidRPr="00EB3581" w14:paraId="602226DB" w14:textId="77777777" w:rsidTr="00F44852">
        <w:tc>
          <w:tcPr>
            <w:tcW w:w="2001" w:type="dxa"/>
            <w:shd w:val="clear" w:color="auto" w:fill="DBDBDB"/>
          </w:tcPr>
          <w:p w14:paraId="24BAF9F0" w14:textId="77777777" w:rsidR="0068521F" w:rsidRPr="00E300AD" w:rsidRDefault="0068521F" w:rsidP="00F44852">
            <w:pPr>
              <w:rPr>
                <w:rFonts w:ascii="Calibri" w:hAnsi="Calibri" w:cs="Book Antiqua"/>
                <w:b/>
                <w:i/>
              </w:rPr>
            </w:pPr>
            <w:proofErr w:type="spellStart"/>
            <w:r w:rsidRPr="00E300AD">
              <w:rPr>
                <w:rFonts w:ascii="Calibri" w:hAnsi="Calibri" w:cs="Book Antiqua"/>
                <w:b/>
                <w:i/>
              </w:rPr>
              <w:t>Reqs</w:t>
            </w:r>
            <w:proofErr w:type="spellEnd"/>
            <w:r w:rsidRPr="00E300AD">
              <w:rPr>
                <w:rFonts w:ascii="Calibri" w:hAnsi="Calibri" w:cs="Book Antiqua"/>
                <w:b/>
                <w:i/>
              </w:rPr>
              <w:t>. asociados:</w:t>
            </w:r>
          </w:p>
        </w:tc>
        <w:tc>
          <w:tcPr>
            <w:tcW w:w="5087" w:type="dxa"/>
          </w:tcPr>
          <w:p w14:paraId="34133698" w14:textId="77777777" w:rsidR="0068521F" w:rsidRPr="005A7987" w:rsidRDefault="0068521F" w:rsidP="00F44852">
            <w:pPr>
              <w:rPr>
                <w:rFonts w:ascii="Calibri" w:hAnsi="Calibri" w:cs="Book Antiqua"/>
                <w:i/>
                <w:lang w:val="en-US"/>
              </w:rPr>
            </w:pPr>
            <w:r w:rsidRPr="003D1652">
              <w:rPr>
                <w:rFonts w:ascii="Calibri" w:eastAsia="Arial Unicode MS" w:hAnsi="Calibri" w:cs="Calibri"/>
                <w:i/>
                <w:iCs/>
                <w:lang w:val="en-US"/>
              </w:rPr>
              <w:t>RF-</w:t>
            </w:r>
            <w:r>
              <w:rPr>
                <w:rFonts w:ascii="Calibri" w:eastAsia="Arial Unicode MS" w:hAnsi="Calibri" w:cs="Calibri"/>
                <w:i/>
                <w:iCs/>
                <w:lang w:val="en-US"/>
              </w:rPr>
              <w:t>4, RF-16, RF-20</w:t>
            </w:r>
          </w:p>
        </w:tc>
      </w:tr>
      <w:tr w:rsidR="0068521F" w:rsidRPr="00AE76E5" w14:paraId="7C2FFD65" w14:textId="77777777" w:rsidTr="00F44852">
        <w:tc>
          <w:tcPr>
            <w:tcW w:w="2001" w:type="dxa"/>
            <w:shd w:val="clear" w:color="auto" w:fill="DBDBDB"/>
          </w:tcPr>
          <w:p w14:paraId="19397DE5" w14:textId="77777777" w:rsidR="0068521F" w:rsidRPr="00E300AD" w:rsidRDefault="0068521F" w:rsidP="00F44852">
            <w:pPr>
              <w:rPr>
                <w:rFonts w:ascii="Calibri" w:hAnsi="Calibri" w:cs="Book Antiqua"/>
                <w:b/>
                <w:i/>
              </w:rPr>
            </w:pPr>
            <w:r w:rsidRPr="00E300AD">
              <w:rPr>
                <w:rFonts w:ascii="Calibri" w:hAnsi="Calibri" w:cs="Book Antiqua"/>
                <w:b/>
                <w:i/>
              </w:rPr>
              <w:t>CU asociados:</w:t>
            </w:r>
          </w:p>
        </w:tc>
        <w:tc>
          <w:tcPr>
            <w:tcW w:w="5087" w:type="dxa"/>
          </w:tcPr>
          <w:p w14:paraId="4D9F87F7" w14:textId="77777777" w:rsidR="0068521F" w:rsidRPr="00E300AD" w:rsidRDefault="0068521F" w:rsidP="00F44852">
            <w:pPr>
              <w:rPr>
                <w:rFonts w:ascii="Calibri" w:hAnsi="Calibri" w:cs="Book Antiqua"/>
                <w:i/>
              </w:rPr>
            </w:pPr>
            <w:r w:rsidRPr="00A10D42">
              <w:rPr>
                <w:rFonts w:ascii="Calibri" w:hAnsi="Calibri" w:cs="Book Antiqua"/>
                <w:i/>
              </w:rPr>
              <w:t>CU</w:t>
            </w:r>
            <w:r>
              <w:rPr>
                <w:rFonts w:ascii="Calibri" w:hAnsi="Calibri" w:cs="Book Antiqua"/>
                <w:i/>
              </w:rPr>
              <w:t>9 CU16 CU17 CU23</w:t>
            </w:r>
          </w:p>
        </w:tc>
      </w:tr>
      <w:tr w:rsidR="0068521F" w:rsidRPr="00AE76E5" w14:paraId="4E03EED2" w14:textId="77777777" w:rsidTr="00F44852">
        <w:tc>
          <w:tcPr>
            <w:tcW w:w="2001" w:type="dxa"/>
            <w:shd w:val="clear" w:color="auto" w:fill="DBDBDB"/>
          </w:tcPr>
          <w:p w14:paraId="581916C2" w14:textId="77777777" w:rsidR="0068521F" w:rsidRPr="00E300AD" w:rsidRDefault="0068521F" w:rsidP="00F44852">
            <w:pPr>
              <w:rPr>
                <w:rFonts w:ascii="Calibri" w:hAnsi="Calibri" w:cs="Book Antiqua"/>
                <w:b/>
                <w:i/>
              </w:rPr>
            </w:pPr>
            <w:r w:rsidRPr="00E300AD">
              <w:rPr>
                <w:rFonts w:ascii="Calibri" w:hAnsi="Calibri" w:cs="Book Antiqua"/>
                <w:b/>
                <w:i/>
              </w:rPr>
              <w:t>Esc. Asociados:</w:t>
            </w:r>
          </w:p>
        </w:tc>
        <w:tc>
          <w:tcPr>
            <w:tcW w:w="5087" w:type="dxa"/>
          </w:tcPr>
          <w:p w14:paraId="558AEF1C" w14:textId="77777777" w:rsidR="0068521F" w:rsidRPr="00E300AD" w:rsidRDefault="0068521F" w:rsidP="00F44852">
            <w:pPr>
              <w:rPr>
                <w:rFonts w:ascii="Calibri" w:hAnsi="Calibri" w:cs="Book Antiqua"/>
                <w:i/>
              </w:rPr>
            </w:pPr>
            <w:r w:rsidRPr="00E300AD">
              <w:rPr>
                <w:rFonts w:ascii="Calibri" w:hAnsi="Calibri" w:cs="Book Antiqua"/>
                <w:i/>
              </w:rPr>
              <w:t>ES-</w:t>
            </w:r>
            <w:r>
              <w:rPr>
                <w:rFonts w:ascii="Calibri" w:hAnsi="Calibri" w:cs="Book Antiqua"/>
                <w:i/>
              </w:rPr>
              <w:t>17.2</w:t>
            </w:r>
          </w:p>
        </w:tc>
      </w:tr>
    </w:tbl>
    <w:p w14:paraId="07EDCC7A" w14:textId="50D31890" w:rsidR="0068521F" w:rsidRDefault="0068521F" w:rsidP="0068521F">
      <w:pPr>
        <w:rPr>
          <w:rFonts w:ascii="Calibri" w:hAnsi="Calibri" w:cs="Book Antiqua"/>
        </w:rPr>
      </w:pPr>
    </w:p>
    <w:p w14:paraId="48CA2429" w14:textId="77777777" w:rsidR="0068521F" w:rsidRDefault="0068521F" w:rsidP="0068521F">
      <w:pPr>
        <w:rPr>
          <w:rFonts w:ascii="Calibri" w:hAnsi="Calibri" w:cs="Book Antiqua"/>
        </w:rPr>
      </w:pPr>
    </w:p>
    <w:p w14:paraId="0DDA0972" w14:textId="77777777" w:rsidR="0068521F" w:rsidRDefault="0068521F" w:rsidP="0068521F">
      <w:pPr>
        <w:rPr>
          <w:rFonts w:ascii="Calibri" w:hAnsi="Calibri" w:cs="Book Antiqua"/>
        </w:rPr>
      </w:pPr>
    </w:p>
    <w:p w14:paraId="00A91802" w14:textId="77777777" w:rsidR="0068521F" w:rsidRDefault="0068521F" w:rsidP="0068521F">
      <w:pPr>
        <w:tabs>
          <w:tab w:val="left" w:pos="4220"/>
        </w:tabs>
        <w:rPr>
          <w:rFonts w:ascii="Calibri" w:hAnsi="Calibri" w:cs="Book Antiqua"/>
        </w:rPr>
      </w:pPr>
      <w:r>
        <w:rPr>
          <w:rFonts w:ascii="Calibri" w:hAnsi="Calibri" w:cs="Book Antiqua"/>
        </w:rPr>
        <w:tab/>
      </w:r>
    </w:p>
    <w:p w14:paraId="720AC40A" w14:textId="77777777" w:rsidR="0068521F" w:rsidRDefault="0068521F" w:rsidP="0068521F">
      <w:pPr>
        <w:rPr>
          <w:rFonts w:ascii="Calibri" w:hAnsi="Calibri" w:cs="Book Antiqua"/>
        </w:rPr>
      </w:pPr>
    </w:p>
    <w:p w14:paraId="220FA022" w14:textId="77777777" w:rsidR="0068521F" w:rsidRDefault="0068521F" w:rsidP="0068521F">
      <w:pPr>
        <w:rPr>
          <w:rFonts w:ascii="Calibri" w:hAnsi="Calibri" w:cs="Book Antiqua"/>
        </w:rPr>
      </w:pPr>
    </w:p>
    <w:p w14:paraId="4C7EF7F7" w14:textId="350A4C94" w:rsidR="0068521F" w:rsidRDefault="0068521F" w:rsidP="0068521F">
      <w:pPr>
        <w:rPr>
          <w:rFonts w:ascii="Calibri" w:hAnsi="Calibri" w:cs="Book Antiqua"/>
        </w:rPr>
      </w:pPr>
    </w:p>
    <w:p w14:paraId="3DFBA0BD" w14:textId="6728A061" w:rsidR="0068521F" w:rsidRDefault="00BB351D" w:rsidP="0068521F">
      <w:pPr>
        <w:rPr>
          <w:rFonts w:ascii="Calibri" w:hAnsi="Calibri" w:cs="Book Antiqua"/>
        </w:rPr>
      </w:pPr>
      <w:r w:rsidRPr="00BB351D">
        <w:rPr>
          <w:rFonts w:ascii="Calibri" w:hAnsi="Calibri" w:cs="Book Antiqua"/>
          <w:noProof/>
        </w:rPr>
        <w:drawing>
          <wp:anchor distT="0" distB="0" distL="114300" distR="114300" simplePos="0" relativeHeight="251716608" behindDoc="0" locked="0" layoutInCell="1" allowOverlap="1" wp14:anchorId="70752936" wp14:editId="360EB424">
            <wp:simplePos x="0" y="0"/>
            <wp:positionH relativeFrom="margin">
              <wp:posOffset>438150</wp:posOffset>
            </wp:positionH>
            <wp:positionV relativeFrom="paragraph">
              <wp:posOffset>107950</wp:posOffset>
            </wp:positionV>
            <wp:extent cx="5076825" cy="2561063"/>
            <wp:effectExtent l="0" t="0" r="0" b="0"/>
            <wp:wrapNone/>
            <wp:docPr id="1138270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0319" name=""/>
                    <pic:cNvPicPr/>
                  </pic:nvPicPr>
                  <pic:blipFill>
                    <a:blip r:embed="rId43">
                      <a:extLst>
                        <a:ext uri="{28A0092B-C50C-407E-A947-70E740481C1C}">
                          <a14:useLocalDpi xmlns:a14="http://schemas.microsoft.com/office/drawing/2010/main" val="0"/>
                        </a:ext>
                      </a:extLst>
                    </a:blip>
                    <a:stretch>
                      <a:fillRect/>
                    </a:stretch>
                  </pic:blipFill>
                  <pic:spPr>
                    <a:xfrm>
                      <a:off x="0" y="0"/>
                      <a:ext cx="5076825" cy="2561063"/>
                    </a:xfrm>
                    <a:prstGeom prst="rect">
                      <a:avLst/>
                    </a:prstGeom>
                  </pic:spPr>
                </pic:pic>
              </a:graphicData>
            </a:graphic>
            <wp14:sizeRelH relativeFrom="page">
              <wp14:pctWidth>0</wp14:pctWidth>
            </wp14:sizeRelH>
            <wp14:sizeRelV relativeFrom="page">
              <wp14:pctHeight>0</wp14:pctHeight>
            </wp14:sizeRelV>
          </wp:anchor>
        </w:drawing>
      </w:r>
    </w:p>
    <w:p w14:paraId="79523C9C" w14:textId="4DBFB858" w:rsidR="0068521F" w:rsidRDefault="0068521F" w:rsidP="0068521F">
      <w:pPr>
        <w:rPr>
          <w:rFonts w:ascii="Calibri" w:hAnsi="Calibri" w:cs="Book Antiqua"/>
        </w:rPr>
      </w:pPr>
    </w:p>
    <w:p w14:paraId="62EC3796" w14:textId="77777777" w:rsidR="0068521F" w:rsidRDefault="0068521F" w:rsidP="0068521F">
      <w:pPr>
        <w:rPr>
          <w:rFonts w:ascii="Calibri" w:hAnsi="Calibri" w:cs="Book Antiqua"/>
        </w:rPr>
      </w:pPr>
    </w:p>
    <w:p w14:paraId="1B1D6CB5" w14:textId="77777777" w:rsidR="0068521F" w:rsidRDefault="0068521F" w:rsidP="0068521F">
      <w:pPr>
        <w:rPr>
          <w:rFonts w:ascii="Calibri" w:hAnsi="Calibri" w:cs="Book Antiqua"/>
        </w:rPr>
      </w:pPr>
    </w:p>
    <w:p w14:paraId="52E00EDB" w14:textId="77777777" w:rsidR="0068521F" w:rsidRDefault="0068521F" w:rsidP="0068521F">
      <w:pPr>
        <w:rPr>
          <w:rFonts w:ascii="Calibri" w:hAnsi="Calibri" w:cs="Book Antiqua"/>
        </w:rPr>
      </w:pPr>
    </w:p>
    <w:p w14:paraId="78A6BCC0" w14:textId="77777777" w:rsidR="0068521F" w:rsidRDefault="0068521F" w:rsidP="0068521F">
      <w:pPr>
        <w:rPr>
          <w:rFonts w:ascii="Calibri" w:hAnsi="Calibri" w:cs="Book Antiqua"/>
        </w:rPr>
      </w:pPr>
    </w:p>
    <w:p w14:paraId="2FA3FFBF" w14:textId="77777777" w:rsidR="0068521F" w:rsidRDefault="0068521F" w:rsidP="0068521F">
      <w:pPr>
        <w:rPr>
          <w:rFonts w:ascii="Calibri" w:hAnsi="Calibri" w:cs="Book Antiqua"/>
        </w:rPr>
      </w:pPr>
    </w:p>
    <w:p w14:paraId="41970EBD" w14:textId="77777777" w:rsidR="0068521F" w:rsidRDefault="0068521F" w:rsidP="0068521F">
      <w:pPr>
        <w:rPr>
          <w:rFonts w:ascii="Calibri" w:hAnsi="Calibri" w:cs="Book Antiqua"/>
        </w:rPr>
      </w:pPr>
    </w:p>
    <w:p w14:paraId="5B1D4605" w14:textId="77777777" w:rsidR="0068521F" w:rsidRDefault="0068521F" w:rsidP="0068521F">
      <w:pPr>
        <w:rPr>
          <w:rFonts w:ascii="Calibri" w:hAnsi="Calibri" w:cs="Book Antiqua"/>
        </w:rPr>
      </w:pPr>
    </w:p>
    <w:p w14:paraId="0D141419" w14:textId="77777777" w:rsidR="0068521F" w:rsidRDefault="0068521F" w:rsidP="0068521F">
      <w:pPr>
        <w:rPr>
          <w:rFonts w:ascii="Calibri" w:hAnsi="Calibri" w:cs="Book Antiqua"/>
        </w:rPr>
      </w:pPr>
    </w:p>
    <w:p w14:paraId="774AE6C1" w14:textId="23488BF4" w:rsidR="0068521F" w:rsidRDefault="0068521F" w:rsidP="0068521F">
      <w:pPr>
        <w:rPr>
          <w:rFonts w:ascii="Calibri" w:hAnsi="Calibri" w:cs="Book Antiqua"/>
        </w:rPr>
      </w:pPr>
    </w:p>
    <w:p w14:paraId="48CD6C15" w14:textId="77777777" w:rsidR="0068521F" w:rsidRDefault="0068521F" w:rsidP="0068521F">
      <w:pPr>
        <w:rPr>
          <w:rFonts w:ascii="Calibri" w:hAnsi="Calibri" w:cs="Book Antiqua"/>
        </w:rPr>
      </w:pPr>
    </w:p>
    <w:p w14:paraId="335B9876" w14:textId="77777777" w:rsidR="0068521F" w:rsidRDefault="0068521F" w:rsidP="0068521F">
      <w:pPr>
        <w:rPr>
          <w:rFonts w:ascii="Calibri" w:hAnsi="Calibri" w:cs="Book Antiqua"/>
        </w:rPr>
      </w:pPr>
    </w:p>
    <w:p w14:paraId="0F837479" w14:textId="77777777" w:rsidR="0068521F" w:rsidRDefault="0068521F" w:rsidP="0068521F">
      <w:pPr>
        <w:rPr>
          <w:rFonts w:ascii="Calibri" w:hAnsi="Calibri" w:cs="Book Antiqua"/>
        </w:rPr>
      </w:pPr>
    </w:p>
    <w:p w14:paraId="41181143" w14:textId="77777777" w:rsidR="0068521F" w:rsidRDefault="0068521F" w:rsidP="0068521F">
      <w:pPr>
        <w:rPr>
          <w:rFonts w:ascii="Calibri" w:hAnsi="Calibri" w:cs="Book Antiqua"/>
        </w:rPr>
      </w:pPr>
    </w:p>
    <w:tbl>
      <w:tblPr>
        <w:tblpPr w:leftFromText="141" w:rightFromText="141"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521F" w:rsidRPr="007D0D6F" w14:paraId="39CC7340" w14:textId="77777777" w:rsidTr="00F44852">
        <w:tc>
          <w:tcPr>
            <w:tcW w:w="2001" w:type="dxa"/>
            <w:shd w:val="clear" w:color="auto" w:fill="DBDBDB"/>
          </w:tcPr>
          <w:p w14:paraId="535AFFDF" w14:textId="77777777" w:rsidR="0068521F" w:rsidRPr="007D0D6F" w:rsidRDefault="0068521F" w:rsidP="00F44852">
            <w:pPr>
              <w:rPr>
                <w:rFonts w:ascii="Calibri" w:hAnsi="Calibri" w:cs="Book Antiqua"/>
                <w:bCs/>
                <w:i/>
              </w:rPr>
            </w:pPr>
            <w:r w:rsidRPr="007D0D6F">
              <w:rPr>
                <w:rFonts w:ascii="Calibri" w:hAnsi="Calibri" w:cs="Book Antiqua"/>
                <w:bCs/>
                <w:i/>
              </w:rPr>
              <w:t xml:space="preserve">ID </w:t>
            </w:r>
            <w:proofErr w:type="spellStart"/>
            <w:r w:rsidRPr="007D0D6F">
              <w:rPr>
                <w:rFonts w:ascii="Calibri" w:hAnsi="Calibri" w:cs="Book Antiqua"/>
                <w:bCs/>
                <w:i/>
              </w:rPr>
              <w:t>Ref</w:t>
            </w:r>
            <w:proofErr w:type="spellEnd"/>
            <w:r w:rsidRPr="007D0D6F">
              <w:rPr>
                <w:rFonts w:ascii="Calibri" w:hAnsi="Calibri" w:cs="Book Antiqua"/>
                <w:bCs/>
                <w:i/>
              </w:rPr>
              <w:t>:</w:t>
            </w:r>
          </w:p>
        </w:tc>
        <w:tc>
          <w:tcPr>
            <w:tcW w:w="5087" w:type="dxa"/>
          </w:tcPr>
          <w:p w14:paraId="6516E141" w14:textId="77777777" w:rsidR="0068521F" w:rsidRPr="007D0D6F" w:rsidRDefault="0068521F" w:rsidP="00F44852">
            <w:pPr>
              <w:rPr>
                <w:rFonts w:ascii="Calibri" w:hAnsi="Calibri" w:cs="Book Antiqua"/>
                <w:bCs/>
                <w:i/>
              </w:rPr>
            </w:pPr>
            <w:r w:rsidRPr="007D0D6F">
              <w:rPr>
                <w:rFonts w:ascii="Calibri" w:hAnsi="Calibri" w:cs="Book Antiqua"/>
                <w:bCs/>
                <w:i/>
              </w:rPr>
              <w:t>DG-18</w:t>
            </w:r>
          </w:p>
        </w:tc>
      </w:tr>
      <w:tr w:rsidR="0068521F" w:rsidRPr="007D0D6F" w14:paraId="70464533" w14:textId="77777777" w:rsidTr="00F44852">
        <w:tc>
          <w:tcPr>
            <w:tcW w:w="2001" w:type="dxa"/>
            <w:shd w:val="clear" w:color="auto" w:fill="DBDBDB"/>
          </w:tcPr>
          <w:p w14:paraId="736E22A8" w14:textId="77777777" w:rsidR="0068521F" w:rsidRPr="007D0D6F" w:rsidRDefault="0068521F" w:rsidP="00F44852">
            <w:pPr>
              <w:rPr>
                <w:rFonts w:ascii="Calibri" w:hAnsi="Calibri" w:cs="Book Antiqua"/>
                <w:bCs/>
                <w:i/>
              </w:rPr>
            </w:pPr>
            <w:r w:rsidRPr="007D0D6F">
              <w:rPr>
                <w:rFonts w:ascii="Calibri" w:hAnsi="Calibri" w:cs="Book Antiqua"/>
                <w:bCs/>
                <w:i/>
              </w:rPr>
              <w:t>Descripción:</w:t>
            </w:r>
          </w:p>
        </w:tc>
        <w:tc>
          <w:tcPr>
            <w:tcW w:w="5087" w:type="dxa"/>
          </w:tcPr>
          <w:p w14:paraId="63348103" w14:textId="77777777" w:rsidR="0068521F" w:rsidRPr="007D0D6F" w:rsidRDefault="0068521F" w:rsidP="00F44852">
            <w:pPr>
              <w:autoSpaceDE w:val="0"/>
              <w:autoSpaceDN w:val="0"/>
              <w:adjustRightInd w:val="0"/>
              <w:spacing w:line="256" w:lineRule="auto"/>
              <w:rPr>
                <w:rFonts w:ascii="Calibri" w:hAnsi="Calibri" w:cs="Calibri"/>
                <w:bCs/>
                <w:i/>
                <w:iCs/>
                <w:color w:val="000000"/>
                <w:kern w:val="2"/>
              </w:rPr>
            </w:pPr>
            <w:r w:rsidRPr="007D0D6F">
              <w:rPr>
                <w:rFonts w:ascii="Calibri" w:hAnsi="Calibri" w:cs="Calibri"/>
                <w:bCs/>
                <w:i/>
                <w:iCs/>
                <w:color w:val="000000"/>
                <w:kern w:val="2"/>
              </w:rPr>
              <w:t>La consulta se ha realizado con éxito.</w:t>
            </w:r>
          </w:p>
        </w:tc>
      </w:tr>
      <w:tr w:rsidR="0068521F" w:rsidRPr="007D0D6F" w14:paraId="3FFFC6CC" w14:textId="77777777" w:rsidTr="00F44852">
        <w:tc>
          <w:tcPr>
            <w:tcW w:w="2001" w:type="dxa"/>
            <w:shd w:val="clear" w:color="auto" w:fill="DBDBDB"/>
          </w:tcPr>
          <w:p w14:paraId="52D9B20F" w14:textId="77777777" w:rsidR="0068521F" w:rsidRPr="007D0D6F" w:rsidRDefault="0068521F" w:rsidP="00F44852">
            <w:pPr>
              <w:rPr>
                <w:rFonts w:ascii="Calibri" w:hAnsi="Calibri" w:cs="Book Antiqua"/>
                <w:bCs/>
                <w:i/>
              </w:rPr>
            </w:pPr>
            <w:proofErr w:type="spellStart"/>
            <w:r w:rsidRPr="007D0D6F">
              <w:rPr>
                <w:rFonts w:ascii="Calibri" w:hAnsi="Calibri" w:cs="Book Antiqua"/>
                <w:bCs/>
                <w:i/>
              </w:rPr>
              <w:t>Reqs</w:t>
            </w:r>
            <w:proofErr w:type="spellEnd"/>
            <w:r w:rsidRPr="007D0D6F">
              <w:rPr>
                <w:rFonts w:ascii="Calibri" w:hAnsi="Calibri" w:cs="Book Antiqua"/>
                <w:bCs/>
                <w:i/>
              </w:rPr>
              <w:t>. asociados:</w:t>
            </w:r>
          </w:p>
        </w:tc>
        <w:tc>
          <w:tcPr>
            <w:tcW w:w="5087" w:type="dxa"/>
          </w:tcPr>
          <w:p w14:paraId="0490BF19" w14:textId="77777777" w:rsidR="0068521F" w:rsidRPr="007D0D6F" w:rsidRDefault="0068521F" w:rsidP="00F44852">
            <w:pPr>
              <w:rPr>
                <w:rFonts w:ascii="Calibri" w:hAnsi="Calibri" w:cs="Book Antiqua"/>
                <w:bCs/>
                <w:i/>
                <w:lang w:val="en-US"/>
              </w:rPr>
            </w:pPr>
            <w:r w:rsidRPr="007D0D6F">
              <w:rPr>
                <w:rFonts w:ascii="Calibri" w:eastAsia="Arial Unicode MS" w:hAnsi="Calibri" w:cs="Calibri"/>
                <w:bCs/>
                <w:i/>
                <w:iCs/>
                <w:lang w:val="en-US"/>
              </w:rPr>
              <w:t>RF-15, RF-17, RF-19</w:t>
            </w:r>
          </w:p>
        </w:tc>
      </w:tr>
      <w:tr w:rsidR="0068521F" w:rsidRPr="007D0D6F" w14:paraId="24276773" w14:textId="77777777" w:rsidTr="00F44852">
        <w:tc>
          <w:tcPr>
            <w:tcW w:w="2001" w:type="dxa"/>
            <w:shd w:val="clear" w:color="auto" w:fill="DBDBDB"/>
          </w:tcPr>
          <w:p w14:paraId="527A5A19" w14:textId="77777777" w:rsidR="0068521F" w:rsidRPr="007D0D6F" w:rsidRDefault="0068521F" w:rsidP="00F44852">
            <w:pPr>
              <w:rPr>
                <w:rFonts w:ascii="Calibri" w:hAnsi="Calibri" w:cs="Book Antiqua"/>
                <w:bCs/>
                <w:i/>
              </w:rPr>
            </w:pPr>
            <w:r w:rsidRPr="007D0D6F">
              <w:rPr>
                <w:rFonts w:ascii="Calibri" w:hAnsi="Calibri" w:cs="Book Antiqua"/>
                <w:bCs/>
                <w:i/>
              </w:rPr>
              <w:t>CU asociados:</w:t>
            </w:r>
          </w:p>
        </w:tc>
        <w:tc>
          <w:tcPr>
            <w:tcW w:w="5087" w:type="dxa"/>
          </w:tcPr>
          <w:p w14:paraId="3ADF50B1" w14:textId="77777777" w:rsidR="0068521F" w:rsidRPr="007D0D6F" w:rsidRDefault="0068521F" w:rsidP="00F44852">
            <w:pPr>
              <w:rPr>
                <w:rFonts w:ascii="Calibri" w:hAnsi="Calibri" w:cs="Book Antiqua"/>
                <w:bCs/>
                <w:i/>
              </w:rPr>
            </w:pPr>
            <w:r w:rsidRPr="007D0D6F">
              <w:rPr>
                <w:rFonts w:ascii="Calibri" w:hAnsi="Calibri" w:cs="Book Antiqua"/>
                <w:bCs/>
                <w:i/>
              </w:rPr>
              <w:t>CU-18</w:t>
            </w:r>
          </w:p>
        </w:tc>
      </w:tr>
      <w:tr w:rsidR="0068521F" w:rsidRPr="007D0D6F" w14:paraId="79A634C7" w14:textId="77777777" w:rsidTr="00F44852">
        <w:tc>
          <w:tcPr>
            <w:tcW w:w="2001" w:type="dxa"/>
            <w:shd w:val="clear" w:color="auto" w:fill="DBDBDB"/>
          </w:tcPr>
          <w:p w14:paraId="16B875C1" w14:textId="77777777" w:rsidR="0068521F" w:rsidRPr="007D0D6F" w:rsidRDefault="0068521F" w:rsidP="00F44852">
            <w:pPr>
              <w:rPr>
                <w:rFonts w:ascii="Calibri" w:hAnsi="Calibri" w:cs="Book Antiqua"/>
                <w:bCs/>
                <w:i/>
              </w:rPr>
            </w:pPr>
            <w:r w:rsidRPr="007D0D6F">
              <w:rPr>
                <w:rFonts w:ascii="Calibri" w:hAnsi="Calibri" w:cs="Book Antiqua"/>
                <w:bCs/>
                <w:i/>
              </w:rPr>
              <w:t>Esc. Asociados:</w:t>
            </w:r>
          </w:p>
        </w:tc>
        <w:tc>
          <w:tcPr>
            <w:tcW w:w="5087" w:type="dxa"/>
          </w:tcPr>
          <w:p w14:paraId="3D8A31D3" w14:textId="77777777" w:rsidR="0068521F" w:rsidRPr="007D0D6F" w:rsidRDefault="0068521F" w:rsidP="00F44852">
            <w:pPr>
              <w:rPr>
                <w:rFonts w:ascii="Calibri" w:hAnsi="Calibri" w:cs="Book Antiqua"/>
                <w:bCs/>
                <w:i/>
              </w:rPr>
            </w:pPr>
            <w:r w:rsidRPr="007D0D6F">
              <w:rPr>
                <w:rFonts w:ascii="Calibri" w:hAnsi="Calibri" w:cs="Book Antiqua"/>
                <w:bCs/>
                <w:i/>
              </w:rPr>
              <w:t>ES-18.1</w:t>
            </w:r>
          </w:p>
        </w:tc>
      </w:tr>
    </w:tbl>
    <w:p w14:paraId="7843C148" w14:textId="77777777" w:rsidR="0068521F" w:rsidRDefault="0068521F" w:rsidP="0068521F">
      <w:pPr>
        <w:rPr>
          <w:rFonts w:ascii="Calibri" w:hAnsi="Calibri" w:cs="Book Antiqua"/>
        </w:rPr>
      </w:pPr>
    </w:p>
    <w:p w14:paraId="5A5AE542" w14:textId="77777777" w:rsidR="0068521F" w:rsidRDefault="0068521F" w:rsidP="0068521F">
      <w:pPr>
        <w:rPr>
          <w:rFonts w:ascii="Calibri" w:hAnsi="Calibri" w:cs="Book Antiqua"/>
        </w:rPr>
      </w:pPr>
    </w:p>
    <w:p w14:paraId="6C1A09CA" w14:textId="77777777" w:rsidR="0068521F" w:rsidRDefault="0068521F" w:rsidP="0068521F">
      <w:pPr>
        <w:rPr>
          <w:rFonts w:ascii="Calibri" w:hAnsi="Calibri" w:cs="Book Antiqua"/>
        </w:rPr>
      </w:pPr>
    </w:p>
    <w:p w14:paraId="3DF66B0A" w14:textId="77777777" w:rsidR="0068521F" w:rsidRDefault="0068521F" w:rsidP="0068521F">
      <w:pPr>
        <w:rPr>
          <w:rFonts w:ascii="Calibri" w:hAnsi="Calibri" w:cs="Book Antiqua"/>
        </w:rPr>
      </w:pPr>
    </w:p>
    <w:p w14:paraId="317544C3" w14:textId="77777777" w:rsidR="0068521F" w:rsidRDefault="0068521F" w:rsidP="0068521F">
      <w:pPr>
        <w:rPr>
          <w:rFonts w:ascii="Calibri" w:hAnsi="Calibri" w:cs="Book Antiqua"/>
        </w:rPr>
      </w:pPr>
    </w:p>
    <w:p w14:paraId="7ADBB66B" w14:textId="50B95529" w:rsidR="0068521F" w:rsidRDefault="0068521F" w:rsidP="0068521F">
      <w:pPr>
        <w:rPr>
          <w:rFonts w:ascii="Calibri" w:hAnsi="Calibri" w:cs="Book Antiqua"/>
        </w:rPr>
      </w:pPr>
    </w:p>
    <w:p w14:paraId="59F20EF2" w14:textId="7104E427" w:rsidR="0068521F" w:rsidRDefault="00B24190" w:rsidP="0068521F">
      <w:pPr>
        <w:rPr>
          <w:rFonts w:ascii="Calibri" w:hAnsi="Calibri" w:cs="Book Antiqua"/>
        </w:rPr>
      </w:pPr>
      <w:r w:rsidRPr="001F301B">
        <w:rPr>
          <w:rFonts w:ascii="Calibri" w:hAnsi="Calibri" w:cs="Book Antiqua"/>
          <w:noProof/>
        </w:rPr>
        <w:drawing>
          <wp:anchor distT="0" distB="0" distL="114300" distR="114300" simplePos="0" relativeHeight="251717632" behindDoc="0" locked="0" layoutInCell="1" allowOverlap="1" wp14:anchorId="1E2E6AAB" wp14:editId="03CB11D4">
            <wp:simplePos x="0" y="0"/>
            <wp:positionH relativeFrom="margin">
              <wp:posOffset>523875</wp:posOffset>
            </wp:positionH>
            <wp:positionV relativeFrom="paragraph">
              <wp:posOffset>182880</wp:posOffset>
            </wp:positionV>
            <wp:extent cx="4901641" cy="2876550"/>
            <wp:effectExtent l="0" t="0" r="0" b="0"/>
            <wp:wrapNone/>
            <wp:docPr id="10550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2005" name=""/>
                    <pic:cNvPicPr/>
                  </pic:nvPicPr>
                  <pic:blipFill>
                    <a:blip r:embed="rId44">
                      <a:extLst>
                        <a:ext uri="{28A0092B-C50C-407E-A947-70E740481C1C}">
                          <a14:useLocalDpi xmlns:a14="http://schemas.microsoft.com/office/drawing/2010/main" val="0"/>
                        </a:ext>
                      </a:extLst>
                    </a:blip>
                    <a:stretch>
                      <a:fillRect/>
                    </a:stretch>
                  </pic:blipFill>
                  <pic:spPr>
                    <a:xfrm>
                      <a:off x="0" y="0"/>
                      <a:ext cx="4901641" cy="2876550"/>
                    </a:xfrm>
                    <a:prstGeom prst="rect">
                      <a:avLst/>
                    </a:prstGeom>
                  </pic:spPr>
                </pic:pic>
              </a:graphicData>
            </a:graphic>
            <wp14:sizeRelH relativeFrom="page">
              <wp14:pctWidth>0</wp14:pctWidth>
            </wp14:sizeRelH>
            <wp14:sizeRelV relativeFrom="page">
              <wp14:pctHeight>0</wp14:pctHeight>
            </wp14:sizeRelV>
          </wp:anchor>
        </w:drawing>
      </w:r>
    </w:p>
    <w:p w14:paraId="36343F4B" w14:textId="44CF53A4" w:rsidR="0068521F" w:rsidRDefault="0068521F" w:rsidP="0068521F">
      <w:pPr>
        <w:rPr>
          <w:rFonts w:ascii="Calibri" w:hAnsi="Calibri" w:cs="Book Antiqua"/>
        </w:rPr>
      </w:pPr>
    </w:p>
    <w:p w14:paraId="0D6CF0DF" w14:textId="5DEF8A6E" w:rsidR="0068521F" w:rsidRDefault="0068521F" w:rsidP="0068521F">
      <w:pPr>
        <w:rPr>
          <w:rFonts w:ascii="Calibri" w:hAnsi="Calibri" w:cs="Book Antiqua"/>
        </w:rPr>
      </w:pPr>
    </w:p>
    <w:p w14:paraId="27615F93" w14:textId="77777777" w:rsidR="0068521F" w:rsidRDefault="0068521F" w:rsidP="0068521F">
      <w:pPr>
        <w:rPr>
          <w:rFonts w:ascii="Calibri" w:hAnsi="Calibri" w:cs="Book Antiqua"/>
        </w:rPr>
      </w:pPr>
    </w:p>
    <w:p w14:paraId="5D9C4598" w14:textId="77777777" w:rsidR="0068521F" w:rsidRDefault="0068521F" w:rsidP="0068521F">
      <w:pPr>
        <w:rPr>
          <w:rFonts w:ascii="Calibri" w:hAnsi="Calibri" w:cs="Book Antiqua"/>
        </w:rPr>
      </w:pPr>
    </w:p>
    <w:p w14:paraId="4F26C517" w14:textId="77777777" w:rsidR="0068521F" w:rsidRDefault="0068521F" w:rsidP="0068521F">
      <w:pPr>
        <w:rPr>
          <w:rFonts w:ascii="Calibri" w:hAnsi="Calibri" w:cs="Book Antiqua"/>
        </w:rPr>
      </w:pPr>
    </w:p>
    <w:p w14:paraId="1D63DA46" w14:textId="77777777" w:rsidR="0068521F" w:rsidRDefault="0068521F" w:rsidP="0068521F">
      <w:pPr>
        <w:rPr>
          <w:rFonts w:ascii="Calibri" w:hAnsi="Calibri" w:cs="Book Antiqua"/>
        </w:rPr>
      </w:pPr>
    </w:p>
    <w:p w14:paraId="1AB97DE2" w14:textId="77777777" w:rsidR="0068521F" w:rsidRDefault="0068521F" w:rsidP="0068521F">
      <w:pPr>
        <w:rPr>
          <w:rFonts w:ascii="Calibri" w:hAnsi="Calibri" w:cs="Book Antiqua"/>
        </w:rPr>
      </w:pPr>
    </w:p>
    <w:p w14:paraId="591F0165" w14:textId="77777777" w:rsidR="0068521F" w:rsidRDefault="0068521F" w:rsidP="0068521F">
      <w:pPr>
        <w:rPr>
          <w:rFonts w:ascii="Calibri" w:hAnsi="Calibri" w:cs="Book Antiqua"/>
        </w:rPr>
      </w:pPr>
    </w:p>
    <w:p w14:paraId="158565AC" w14:textId="77777777" w:rsidR="0068521F" w:rsidRDefault="0068521F" w:rsidP="0068521F">
      <w:pPr>
        <w:rPr>
          <w:rFonts w:ascii="Calibri" w:hAnsi="Calibri" w:cs="Book Antiqua"/>
        </w:rPr>
      </w:pPr>
    </w:p>
    <w:p w14:paraId="399A3321" w14:textId="77777777" w:rsidR="0068521F" w:rsidRDefault="0068521F" w:rsidP="0068521F">
      <w:pPr>
        <w:rPr>
          <w:rFonts w:ascii="Calibri" w:hAnsi="Calibri" w:cs="Book Antiqua"/>
        </w:rPr>
      </w:pPr>
    </w:p>
    <w:p w14:paraId="6BA842F1" w14:textId="77777777" w:rsidR="0068521F" w:rsidRDefault="0068521F" w:rsidP="0068521F">
      <w:pPr>
        <w:rPr>
          <w:rFonts w:ascii="Calibri" w:hAnsi="Calibri" w:cs="Book Antiqua"/>
        </w:rPr>
      </w:pPr>
    </w:p>
    <w:p w14:paraId="311CFC1B" w14:textId="77777777" w:rsidR="0068521F" w:rsidRDefault="0068521F" w:rsidP="0068521F">
      <w:pPr>
        <w:rPr>
          <w:rFonts w:ascii="Calibri" w:hAnsi="Calibri" w:cs="Book Antiqua"/>
        </w:rPr>
      </w:pPr>
    </w:p>
    <w:p w14:paraId="400068A8" w14:textId="77777777" w:rsidR="0068521F" w:rsidRDefault="0068521F" w:rsidP="0068521F">
      <w:pPr>
        <w:rPr>
          <w:rFonts w:ascii="Calibri" w:hAnsi="Calibri" w:cs="Book Antiqua"/>
        </w:rPr>
      </w:pPr>
    </w:p>
    <w:p w14:paraId="6ABBCE7E" w14:textId="77777777" w:rsidR="0068521F" w:rsidRDefault="0068521F" w:rsidP="0068521F">
      <w:pPr>
        <w:rPr>
          <w:rFonts w:ascii="Calibri" w:hAnsi="Calibri" w:cs="Book Antiqua"/>
        </w:rPr>
      </w:pPr>
    </w:p>
    <w:p w14:paraId="41EDB355" w14:textId="77777777" w:rsidR="0068521F" w:rsidRDefault="0068521F" w:rsidP="0068521F">
      <w:pPr>
        <w:rPr>
          <w:rFonts w:ascii="Calibri" w:hAnsi="Calibri" w:cs="Book Antiqua"/>
        </w:rPr>
      </w:pPr>
    </w:p>
    <w:p w14:paraId="57058B82" w14:textId="77777777" w:rsidR="0068521F" w:rsidRDefault="0068521F" w:rsidP="0068521F">
      <w:pPr>
        <w:rPr>
          <w:rFonts w:ascii="Calibri" w:hAnsi="Calibri" w:cs="Book Antiqua"/>
        </w:rPr>
      </w:pPr>
    </w:p>
    <w:p w14:paraId="0AC5ECF2" w14:textId="77777777" w:rsidR="0068521F" w:rsidRDefault="0068521F" w:rsidP="0068521F">
      <w:pPr>
        <w:rPr>
          <w:rFonts w:ascii="Calibri" w:hAnsi="Calibri" w:cs="Book Antiqua"/>
        </w:rPr>
      </w:pPr>
    </w:p>
    <w:p w14:paraId="215C605B" w14:textId="77777777" w:rsidR="0068521F" w:rsidRDefault="0068521F" w:rsidP="0068521F">
      <w:pPr>
        <w:rPr>
          <w:rFonts w:ascii="Calibri" w:hAnsi="Calibri" w:cs="Book Antiqua"/>
        </w:rPr>
      </w:pPr>
    </w:p>
    <w:tbl>
      <w:tblPr>
        <w:tblpPr w:leftFromText="141" w:rightFromText="141"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521F" w:rsidRPr="00B75B4C" w14:paraId="5724186B" w14:textId="77777777" w:rsidTr="00F44852">
        <w:tc>
          <w:tcPr>
            <w:tcW w:w="2001" w:type="dxa"/>
            <w:shd w:val="clear" w:color="auto" w:fill="DBDBDB"/>
          </w:tcPr>
          <w:p w14:paraId="6FE95999" w14:textId="77777777" w:rsidR="0068521F" w:rsidRPr="00E300AD" w:rsidRDefault="0068521F" w:rsidP="00F44852">
            <w:pPr>
              <w:rPr>
                <w:rFonts w:ascii="Calibri" w:hAnsi="Calibri" w:cs="Book Antiqua"/>
                <w:b/>
                <w:i/>
              </w:rPr>
            </w:pPr>
            <w:r w:rsidRPr="00E300AD">
              <w:rPr>
                <w:rFonts w:ascii="Calibri" w:hAnsi="Calibri" w:cs="Book Antiqua"/>
                <w:b/>
                <w:i/>
              </w:rPr>
              <w:lastRenderedPageBreak/>
              <w:t xml:space="preserve">ID </w:t>
            </w:r>
            <w:proofErr w:type="spellStart"/>
            <w:r w:rsidRPr="00E300AD">
              <w:rPr>
                <w:rFonts w:ascii="Calibri" w:hAnsi="Calibri" w:cs="Book Antiqua"/>
                <w:b/>
                <w:i/>
              </w:rPr>
              <w:t>Ref</w:t>
            </w:r>
            <w:proofErr w:type="spellEnd"/>
            <w:r w:rsidRPr="00E300AD">
              <w:rPr>
                <w:rFonts w:ascii="Calibri" w:hAnsi="Calibri" w:cs="Book Antiqua"/>
                <w:b/>
                <w:i/>
              </w:rPr>
              <w:t>:</w:t>
            </w:r>
          </w:p>
        </w:tc>
        <w:tc>
          <w:tcPr>
            <w:tcW w:w="5087" w:type="dxa"/>
          </w:tcPr>
          <w:p w14:paraId="661F3AEA" w14:textId="77777777" w:rsidR="0068521F" w:rsidRPr="00E300AD" w:rsidRDefault="0068521F" w:rsidP="00F44852">
            <w:pPr>
              <w:rPr>
                <w:rFonts w:ascii="Calibri" w:hAnsi="Calibri" w:cs="Book Antiqua"/>
                <w:i/>
              </w:rPr>
            </w:pPr>
            <w:r w:rsidRPr="00E300AD">
              <w:rPr>
                <w:rFonts w:ascii="Calibri" w:hAnsi="Calibri" w:cs="Book Antiqua"/>
                <w:i/>
              </w:rPr>
              <w:t>DG-</w:t>
            </w:r>
            <w:r>
              <w:rPr>
                <w:rFonts w:ascii="Calibri" w:hAnsi="Calibri" w:cs="Book Antiqua"/>
                <w:i/>
              </w:rPr>
              <w:t>19</w:t>
            </w:r>
          </w:p>
        </w:tc>
      </w:tr>
      <w:tr w:rsidR="0068521F" w:rsidRPr="00AE76E5" w14:paraId="77F8FE74" w14:textId="77777777" w:rsidTr="00F44852">
        <w:tc>
          <w:tcPr>
            <w:tcW w:w="2001" w:type="dxa"/>
            <w:shd w:val="clear" w:color="auto" w:fill="DBDBDB"/>
          </w:tcPr>
          <w:p w14:paraId="1EC9B2EA" w14:textId="77777777" w:rsidR="0068521F" w:rsidRPr="00E300AD" w:rsidRDefault="0068521F" w:rsidP="00F44852">
            <w:pPr>
              <w:rPr>
                <w:rFonts w:ascii="Calibri" w:hAnsi="Calibri" w:cs="Book Antiqua"/>
                <w:b/>
                <w:i/>
              </w:rPr>
            </w:pPr>
            <w:r w:rsidRPr="00E300AD">
              <w:rPr>
                <w:rFonts w:ascii="Calibri" w:hAnsi="Calibri" w:cs="Book Antiqua"/>
                <w:b/>
                <w:i/>
              </w:rPr>
              <w:t>Descripción:</w:t>
            </w:r>
          </w:p>
        </w:tc>
        <w:tc>
          <w:tcPr>
            <w:tcW w:w="5087" w:type="dxa"/>
          </w:tcPr>
          <w:p w14:paraId="3AE18004" w14:textId="77777777" w:rsidR="0068521F" w:rsidRPr="00E300AD" w:rsidRDefault="0068521F" w:rsidP="00F44852">
            <w:pPr>
              <w:rPr>
                <w:rFonts w:ascii="Calibri" w:hAnsi="Calibri" w:cs="Book Antiqua"/>
                <w:i/>
              </w:rPr>
            </w:pPr>
            <w:r w:rsidRPr="0071597B">
              <w:rPr>
                <w:rFonts w:ascii="Calibri" w:hAnsi="Calibri" w:cs="Calibri"/>
                <w:i/>
                <w:iCs/>
                <w:color w:val="000000"/>
                <w:kern w:val="2"/>
              </w:rPr>
              <w:t>Eliminación exitosa de una empresa de transporte.</w:t>
            </w:r>
          </w:p>
        </w:tc>
      </w:tr>
      <w:tr w:rsidR="0068521F" w:rsidRPr="00EB3581" w14:paraId="225B2226" w14:textId="77777777" w:rsidTr="00F44852">
        <w:tc>
          <w:tcPr>
            <w:tcW w:w="2001" w:type="dxa"/>
            <w:shd w:val="clear" w:color="auto" w:fill="DBDBDB"/>
          </w:tcPr>
          <w:p w14:paraId="2646A2A6" w14:textId="77777777" w:rsidR="0068521F" w:rsidRPr="00E300AD" w:rsidRDefault="0068521F" w:rsidP="00F44852">
            <w:pPr>
              <w:rPr>
                <w:rFonts w:ascii="Calibri" w:hAnsi="Calibri" w:cs="Book Antiqua"/>
                <w:b/>
                <w:i/>
              </w:rPr>
            </w:pPr>
            <w:proofErr w:type="spellStart"/>
            <w:r w:rsidRPr="00E300AD">
              <w:rPr>
                <w:rFonts w:ascii="Calibri" w:hAnsi="Calibri" w:cs="Book Antiqua"/>
                <w:b/>
                <w:i/>
              </w:rPr>
              <w:t>Reqs</w:t>
            </w:r>
            <w:proofErr w:type="spellEnd"/>
            <w:r w:rsidRPr="00E300AD">
              <w:rPr>
                <w:rFonts w:ascii="Calibri" w:hAnsi="Calibri" w:cs="Book Antiqua"/>
                <w:b/>
                <w:i/>
              </w:rPr>
              <w:t>. asociados:</w:t>
            </w:r>
          </w:p>
        </w:tc>
        <w:tc>
          <w:tcPr>
            <w:tcW w:w="5087" w:type="dxa"/>
          </w:tcPr>
          <w:p w14:paraId="7EDA938A" w14:textId="77777777" w:rsidR="0068521F" w:rsidRPr="005A7987" w:rsidRDefault="0068521F" w:rsidP="00F44852">
            <w:pPr>
              <w:rPr>
                <w:rFonts w:ascii="Calibri" w:hAnsi="Calibri" w:cs="Book Antiqua"/>
                <w:i/>
                <w:lang w:val="en-US"/>
              </w:rPr>
            </w:pPr>
            <w:r w:rsidRPr="003D1652">
              <w:rPr>
                <w:rFonts w:ascii="Calibri" w:eastAsia="Arial Unicode MS" w:hAnsi="Calibri" w:cs="Calibri"/>
                <w:i/>
                <w:iCs/>
                <w:lang w:val="en-US"/>
              </w:rPr>
              <w:t>RF-</w:t>
            </w:r>
            <w:r>
              <w:rPr>
                <w:rFonts w:ascii="Calibri" w:eastAsia="Arial Unicode MS" w:hAnsi="Calibri" w:cs="Calibri"/>
                <w:i/>
                <w:iCs/>
                <w:lang w:val="en-US"/>
              </w:rPr>
              <w:t>7</w:t>
            </w:r>
          </w:p>
        </w:tc>
      </w:tr>
      <w:tr w:rsidR="0068521F" w:rsidRPr="00AE76E5" w14:paraId="59083CBC" w14:textId="77777777" w:rsidTr="00F44852">
        <w:tc>
          <w:tcPr>
            <w:tcW w:w="2001" w:type="dxa"/>
            <w:shd w:val="clear" w:color="auto" w:fill="DBDBDB"/>
          </w:tcPr>
          <w:p w14:paraId="1D39DFF4" w14:textId="77777777" w:rsidR="0068521F" w:rsidRPr="00E300AD" w:rsidRDefault="0068521F" w:rsidP="00F44852">
            <w:pPr>
              <w:rPr>
                <w:rFonts w:ascii="Calibri" w:hAnsi="Calibri" w:cs="Book Antiqua"/>
                <w:b/>
                <w:i/>
              </w:rPr>
            </w:pPr>
            <w:r w:rsidRPr="00E300AD">
              <w:rPr>
                <w:rFonts w:ascii="Calibri" w:hAnsi="Calibri" w:cs="Book Antiqua"/>
                <w:b/>
                <w:i/>
              </w:rPr>
              <w:t>CU asociados:</w:t>
            </w:r>
          </w:p>
        </w:tc>
        <w:tc>
          <w:tcPr>
            <w:tcW w:w="5087" w:type="dxa"/>
          </w:tcPr>
          <w:p w14:paraId="50514671" w14:textId="77777777" w:rsidR="0068521F" w:rsidRPr="00E300AD" w:rsidRDefault="0068521F" w:rsidP="00F44852">
            <w:pPr>
              <w:rPr>
                <w:rFonts w:ascii="Calibri" w:hAnsi="Calibri" w:cs="Book Antiqua"/>
                <w:i/>
              </w:rPr>
            </w:pPr>
            <w:r w:rsidRPr="00A10D42">
              <w:rPr>
                <w:rFonts w:ascii="Calibri" w:hAnsi="Calibri" w:cs="Book Antiqua"/>
                <w:i/>
              </w:rPr>
              <w:t>CU</w:t>
            </w:r>
            <w:r>
              <w:rPr>
                <w:rFonts w:ascii="Calibri" w:hAnsi="Calibri" w:cs="Book Antiqua"/>
                <w:i/>
              </w:rPr>
              <w:t>-19</w:t>
            </w:r>
          </w:p>
        </w:tc>
      </w:tr>
      <w:tr w:rsidR="0068521F" w:rsidRPr="00AE76E5" w14:paraId="6D64DDDE" w14:textId="77777777" w:rsidTr="00F44852">
        <w:tc>
          <w:tcPr>
            <w:tcW w:w="2001" w:type="dxa"/>
            <w:shd w:val="clear" w:color="auto" w:fill="DBDBDB"/>
          </w:tcPr>
          <w:p w14:paraId="2C0ED06A" w14:textId="77777777" w:rsidR="0068521F" w:rsidRPr="00E300AD" w:rsidRDefault="0068521F" w:rsidP="00F44852">
            <w:pPr>
              <w:rPr>
                <w:rFonts w:ascii="Calibri" w:hAnsi="Calibri" w:cs="Book Antiqua"/>
                <w:b/>
                <w:i/>
              </w:rPr>
            </w:pPr>
            <w:r w:rsidRPr="00E300AD">
              <w:rPr>
                <w:rFonts w:ascii="Calibri" w:hAnsi="Calibri" w:cs="Book Antiqua"/>
                <w:b/>
                <w:i/>
              </w:rPr>
              <w:t>Esc. Asociados:</w:t>
            </w:r>
          </w:p>
        </w:tc>
        <w:tc>
          <w:tcPr>
            <w:tcW w:w="5087" w:type="dxa"/>
          </w:tcPr>
          <w:p w14:paraId="4F5E3D5C" w14:textId="77777777" w:rsidR="0068521F" w:rsidRPr="00E300AD" w:rsidRDefault="0068521F" w:rsidP="00F44852">
            <w:pPr>
              <w:rPr>
                <w:rFonts w:ascii="Calibri" w:hAnsi="Calibri" w:cs="Book Antiqua"/>
                <w:i/>
              </w:rPr>
            </w:pPr>
            <w:r w:rsidRPr="00E300AD">
              <w:rPr>
                <w:rFonts w:ascii="Calibri" w:hAnsi="Calibri" w:cs="Book Antiqua"/>
                <w:i/>
              </w:rPr>
              <w:t>ES-</w:t>
            </w:r>
            <w:r>
              <w:rPr>
                <w:rFonts w:ascii="Calibri" w:hAnsi="Calibri" w:cs="Book Antiqua"/>
                <w:i/>
              </w:rPr>
              <w:t>19.1</w:t>
            </w:r>
          </w:p>
        </w:tc>
      </w:tr>
    </w:tbl>
    <w:p w14:paraId="51A0799F" w14:textId="77777777" w:rsidR="0068521F" w:rsidRDefault="0068521F" w:rsidP="0068521F">
      <w:pPr>
        <w:rPr>
          <w:rFonts w:ascii="Calibri" w:hAnsi="Calibri" w:cs="Book Antiqua"/>
        </w:rPr>
      </w:pPr>
    </w:p>
    <w:p w14:paraId="146698DD" w14:textId="77777777" w:rsidR="0068521F" w:rsidRDefault="0068521F" w:rsidP="0068521F">
      <w:pPr>
        <w:rPr>
          <w:rFonts w:ascii="Calibri" w:hAnsi="Calibri" w:cs="Book Antiqua"/>
        </w:rPr>
      </w:pPr>
    </w:p>
    <w:p w14:paraId="3F03106E" w14:textId="77777777" w:rsidR="0068521F" w:rsidRDefault="0068521F" w:rsidP="0068521F">
      <w:pPr>
        <w:rPr>
          <w:rFonts w:ascii="Calibri" w:hAnsi="Calibri" w:cs="Book Antiqua"/>
        </w:rPr>
      </w:pPr>
    </w:p>
    <w:p w14:paraId="739A2400" w14:textId="77777777" w:rsidR="0068521F" w:rsidRDefault="0068521F" w:rsidP="0068521F">
      <w:pPr>
        <w:rPr>
          <w:rFonts w:ascii="Calibri" w:hAnsi="Calibri" w:cs="Book Antiqua"/>
        </w:rPr>
      </w:pPr>
    </w:p>
    <w:p w14:paraId="7B63FE3F" w14:textId="77777777" w:rsidR="0068521F" w:rsidRDefault="0068521F" w:rsidP="0068521F">
      <w:pPr>
        <w:rPr>
          <w:rFonts w:ascii="Calibri" w:hAnsi="Calibri" w:cs="Book Antiqua"/>
        </w:rPr>
      </w:pPr>
    </w:p>
    <w:p w14:paraId="461DA69B" w14:textId="6AD9B9BF" w:rsidR="0068521F" w:rsidRDefault="0068521F" w:rsidP="0068521F">
      <w:pPr>
        <w:rPr>
          <w:rFonts w:ascii="Calibri" w:hAnsi="Calibri" w:cs="Book Antiqua"/>
        </w:rPr>
      </w:pPr>
    </w:p>
    <w:p w14:paraId="7A8D5B8D" w14:textId="14345C57" w:rsidR="0068521F" w:rsidRDefault="0068521F" w:rsidP="0068521F">
      <w:pPr>
        <w:rPr>
          <w:rFonts w:ascii="Calibri" w:hAnsi="Calibri" w:cs="Book Antiqua"/>
        </w:rPr>
      </w:pPr>
    </w:p>
    <w:p w14:paraId="1BFE28DC" w14:textId="37C73286" w:rsidR="0068521F" w:rsidRDefault="00DA03FD" w:rsidP="0068521F">
      <w:pPr>
        <w:rPr>
          <w:rFonts w:ascii="Calibri" w:hAnsi="Calibri" w:cs="Book Antiqua"/>
        </w:rPr>
      </w:pPr>
      <w:r w:rsidRPr="00750C99">
        <w:rPr>
          <w:rFonts w:ascii="Calibri" w:hAnsi="Calibri" w:cs="Book Antiqua"/>
          <w:noProof/>
        </w:rPr>
        <w:drawing>
          <wp:anchor distT="0" distB="0" distL="114300" distR="114300" simplePos="0" relativeHeight="251718656" behindDoc="0" locked="0" layoutInCell="1" allowOverlap="1" wp14:anchorId="7A3E6452" wp14:editId="00DB6D97">
            <wp:simplePos x="0" y="0"/>
            <wp:positionH relativeFrom="margin">
              <wp:posOffset>832485</wp:posOffset>
            </wp:positionH>
            <wp:positionV relativeFrom="paragraph">
              <wp:posOffset>12700</wp:posOffset>
            </wp:positionV>
            <wp:extent cx="4419600" cy="2823210"/>
            <wp:effectExtent l="0" t="0" r="0" b="0"/>
            <wp:wrapNone/>
            <wp:docPr id="106588414"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8414" name="Imagen 1" descr="Escala de tiemp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4419600" cy="2823210"/>
                    </a:xfrm>
                    <a:prstGeom prst="rect">
                      <a:avLst/>
                    </a:prstGeom>
                  </pic:spPr>
                </pic:pic>
              </a:graphicData>
            </a:graphic>
            <wp14:sizeRelH relativeFrom="page">
              <wp14:pctWidth>0</wp14:pctWidth>
            </wp14:sizeRelH>
            <wp14:sizeRelV relativeFrom="page">
              <wp14:pctHeight>0</wp14:pctHeight>
            </wp14:sizeRelV>
          </wp:anchor>
        </w:drawing>
      </w:r>
    </w:p>
    <w:p w14:paraId="0072447C" w14:textId="49053D29" w:rsidR="0068521F" w:rsidRDefault="0068521F" w:rsidP="0068521F">
      <w:pPr>
        <w:rPr>
          <w:rFonts w:ascii="Calibri" w:hAnsi="Calibri" w:cs="Book Antiqua"/>
        </w:rPr>
      </w:pPr>
    </w:p>
    <w:p w14:paraId="3ABA043E" w14:textId="77777777" w:rsidR="0068521F" w:rsidRDefault="0068521F" w:rsidP="0068521F">
      <w:pPr>
        <w:rPr>
          <w:rFonts w:ascii="Calibri" w:hAnsi="Calibri" w:cs="Book Antiqua"/>
        </w:rPr>
      </w:pPr>
    </w:p>
    <w:p w14:paraId="0D418509" w14:textId="77777777" w:rsidR="0068521F" w:rsidRDefault="0068521F" w:rsidP="0068521F">
      <w:pPr>
        <w:rPr>
          <w:rFonts w:ascii="Calibri" w:hAnsi="Calibri" w:cs="Book Antiqua"/>
        </w:rPr>
      </w:pPr>
    </w:p>
    <w:p w14:paraId="2599664A" w14:textId="77777777" w:rsidR="0068521F" w:rsidRDefault="0068521F" w:rsidP="0068521F">
      <w:pPr>
        <w:rPr>
          <w:rFonts w:ascii="Calibri" w:hAnsi="Calibri" w:cs="Book Antiqua"/>
        </w:rPr>
      </w:pPr>
    </w:p>
    <w:p w14:paraId="08F5EB52" w14:textId="5FE5EAA7" w:rsidR="0068521F" w:rsidRDefault="0068521F" w:rsidP="0068521F">
      <w:pPr>
        <w:rPr>
          <w:rFonts w:ascii="Calibri" w:hAnsi="Calibri" w:cs="Book Antiqua"/>
        </w:rPr>
      </w:pPr>
    </w:p>
    <w:p w14:paraId="5D51525F" w14:textId="77777777" w:rsidR="0068521F" w:rsidRDefault="0068521F" w:rsidP="0068521F">
      <w:pPr>
        <w:rPr>
          <w:rFonts w:ascii="Calibri" w:hAnsi="Calibri" w:cs="Book Antiqua"/>
        </w:rPr>
      </w:pPr>
    </w:p>
    <w:p w14:paraId="13D1FF73" w14:textId="77777777" w:rsidR="0068521F" w:rsidRDefault="0068521F" w:rsidP="0068521F">
      <w:pPr>
        <w:rPr>
          <w:rFonts w:ascii="Calibri" w:hAnsi="Calibri" w:cs="Book Antiqua"/>
        </w:rPr>
      </w:pPr>
    </w:p>
    <w:p w14:paraId="7A4198B2" w14:textId="77777777" w:rsidR="0068521F" w:rsidRDefault="0068521F" w:rsidP="0068521F">
      <w:pPr>
        <w:rPr>
          <w:rFonts w:ascii="Calibri" w:hAnsi="Calibri" w:cs="Book Antiqua"/>
        </w:rPr>
      </w:pPr>
    </w:p>
    <w:p w14:paraId="418BCE2A" w14:textId="77777777" w:rsidR="0068521F" w:rsidRDefault="0068521F" w:rsidP="0068521F">
      <w:pPr>
        <w:rPr>
          <w:rFonts w:ascii="Calibri" w:hAnsi="Calibri" w:cs="Book Antiqua"/>
        </w:rPr>
      </w:pPr>
    </w:p>
    <w:p w14:paraId="2B70F182" w14:textId="77777777" w:rsidR="0068521F" w:rsidRDefault="0068521F" w:rsidP="0068521F">
      <w:pPr>
        <w:rPr>
          <w:rFonts w:ascii="Calibri" w:hAnsi="Calibri" w:cs="Book Antiqua"/>
        </w:rPr>
      </w:pPr>
    </w:p>
    <w:p w14:paraId="26EDD04F" w14:textId="77777777" w:rsidR="0068521F" w:rsidRDefault="0068521F" w:rsidP="0068521F">
      <w:pPr>
        <w:rPr>
          <w:rFonts w:ascii="Calibri" w:hAnsi="Calibri" w:cs="Book Antiqua"/>
        </w:rPr>
      </w:pPr>
    </w:p>
    <w:p w14:paraId="0C5D3680" w14:textId="77777777" w:rsidR="0068521F" w:rsidRDefault="0068521F" w:rsidP="0068521F">
      <w:pPr>
        <w:rPr>
          <w:rFonts w:ascii="Calibri" w:hAnsi="Calibri" w:cs="Book Antiqua"/>
        </w:rPr>
      </w:pPr>
    </w:p>
    <w:p w14:paraId="741F3C28" w14:textId="77777777" w:rsidR="0068521F" w:rsidRDefault="0068521F" w:rsidP="0068521F">
      <w:pPr>
        <w:rPr>
          <w:rFonts w:ascii="Calibri" w:hAnsi="Calibri" w:cs="Book Antiqua"/>
        </w:rPr>
      </w:pPr>
    </w:p>
    <w:p w14:paraId="5865652E" w14:textId="491E3558" w:rsidR="0068521F" w:rsidRDefault="0068521F" w:rsidP="0068521F">
      <w:pPr>
        <w:rPr>
          <w:rFonts w:ascii="Calibri" w:hAnsi="Calibri" w:cs="Book Antiqua"/>
        </w:rPr>
      </w:pPr>
    </w:p>
    <w:tbl>
      <w:tblPr>
        <w:tblpPr w:leftFromText="141" w:rightFromText="141"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521F" w:rsidRPr="00B75B4C" w14:paraId="0EFF9406" w14:textId="77777777" w:rsidTr="00F44852">
        <w:tc>
          <w:tcPr>
            <w:tcW w:w="2001" w:type="dxa"/>
            <w:shd w:val="clear" w:color="auto" w:fill="DBDBDB"/>
          </w:tcPr>
          <w:p w14:paraId="44E76F40" w14:textId="77777777" w:rsidR="0068521F" w:rsidRPr="00E300AD" w:rsidRDefault="0068521F" w:rsidP="00F44852">
            <w:pPr>
              <w:rPr>
                <w:rFonts w:ascii="Calibri" w:hAnsi="Calibri" w:cs="Book Antiqua"/>
                <w:b/>
                <w:i/>
              </w:rPr>
            </w:pPr>
            <w:r w:rsidRPr="00E300AD">
              <w:rPr>
                <w:rFonts w:ascii="Calibri" w:hAnsi="Calibri" w:cs="Book Antiqua"/>
                <w:b/>
                <w:i/>
              </w:rPr>
              <w:t xml:space="preserve">ID </w:t>
            </w:r>
            <w:proofErr w:type="spellStart"/>
            <w:r w:rsidRPr="00E300AD">
              <w:rPr>
                <w:rFonts w:ascii="Calibri" w:hAnsi="Calibri" w:cs="Book Antiqua"/>
                <w:b/>
                <w:i/>
              </w:rPr>
              <w:t>Ref</w:t>
            </w:r>
            <w:proofErr w:type="spellEnd"/>
            <w:r w:rsidRPr="00E300AD">
              <w:rPr>
                <w:rFonts w:ascii="Calibri" w:hAnsi="Calibri" w:cs="Book Antiqua"/>
                <w:b/>
                <w:i/>
              </w:rPr>
              <w:t>:</w:t>
            </w:r>
          </w:p>
        </w:tc>
        <w:tc>
          <w:tcPr>
            <w:tcW w:w="5087" w:type="dxa"/>
          </w:tcPr>
          <w:p w14:paraId="7DA3C669" w14:textId="77777777" w:rsidR="0068521F" w:rsidRPr="00E300AD" w:rsidRDefault="0068521F" w:rsidP="00F44852">
            <w:pPr>
              <w:rPr>
                <w:rFonts w:ascii="Calibri" w:hAnsi="Calibri" w:cs="Book Antiqua"/>
                <w:i/>
              </w:rPr>
            </w:pPr>
            <w:r w:rsidRPr="00E300AD">
              <w:rPr>
                <w:rFonts w:ascii="Calibri" w:hAnsi="Calibri" w:cs="Book Antiqua"/>
                <w:i/>
              </w:rPr>
              <w:t>DG-</w:t>
            </w:r>
            <w:r>
              <w:rPr>
                <w:rFonts w:ascii="Calibri" w:hAnsi="Calibri" w:cs="Book Antiqua"/>
                <w:i/>
              </w:rPr>
              <w:t>20</w:t>
            </w:r>
          </w:p>
        </w:tc>
      </w:tr>
      <w:tr w:rsidR="0068521F" w:rsidRPr="00AE76E5" w14:paraId="090D24CF" w14:textId="77777777" w:rsidTr="00F44852">
        <w:tc>
          <w:tcPr>
            <w:tcW w:w="2001" w:type="dxa"/>
            <w:shd w:val="clear" w:color="auto" w:fill="DBDBDB"/>
          </w:tcPr>
          <w:p w14:paraId="7DDE509D" w14:textId="77777777" w:rsidR="0068521F" w:rsidRPr="00E300AD" w:rsidRDefault="0068521F" w:rsidP="00F44852">
            <w:pPr>
              <w:rPr>
                <w:rFonts w:ascii="Calibri" w:hAnsi="Calibri" w:cs="Book Antiqua"/>
                <w:b/>
                <w:i/>
              </w:rPr>
            </w:pPr>
            <w:r w:rsidRPr="00E300AD">
              <w:rPr>
                <w:rFonts w:ascii="Calibri" w:hAnsi="Calibri" w:cs="Book Antiqua"/>
                <w:b/>
                <w:i/>
              </w:rPr>
              <w:t>Descripción:</w:t>
            </w:r>
          </w:p>
        </w:tc>
        <w:tc>
          <w:tcPr>
            <w:tcW w:w="5087" w:type="dxa"/>
          </w:tcPr>
          <w:p w14:paraId="54C79E34" w14:textId="77777777" w:rsidR="0068521F" w:rsidRPr="00E300AD" w:rsidRDefault="0068521F" w:rsidP="00F44852">
            <w:pPr>
              <w:rPr>
                <w:rFonts w:ascii="Calibri" w:hAnsi="Calibri" w:cs="Book Antiqua"/>
                <w:i/>
              </w:rPr>
            </w:pPr>
            <w:r w:rsidRPr="0071597B">
              <w:rPr>
                <w:rFonts w:ascii="Calibri" w:hAnsi="Calibri" w:cs="Calibri"/>
                <w:i/>
                <w:iCs/>
                <w:color w:val="000000"/>
                <w:kern w:val="2"/>
              </w:rPr>
              <w:t>Registro exitoso de un nuevo producto en el inventario.</w:t>
            </w:r>
          </w:p>
        </w:tc>
      </w:tr>
      <w:tr w:rsidR="0068521F" w:rsidRPr="00EB3581" w14:paraId="4BAE8FD1" w14:textId="77777777" w:rsidTr="00F44852">
        <w:tc>
          <w:tcPr>
            <w:tcW w:w="2001" w:type="dxa"/>
            <w:shd w:val="clear" w:color="auto" w:fill="DBDBDB"/>
          </w:tcPr>
          <w:p w14:paraId="5849CC99" w14:textId="77777777" w:rsidR="0068521F" w:rsidRPr="00E300AD" w:rsidRDefault="0068521F" w:rsidP="00F44852">
            <w:pPr>
              <w:rPr>
                <w:rFonts w:ascii="Calibri" w:hAnsi="Calibri" w:cs="Book Antiqua"/>
                <w:b/>
                <w:i/>
              </w:rPr>
            </w:pPr>
            <w:proofErr w:type="spellStart"/>
            <w:r w:rsidRPr="00E300AD">
              <w:rPr>
                <w:rFonts w:ascii="Calibri" w:hAnsi="Calibri" w:cs="Book Antiqua"/>
                <w:b/>
                <w:i/>
              </w:rPr>
              <w:t>Reqs</w:t>
            </w:r>
            <w:proofErr w:type="spellEnd"/>
            <w:r w:rsidRPr="00E300AD">
              <w:rPr>
                <w:rFonts w:ascii="Calibri" w:hAnsi="Calibri" w:cs="Book Antiqua"/>
                <w:b/>
                <w:i/>
              </w:rPr>
              <w:t>. asociados:</w:t>
            </w:r>
          </w:p>
        </w:tc>
        <w:tc>
          <w:tcPr>
            <w:tcW w:w="5087" w:type="dxa"/>
          </w:tcPr>
          <w:p w14:paraId="223AFAA7" w14:textId="77777777" w:rsidR="0068521F" w:rsidRPr="005A7987" w:rsidRDefault="0068521F" w:rsidP="00F44852">
            <w:pPr>
              <w:rPr>
                <w:rFonts w:ascii="Calibri" w:hAnsi="Calibri" w:cs="Book Antiqua"/>
                <w:i/>
                <w:lang w:val="en-US"/>
              </w:rPr>
            </w:pPr>
            <w:r w:rsidRPr="003D1652">
              <w:rPr>
                <w:rFonts w:ascii="Calibri" w:eastAsia="Arial Unicode MS" w:hAnsi="Calibri" w:cs="Calibri"/>
                <w:i/>
                <w:iCs/>
                <w:lang w:val="en-US"/>
              </w:rPr>
              <w:t>RF-</w:t>
            </w:r>
            <w:r>
              <w:rPr>
                <w:rFonts w:ascii="Calibri" w:eastAsia="Arial Unicode MS" w:hAnsi="Calibri" w:cs="Calibri"/>
                <w:i/>
                <w:iCs/>
                <w:lang w:val="en-US"/>
              </w:rPr>
              <w:t>9, RF-14</w:t>
            </w:r>
          </w:p>
        </w:tc>
      </w:tr>
      <w:tr w:rsidR="0068521F" w:rsidRPr="00AE76E5" w14:paraId="0E2D3A44" w14:textId="77777777" w:rsidTr="00F44852">
        <w:tc>
          <w:tcPr>
            <w:tcW w:w="2001" w:type="dxa"/>
            <w:shd w:val="clear" w:color="auto" w:fill="DBDBDB"/>
          </w:tcPr>
          <w:p w14:paraId="02D012C8" w14:textId="77777777" w:rsidR="0068521F" w:rsidRPr="00E300AD" w:rsidRDefault="0068521F" w:rsidP="00F44852">
            <w:pPr>
              <w:rPr>
                <w:rFonts w:ascii="Calibri" w:hAnsi="Calibri" w:cs="Book Antiqua"/>
                <w:b/>
                <w:i/>
              </w:rPr>
            </w:pPr>
            <w:r w:rsidRPr="00E300AD">
              <w:rPr>
                <w:rFonts w:ascii="Calibri" w:hAnsi="Calibri" w:cs="Book Antiqua"/>
                <w:b/>
                <w:i/>
              </w:rPr>
              <w:t>CU asociados:</w:t>
            </w:r>
          </w:p>
        </w:tc>
        <w:tc>
          <w:tcPr>
            <w:tcW w:w="5087" w:type="dxa"/>
          </w:tcPr>
          <w:p w14:paraId="036D2B92" w14:textId="77777777" w:rsidR="0068521F" w:rsidRPr="00E300AD" w:rsidRDefault="0068521F" w:rsidP="00F44852">
            <w:pPr>
              <w:rPr>
                <w:rFonts w:ascii="Calibri" w:hAnsi="Calibri" w:cs="Book Antiqua"/>
                <w:i/>
              </w:rPr>
            </w:pPr>
            <w:r w:rsidRPr="00A10D42">
              <w:rPr>
                <w:rFonts w:ascii="Calibri" w:hAnsi="Calibri" w:cs="Book Antiqua"/>
                <w:i/>
              </w:rPr>
              <w:t>CU</w:t>
            </w:r>
            <w:r>
              <w:rPr>
                <w:rFonts w:ascii="Calibri" w:hAnsi="Calibri" w:cs="Book Antiqua"/>
                <w:i/>
              </w:rPr>
              <w:t>-20</w:t>
            </w:r>
          </w:p>
        </w:tc>
      </w:tr>
      <w:tr w:rsidR="0068521F" w:rsidRPr="00AE76E5" w14:paraId="6C971AB8" w14:textId="77777777" w:rsidTr="00F44852">
        <w:tc>
          <w:tcPr>
            <w:tcW w:w="2001" w:type="dxa"/>
            <w:shd w:val="clear" w:color="auto" w:fill="DBDBDB"/>
          </w:tcPr>
          <w:p w14:paraId="7820EBFA" w14:textId="77777777" w:rsidR="0068521F" w:rsidRPr="00E300AD" w:rsidRDefault="0068521F" w:rsidP="00F44852">
            <w:pPr>
              <w:rPr>
                <w:rFonts w:ascii="Calibri" w:hAnsi="Calibri" w:cs="Book Antiqua"/>
                <w:b/>
                <w:i/>
              </w:rPr>
            </w:pPr>
            <w:r w:rsidRPr="00E300AD">
              <w:rPr>
                <w:rFonts w:ascii="Calibri" w:hAnsi="Calibri" w:cs="Book Antiqua"/>
                <w:b/>
                <w:i/>
              </w:rPr>
              <w:t>Esc. Asociados:</w:t>
            </w:r>
          </w:p>
        </w:tc>
        <w:tc>
          <w:tcPr>
            <w:tcW w:w="5087" w:type="dxa"/>
          </w:tcPr>
          <w:p w14:paraId="2209CA00" w14:textId="77777777" w:rsidR="0068521F" w:rsidRPr="00E300AD" w:rsidRDefault="0068521F" w:rsidP="00F44852">
            <w:pPr>
              <w:rPr>
                <w:rFonts w:ascii="Calibri" w:hAnsi="Calibri" w:cs="Book Antiqua"/>
                <w:i/>
              </w:rPr>
            </w:pPr>
            <w:r w:rsidRPr="00E300AD">
              <w:rPr>
                <w:rFonts w:ascii="Calibri" w:hAnsi="Calibri" w:cs="Book Antiqua"/>
                <w:i/>
              </w:rPr>
              <w:t>ES-</w:t>
            </w:r>
            <w:r>
              <w:rPr>
                <w:rFonts w:ascii="Calibri" w:hAnsi="Calibri" w:cs="Book Antiqua"/>
                <w:i/>
              </w:rPr>
              <w:t>20.1</w:t>
            </w:r>
          </w:p>
        </w:tc>
      </w:tr>
    </w:tbl>
    <w:p w14:paraId="7BE8F1F0" w14:textId="07045DD5" w:rsidR="0068521F" w:rsidRDefault="0068521F" w:rsidP="0068521F">
      <w:pPr>
        <w:rPr>
          <w:rFonts w:ascii="Calibri" w:hAnsi="Calibri" w:cs="Book Antiqua"/>
        </w:rPr>
      </w:pPr>
    </w:p>
    <w:p w14:paraId="32967003" w14:textId="2406C1C7" w:rsidR="0068521F" w:rsidRDefault="0068521F" w:rsidP="0068521F">
      <w:pPr>
        <w:rPr>
          <w:rFonts w:ascii="Calibri" w:hAnsi="Calibri" w:cs="Book Antiqua"/>
        </w:rPr>
      </w:pPr>
    </w:p>
    <w:p w14:paraId="5053E540" w14:textId="77777777" w:rsidR="0068521F" w:rsidRDefault="0068521F" w:rsidP="0068521F">
      <w:pPr>
        <w:rPr>
          <w:rFonts w:ascii="Calibri" w:hAnsi="Calibri" w:cs="Book Antiqua"/>
        </w:rPr>
      </w:pPr>
    </w:p>
    <w:p w14:paraId="3D8EB100" w14:textId="77777777" w:rsidR="0068521F" w:rsidRDefault="0068521F" w:rsidP="0068521F">
      <w:pPr>
        <w:rPr>
          <w:rFonts w:ascii="Calibri" w:hAnsi="Calibri" w:cs="Book Antiqua"/>
        </w:rPr>
      </w:pPr>
    </w:p>
    <w:p w14:paraId="2629244B" w14:textId="66F90832" w:rsidR="0068521F" w:rsidRDefault="0068521F" w:rsidP="0068521F">
      <w:pPr>
        <w:rPr>
          <w:rFonts w:ascii="Calibri" w:hAnsi="Calibri" w:cs="Book Antiqua"/>
        </w:rPr>
      </w:pPr>
    </w:p>
    <w:p w14:paraId="13621C2D" w14:textId="77777777" w:rsidR="0068521F" w:rsidRDefault="0068521F" w:rsidP="0068521F">
      <w:pPr>
        <w:rPr>
          <w:rFonts w:ascii="Calibri" w:hAnsi="Calibri" w:cs="Book Antiqua"/>
        </w:rPr>
      </w:pPr>
    </w:p>
    <w:p w14:paraId="35DFB667" w14:textId="42B5EC76" w:rsidR="0068521F" w:rsidRDefault="0068521F" w:rsidP="0068521F">
      <w:pPr>
        <w:rPr>
          <w:rFonts w:ascii="Calibri" w:hAnsi="Calibri" w:cs="Book Antiqua"/>
        </w:rPr>
      </w:pPr>
    </w:p>
    <w:p w14:paraId="62654EE7" w14:textId="3244B175" w:rsidR="0068521F" w:rsidRDefault="00750C99" w:rsidP="0068521F">
      <w:pPr>
        <w:rPr>
          <w:rFonts w:ascii="Calibri" w:hAnsi="Calibri" w:cs="Book Antiqua"/>
        </w:rPr>
      </w:pPr>
      <w:r w:rsidRPr="00750C99">
        <w:rPr>
          <w:rFonts w:ascii="Calibri" w:hAnsi="Calibri" w:cs="Book Antiqua"/>
          <w:noProof/>
        </w:rPr>
        <w:drawing>
          <wp:anchor distT="0" distB="0" distL="114300" distR="114300" simplePos="0" relativeHeight="251719680" behindDoc="0" locked="0" layoutInCell="1" allowOverlap="1" wp14:anchorId="63884647" wp14:editId="26BB7961">
            <wp:simplePos x="0" y="0"/>
            <wp:positionH relativeFrom="margin">
              <wp:posOffset>432435</wp:posOffset>
            </wp:positionH>
            <wp:positionV relativeFrom="paragraph">
              <wp:posOffset>5715</wp:posOffset>
            </wp:positionV>
            <wp:extent cx="5238750" cy="3107828"/>
            <wp:effectExtent l="0" t="0" r="0" b="0"/>
            <wp:wrapNone/>
            <wp:docPr id="1349728375"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8375" name="Imagen 1" descr="Escala de tiempo&#10;&#10;Descripción generada automáticamente con confianza media"/>
                    <pic:cNvPicPr/>
                  </pic:nvPicPr>
                  <pic:blipFill>
                    <a:blip r:embed="rId46">
                      <a:extLst>
                        <a:ext uri="{28A0092B-C50C-407E-A947-70E740481C1C}">
                          <a14:useLocalDpi xmlns:a14="http://schemas.microsoft.com/office/drawing/2010/main" val="0"/>
                        </a:ext>
                      </a:extLst>
                    </a:blip>
                    <a:stretch>
                      <a:fillRect/>
                    </a:stretch>
                  </pic:blipFill>
                  <pic:spPr>
                    <a:xfrm>
                      <a:off x="0" y="0"/>
                      <a:ext cx="5238750" cy="3107828"/>
                    </a:xfrm>
                    <a:prstGeom prst="rect">
                      <a:avLst/>
                    </a:prstGeom>
                  </pic:spPr>
                </pic:pic>
              </a:graphicData>
            </a:graphic>
            <wp14:sizeRelH relativeFrom="page">
              <wp14:pctWidth>0</wp14:pctWidth>
            </wp14:sizeRelH>
            <wp14:sizeRelV relativeFrom="page">
              <wp14:pctHeight>0</wp14:pctHeight>
            </wp14:sizeRelV>
          </wp:anchor>
        </w:drawing>
      </w:r>
    </w:p>
    <w:p w14:paraId="6390EAAD" w14:textId="487A5323" w:rsidR="0068521F" w:rsidRDefault="0068521F" w:rsidP="0068521F">
      <w:pPr>
        <w:rPr>
          <w:rFonts w:ascii="Calibri" w:hAnsi="Calibri" w:cs="Book Antiqua"/>
        </w:rPr>
      </w:pPr>
    </w:p>
    <w:p w14:paraId="4987EB3A" w14:textId="129BAC65" w:rsidR="0068521F" w:rsidRDefault="0068521F" w:rsidP="0068521F">
      <w:pPr>
        <w:rPr>
          <w:rFonts w:ascii="Calibri" w:hAnsi="Calibri" w:cs="Book Antiqua"/>
        </w:rPr>
      </w:pPr>
    </w:p>
    <w:p w14:paraId="7E57FDFD" w14:textId="77777777" w:rsidR="0068521F" w:rsidRDefault="0068521F" w:rsidP="0068521F">
      <w:pPr>
        <w:rPr>
          <w:rFonts w:ascii="Calibri" w:hAnsi="Calibri" w:cs="Book Antiqua"/>
        </w:rPr>
      </w:pPr>
    </w:p>
    <w:p w14:paraId="10B7BEA9" w14:textId="77777777" w:rsidR="0068521F" w:rsidRDefault="0068521F" w:rsidP="0068521F">
      <w:pPr>
        <w:rPr>
          <w:rFonts w:ascii="Calibri" w:hAnsi="Calibri" w:cs="Book Antiqua"/>
        </w:rPr>
      </w:pPr>
    </w:p>
    <w:p w14:paraId="741A14A9" w14:textId="77777777" w:rsidR="0068521F" w:rsidRDefault="0068521F" w:rsidP="0068521F">
      <w:pPr>
        <w:rPr>
          <w:rFonts w:ascii="Calibri" w:hAnsi="Calibri" w:cs="Book Antiqua"/>
        </w:rPr>
      </w:pPr>
    </w:p>
    <w:p w14:paraId="27978B3C" w14:textId="77777777" w:rsidR="0068521F" w:rsidRDefault="0068521F" w:rsidP="0068521F">
      <w:pPr>
        <w:rPr>
          <w:rFonts w:ascii="Calibri" w:hAnsi="Calibri" w:cs="Book Antiqua"/>
        </w:rPr>
      </w:pPr>
    </w:p>
    <w:p w14:paraId="7BC54FBD" w14:textId="77777777" w:rsidR="0068521F" w:rsidRDefault="0068521F" w:rsidP="0068521F">
      <w:pPr>
        <w:rPr>
          <w:rFonts w:ascii="Calibri" w:hAnsi="Calibri" w:cs="Book Antiqua"/>
        </w:rPr>
      </w:pPr>
    </w:p>
    <w:p w14:paraId="5B9108C9" w14:textId="77777777" w:rsidR="0068521F" w:rsidRDefault="0068521F" w:rsidP="0068521F">
      <w:pPr>
        <w:rPr>
          <w:rFonts w:ascii="Calibri" w:hAnsi="Calibri" w:cs="Book Antiqua"/>
        </w:rPr>
      </w:pPr>
    </w:p>
    <w:p w14:paraId="660ADC10" w14:textId="77777777" w:rsidR="0068521F" w:rsidRDefault="0068521F" w:rsidP="0068521F">
      <w:pPr>
        <w:rPr>
          <w:rFonts w:ascii="Calibri" w:hAnsi="Calibri" w:cs="Book Antiqua"/>
        </w:rPr>
      </w:pPr>
    </w:p>
    <w:p w14:paraId="49A931DF" w14:textId="77777777" w:rsidR="0068521F" w:rsidRDefault="0068521F" w:rsidP="0068521F">
      <w:pPr>
        <w:rPr>
          <w:rFonts w:ascii="Calibri" w:hAnsi="Calibri" w:cs="Book Antiqua"/>
        </w:rPr>
      </w:pPr>
    </w:p>
    <w:p w14:paraId="7AEB0C9A" w14:textId="77777777" w:rsidR="0068521F" w:rsidRDefault="0068521F" w:rsidP="0068521F">
      <w:pPr>
        <w:rPr>
          <w:rFonts w:ascii="Calibri" w:hAnsi="Calibri" w:cs="Book Antiqua"/>
        </w:rPr>
      </w:pPr>
    </w:p>
    <w:p w14:paraId="264F72EC" w14:textId="77777777" w:rsidR="0068521F" w:rsidRDefault="0068521F" w:rsidP="0068521F">
      <w:pPr>
        <w:rPr>
          <w:rFonts w:ascii="Calibri" w:hAnsi="Calibri" w:cs="Book Antiqua"/>
        </w:rPr>
      </w:pPr>
    </w:p>
    <w:p w14:paraId="33C12C35" w14:textId="77777777" w:rsidR="00DA03FD" w:rsidRDefault="00DA03FD" w:rsidP="0068521F">
      <w:pPr>
        <w:rPr>
          <w:rFonts w:ascii="Calibri" w:hAnsi="Calibri" w:cs="Book Antiqua"/>
        </w:rPr>
      </w:pPr>
    </w:p>
    <w:p w14:paraId="50F88EB1" w14:textId="77777777" w:rsidR="0068521F" w:rsidRDefault="0068521F" w:rsidP="0068521F">
      <w:pPr>
        <w:rPr>
          <w:rFonts w:ascii="Calibri" w:hAnsi="Calibri" w:cs="Book Antiqua"/>
        </w:rPr>
      </w:pPr>
    </w:p>
    <w:p w14:paraId="6A86F6A9" w14:textId="77777777" w:rsidR="0068521F" w:rsidRDefault="0068521F" w:rsidP="0068521F">
      <w:pPr>
        <w:rPr>
          <w:rFonts w:ascii="Calibri" w:hAnsi="Calibri" w:cs="Book Antiqua"/>
        </w:rPr>
      </w:pPr>
    </w:p>
    <w:p w14:paraId="2AA3213B" w14:textId="77777777" w:rsidR="0068521F" w:rsidRDefault="0068521F" w:rsidP="0068521F">
      <w:pPr>
        <w:rPr>
          <w:rFonts w:ascii="Calibri" w:hAnsi="Calibri" w:cs="Book Antiqua"/>
        </w:rPr>
      </w:pPr>
    </w:p>
    <w:tbl>
      <w:tblPr>
        <w:tblpPr w:leftFromText="141" w:rightFromText="141"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521F" w:rsidRPr="00B75B4C" w14:paraId="72852BD2" w14:textId="77777777" w:rsidTr="00F44852">
        <w:tc>
          <w:tcPr>
            <w:tcW w:w="2001" w:type="dxa"/>
            <w:shd w:val="clear" w:color="auto" w:fill="DBDBDB"/>
          </w:tcPr>
          <w:p w14:paraId="4F3E9B17" w14:textId="77777777" w:rsidR="0068521F" w:rsidRPr="00E300AD" w:rsidRDefault="0068521F" w:rsidP="00F44852">
            <w:pPr>
              <w:rPr>
                <w:rFonts w:ascii="Calibri" w:hAnsi="Calibri" w:cs="Book Antiqua"/>
                <w:b/>
                <w:i/>
              </w:rPr>
            </w:pPr>
            <w:r w:rsidRPr="00E300AD">
              <w:rPr>
                <w:rFonts w:ascii="Calibri" w:hAnsi="Calibri" w:cs="Book Antiqua"/>
                <w:b/>
                <w:i/>
              </w:rPr>
              <w:lastRenderedPageBreak/>
              <w:t xml:space="preserve">ID </w:t>
            </w:r>
            <w:proofErr w:type="spellStart"/>
            <w:r w:rsidRPr="00E300AD">
              <w:rPr>
                <w:rFonts w:ascii="Calibri" w:hAnsi="Calibri" w:cs="Book Antiqua"/>
                <w:b/>
                <w:i/>
              </w:rPr>
              <w:t>Ref</w:t>
            </w:r>
            <w:proofErr w:type="spellEnd"/>
            <w:r w:rsidRPr="00E300AD">
              <w:rPr>
                <w:rFonts w:ascii="Calibri" w:hAnsi="Calibri" w:cs="Book Antiqua"/>
                <w:b/>
                <w:i/>
              </w:rPr>
              <w:t>:</w:t>
            </w:r>
          </w:p>
        </w:tc>
        <w:tc>
          <w:tcPr>
            <w:tcW w:w="5087" w:type="dxa"/>
          </w:tcPr>
          <w:p w14:paraId="2FD0A636" w14:textId="77777777" w:rsidR="0068521F" w:rsidRPr="00E300AD" w:rsidRDefault="0068521F" w:rsidP="00F44852">
            <w:pPr>
              <w:rPr>
                <w:rFonts w:ascii="Calibri" w:hAnsi="Calibri" w:cs="Book Antiqua"/>
                <w:i/>
              </w:rPr>
            </w:pPr>
            <w:r w:rsidRPr="00E300AD">
              <w:rPr>
                <w:rFonts w:ascii="Calibri" w:hAnsi="Calibri" w:cs="Book Antiqua"/>
                <w:i/>
              </w:rPr>
              <w:t>DG-</w:t>
            </w:r>
            <w:r>
              <w:rPr>
                <w:rFonts w:ascii="Calibri" w:hAnsi="Calibri" w:cs="Book Antiqua"/>
                <w:i/>
              </w:rPr>
              <w:t>21</w:t>
            </w:r>
          </w:p>
        </w:tc>
      </w:tr>
      <w:tr w:rsidR="0068521F" w:rsidRPr="00AE76E5" w14:paraId="15AFCBD7" w14:textId="77777777" w:rsidTr="00F44852">
        <w:tc>
          <w:tcPr>
            <w:tcW w:w="2001" w:type="dxa"/>
            <w:shd w:val="clear" w:color="auto" w:fill="DBDBDB"/>
          </w:tcPr>
          <w:p w14:paraId="79EF1F0E" w14:textId="77777777" w:rsidR="0068521F" w:rsidRPr="00E300AD" w:rsidRDefault="0068521F" w:rsidP="00F44852">
            <w:pPr>
              <w:rPr>
                <w:rFonts w:ascii="Calibri" w:hAnsi="Calibri" w:cs="Book Antiqua"/>
                <w:b/>
                <w:i/>
              </w:rPr>
            </w:pPr>
            <w:r w:rsidRPr="00E300AD">
              <w:rPr>
                <w:rFonts w:ascii="Calibri" w:hAnsi="Calibri" w:cs="Book Antiqua"/>
                <w:b/>
                <w:i/>
              </w:rPr>
              <w:t>Descripción:</w:t>
            </w:r>
          </w:p>
        </w:tc>
        <w:tc>
          <w:tcPr>
            <w:tcW w:w="5087" w:type="dxa"/>
          </w:tcPr>
          <w:p w14:paraId="65876162" w14:textId="77777777" w:rsidR="0068521F" w:rsidRPr="00E300AD" w:rsidRDefault="0068521F" w:rsidP="00F44852">
            <w:pPr>
              <w:rPr>
                <w:rFonts w:ascii="Calibri" w:hAnsi="Calibri" w:cs="Book Antiqua"/>
                <w:i/>
              </w:rPr>
            </w:pPr>
            <w:r w:rsidRPr="00A91924">
              <w:rPr>
                <w:rFonts w:ascii="Calibri" w:hAnsi="Calibri" w:cs="Calibri"/>
                <w:i/>
                <w:iCs/>
              </w:rPr>
              <w:t>Se requiere actualizar la descripción y el precio de un producto en el inventario del sistema y en la bodega.</w:t>
            </w:r>
          </w:p>
        </w:tc>
      </w:tr>
      <w:tr w:rsidR="0068521F" w:rsidRPr="00EB3581" w14:paraId="5E3DF268" w14:textId="77777777" w:rsidTr="00F44852">
        <w:tc>
          <w:tcPr>
            <w:tcW w:w="2001" w:type="dxa"/>
            <w:shd w:val="clear" w:color="auto" w:fill="DBDBDB"/>
          </w:tcPr>
          <w:p w14:paraId="142BA56A" w14:textId="77777777" w:rsidR="0068521F" w:rsidRPr="00E300AD" w:rsidRDefault="0068521F" w:rsidP="00F44852">
            <w:pPr>
              <w:rPr>
                <w:rFonts w:ascii="Calibri" w:hAnsi="Calibri" w:cs="Book Antiqua"/>
                <w:b/>
                <w:i/>
              </w:rPr>
            </w:pPr>
            <w:proofErr w:type="spellStart"/>
            <w:r w:rsidRPr="00E300AD">
              <w:rPr>
                <w:rFonts w:ascii="Calibri" w:hAnsi="Calibri" w:cs="Book Antiqua"/>
                <w:b/>
                <w:i/>
              </w:rPr>
              <w:t>Reqs</w:t>
            </w:r>
            <w:proofErr w:type="spellEnd"/>
            <w:r w:rsidRPr="00E300AD">
              <w:rPr>
                <w:rFonts w:ascii="Calibri" w:hAnsi="Calibri" w:cs="Book Antiqua"/>
                <w:b/>
                <w:i/>
              </w:rPr>
              <w:t>. asociados:</w:t>
            </w:r>
          </w:p>
        </w:tc>
        <w:tc>
          <w:tcPr>
            <w:tcW w:w="5087" w:type="dxa"/>
          </w:tcPr>
          <w:p w14:paraId="697590B9" w14:textId="77777777" w:rsidR="0068521F" w:rsidRPr="005A7987" w:rsidRDefault="0068521F" w:rsidP="00F44852">
            <w:pPr>
              <w:rPr>
                <w:rFonts w:ascii="Calibri" w:hAnsi="Calibri" w:cs="Book Antiqua"/>
                <w:i/>
                <w:lang w:val="en-US"/>
              </w:rPr>
            </w:pPr>
            <w:r w:rsidRPr="003D1652">
              <w:rPr>
                <w:rFonts w:ascii="Calibri" w:eastAsia="Arial Unicode MS" w:hAnsi="Calibri" w:cs="Calibri"/>
                <w:i/>
                <w:iCs/>
                <w:lang w:val="en-US"/>
              </w:rPr>
              <w:t>RF-</w:t>
            </w:r>
            <w:r>
              <w:rPr>
                <w:rFonts w:ascii="Calibri" w:eastAsia="Arial Unicode MS" w:hAnsi="Calibri" w:cs="Calibri"/>
                <w:i/>
                <w:iCs/>
                <w:lang w:val="en-US"/>
              </w:rPr>
              <w:t>9, RF-14</w:t>
            </w:r>
          </w:p>
        </w:tc>
      </w:tr>
      <w:tr w:rsidR="0068521F" w:rsidRPr="00AE76E5" w14:paraId="5DC44466" w14:textId="77777777" w:rsidTr="00F44852">
        <w:tc>
          <w:tcPr>
            <w:tcW w:w="2001" w:type="dxa"/>
            <w:shd w:val="clear" w:color="auto" w:fill="DBDBDB"/>
          </w:tcPr>
          <w:p w14:paraId="09895A86" w14:textId="77777777" w:rsidR="0068521F" w:rsidRPr="00E300AD" w:rsidRDefault="0068521F" w:rsidP="00F44852">
            <w:pPr>
              <w:rPr>
                <w:rFonts w:ascii="Calibri" w:hAnsi="Calibri" w:cs="Book Antiqua"/>
                <w:b/>
                <w:i/>
              </w:rPr>
            </w:pPr>
            <w:r w:rsidRPr="00E300AD">
              <w:rPr>
                <w:rFonts w:ascii="Calibri" w:hAnsi="Calibri" w:cs="Book Antiqua"/>
                <w:b/>
                <w:i/>
              </w:rPr>
              <w:t>CU asociados:</w:t>
            </w:r>
          </w:p>
        </w:tc>
        <w:tc>
          <w:tcPr>
            <w:tcW w:w="5087" w:type="dxa"/>
          </w:tcPr>
          <w:p w14:paraId="756278E1" w14:textId="77777777" w:rsidR="0068521F" w:rsidRPr="00E300AD" w:rsidRDefault="0068521F" w:rsidP="00F44852">
            <w:pPr>
              <w:rPr>
                <w:rFonts w:ascii="Calibri" w:hAnsi="Calibri" w:cs="Book Antiqua"/>
                <w:i/>
              </w:rPr>
            </w:pPr>
            <w:r w:rsidRPr="00A10D42">
              <w:rPr>
                <w:rFonts w:ascii="Calibri" w:hAnsi="Calibri" w:cs="Book Antiqua"/>
                <w:i/>
              </w:rPr>
              <w:t>CU</w:t>
            </w:r>
            <w:r>
              <w:rPr>
                <w:rFonts w:ascii="Calibri" w:hAnsi="Calibri" w:cs="Book Antiqua"/>
                <w:i/>
              </w:rPr>
              <w:t>-3, CU-6, CU-14, CU-21, CU-22</w:t>
            </w:r>
          </w:p>
        </w:tc>
      </w:tr>
      <w:tr w:rsidR="0068521F" w:rsidRPr="00AE76E5" w14:paraId="2B783DF9" w14:textId="77777777" w:rsidTr="00F44852">
        <w:tc>
          <w:tcPr>
            <w:tcW w:w="2001" w:type="dxa"/>
            <w:shd w:val="clear" w:color="auto" w:fill="DBDBDB"/>
          </w:tcPr>
          <w:p w14:paraId="4D80F637" w14:textId="77777777" w:rsidR="0068521F" w:rsidRPr="00E300AD" w:rsidRDefault="0068521F" w:rsidP="00F44852">
            <w:pPr>
              <w:rPr>
                <w:rFonts w:ascii="Calibri" w:hAnsi="Calibri" w:cs="Book Antiqua"/>
                <w:b/>
                <w:i/>
              </w:rPr>
            </w:pPr>
            <w:r w:rsidRPr="00E300AD">
              <w:rPr>
                <w:rFonts w:ascii="Calibri" w:hAnsi="Calibri" w:cs="Book Antiqua"/>
                <w:b/>
                <w:i/>
              </w:rPr>
              <w:t>Esc. Asociados:</w:t>
            </w:r>
          </w:p>
        </w:tc>
        <w:tc>
          <w:tcPr>
            <w:tcW w:w="5087" w:type="dxa"/>
          </w:tcPr>
          <w:p w14:paraId="67726ACE" w14:textId="77777777" w:rsidR="0068521F" w:rsidRPr="00E300AD" w:rsidRDefault="0068521F" w:rsidP="00F44852">
            <w:pPr>
              <w:rPr>
                <w:rFonts w:ascii="Calibri" w:hAnsi="Calibri" w:cs="Book Antiqua"/>
                <w:i/>
              </w:rPr>
            </w:pPr>
            <w:r w:rsidRPr="00E300AD">
              <w:rPr>
                <w:rFonts w:ascii="Calibri" w:hAnsi="Calibri" w:cs="Book Antiqua"/>
                <w:i/>
              </w:rPr>
              <w:t>ES-</w:t>
            </w:r>
            <w:r>
              <w:rPr>
                <w:rFonts w:ascii="Calibri" w:hAnsi="Calibri" w:cs="Book Antiqua"/>
                <w:i/>
              </w:rPr>
              <w:t>21.2</w:t>
            </w:r>
          </w:p>
        </w:tc>
      </w:tr>
    </w:tbl>
    <w:p w14:paraId="3EEE4AD4" w14:textId="77777777" w:rsidR="0068521F" w:rsidRDefault="0068521F" w:rsidP="0068521F">
      <w:pPr>
        <w:rPr>
          <w:rFonts w:ascii="Calibri" w:hAnsi="Calibri" w:cs="Book Antiqua"/>
        </w:rPr>
      </w:pPr>
    </w:p>
    <w:p w14:paraId="56B98AE5" w14:textId="77777777" w:rsidR="0068521F" w:rsidRPr="00915108" w:rsidRDefault="0068521F" w:rsidP="0068521F">
      <w:pPr>
        <w:rPr>
          <w:rFonts w:ascii="Calibri" w:hAnsi="Calibri" w:cs="Book Antiqua"/>
        </w:rPr>
      </w:pPr>
    </w:p>
    <w:p w14:paraId="271251E7" w14:textId="77777777" w:rsidR="0068521F" w:rsidRPr="00915108" w:rsidRDefault="0068521F" w:rsidP="0068521F">
      <w:pPr>
        <w:rPr>
          <w:rFonts w:ascii="Calibri" w:hAnsi="Calibri" w:cs="Book Antiqua"/>
        </w:rPr>
      </w:pPr>
    </w:p>
    <w:p w14:paraId="04DCD52D" w14:textId="77777777" w:rsidR="0068521F" w:rsidRPr="00915108" w:rsidRDefault="0068521F" w:rsidP="0068521F">
      <w:pPr>
        <w:rPr>
          <w:rFonts w:ascii="Calibri" w:hAnsi="Calibri" w:cs="Book Antiqua"/>
        </w:rPr>
      </w:pPr>
    </w:p>
    <w:p w14:paraId="26EAD30D" w14:textId="77777777" w:rsidR="0068521F" w:rsidRPr="00915108" w:rsidRDefault="0068521F" w:rsidP="0068521F">
      <w:pPr>
        <w:rPr>
          <w:rFonts w:ascii="Calibri" w:hAnsi="Calibri" w:cs="Book Antiqua"/>
        </w:rPr>
      </w:pPr>
    </w:p>
    <w:p w14:paraId="19AF59F0" w14:textId="77777777" w:rsidR="0068521F" w:rsidRPr="00915108" w:rsidRDefault="0068521F" w:rsidP="0068521F">
      <w:pPr>
        <w:rPr>
          <w:rFonts w:ascii="Calibri" w:hAnsi="Calibri" w:cs="Book Antiqua"/>
        </w:rPr>
      </w:pPr>
    </w:p>
    <w:p w14:paraId="771A1936" w14:textId="77777777" w:rsidR="0068521F" w:rsidRPr="00915108" w:rsidRDefault="0068521F" w:rsidP="0068521F">
      <w:pPr>
        <w:rPr>
          <w:rFonts w:ascii="Calibri" w:hAnsi="Calibri" w:cs="Book Antiqua"/>
        </w:rPr>
      </w:pPr>
    </w:p>
    <w:p w14:paraId="3F462254" w14:textId="77777777" w:rsidR="0068521F" w:rsidRPr="00915108" w:rsidRDefault="0068521F" w:rsidP="0068521F">
      <w:pPr>
        <w:rPr>
          <w:rFonts w:ascii="Calibri" w:hAnsi="Calibri" w:cs="Book Antiqua"/>
        </w:rPr>
      </w:pPr>
    </w:p>
    <w:p w14:paraId="0F33BEF0" w14:textId="7622A2F9" w:rsidR="0068521F" w:rsidRDefault="004B2855" w:rsidP="0068521F">
      <w:pPr>
        <w:rPr>
          <w:rFonts w:ascii="Calibri" w:hAnsi="Calibri" w:cs="Book Antiqua"/>
        </w:rPr>
      </w:pPr>
      <w:r w:rsidRPr="004B2855">
        <w:rPr>
          <w:rFonts w:ascii="Calibri" w:hAnsi="Calibri" w:cs="Book Antiqua"/>
          <w:noProof/>
        </w:rPr>
        <w:drawing>
          <wp:anchor distT="0" distB="0" distL="114300" distR="114300" simplePos="0" relativeHeight="251720704" behindDoc="0" locked="0" layoutInCell="1" allowOverlap="1" wp14:anchorId="2C94B624" wp14:editId="01D21F2E">
            <wp:simplePos x="0" y="0"/>
            <wp:positionH relativeFrom="margin">
              <wp:posOffset>518160</wp:posOffset>
            </wp:positionH>
            <wp:positionV relativeFrom="paragraph">
              <wp:posOffset>7620</wp:posOffset>
            </wp:positionV>
            <wp:extent cx="4886325" cy="2687022"/>
            <wp:effectExtent l="0" t="0" r="0" b="0"/>
            <wp:wrapNone/>
            <wp:docPr id="147171007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10078" name="Imagen 1" descr="Escala de tiemp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886325" cy="2687022"/>
                    </a:xfrm>
                    <a:prstGeom prst="rect">
                      <a:avLst/>
                    </a:prstGeom>
                  </pic:spPr>
                </pic:pic>
              </a:graphicData>
            </a:graphic>
            <wp14:sizeRelH relativeFrom="page">
              <wp14:pctWidth>0</wp14:pctWidth>
            </wp14:sizeRelH>
            <wp14:sizeRelV relativeFrom="page">
              <wp14:pctHeight>0</wp14:pctHeight>
            </wp14:sizeRelV>
          </wp:anchor>
        </w:drawing>
      </w:r>
    </w:p>
    <w:p w14:paraId="4F30B935" w14:textId="109EB248" w:rsidR="0068521F" w:rsidRPr="00915108" w:rsidRDefault="0068521F" w:rsidP="0068521F">
      <w:pPr>
        <w:rPr>
          <w:rFonts w:ascii="Calibri" w:hAnsi="Calibri" w:cs="Book Antiqua"/>
        </w:rPr>
      </w:pPr>
    </w:p>
    <w:p w14:paraId="1B3DF831" w14:textId="7630247F" w:rsidR="0068521F" w:rsidRPr="00915108" w:rsidRDefault="0068521F" w:rsidP="0068521F">
      <w:pPr>
        <w:rPr>
          <w:rFonts w:ascii="Calibri" w:hAnsi="Calibri" w:cs="Book Antiqua"/>
        </w:rPr>
      </w:pPr>
    </w:p>
    <w:p w14:paraId="33672800" w14:textId="77777777" w:rsidR="0068521F" w:rsidRPr="00915108" w:rsidRDefault="0068521F" w:rsidP="0068521F">
      <w:pPr>
        <w:rPr>
          <w:rFonts w:ascii="Calibri" w:hAnsi="Calibri" w:cs="Book Antiqua"/>
        </w:rPr>
      </w:pPr>
    </w:p>
    <w:p w14:paraId="17764452" w14:textId="77777777" w:rsidR="0068521F" w:rsidRPr="00915108" w:rsidRDefault="0068521F" w:rsidP="0068521F">
      <w:pPr>
        <w:rPr>
          <w:rFonts w:ascii="Calibri" w:hAnsi="Calibri" w:cs="Book Antiqua"/>
        </w:rPr>
      </w:pPr>
    </w:p>
    <w:p w14:paraId="2F27B9BC" w14:textId="77777777" w:rsidR="0068521F" w:rsidRPr="00915108" w:rsidRDefault="0068521F" w:rsidP="0068521F">
      <w:pPr>
        <w:rPr>
          <w:rFonts w:ascii="Calibri" w:hAnsi="Calibri" w:cs="Book Antiqua"/>
        </w:rPr>
      </w:pPr>
    </w:p>
    <w:p w14:paraId="220D20C3" w14:textId="77777777" w:rsidR="0068521F" w:rsidRPr="00915108" w:rsidRDefault="0068521F" w:rsidP="0068521F">
      <w:pPr>
        <w:rPr>
          <w:rFonts w:ascii="Calibri" w:hAnsi="Calibri" w:cs="Book Antiqua"/>
        </w:rPr>
      </w:pPr>
    </w:p>
    <w:p w14:paraId="6CAEACE8" w14:textId="77777777" w:rsidR="0068521F" w:rsidRPr="00915108" w:rsidRDefault="0068521F" w:rsidP="0068521F">
      <w:pPr>
        <w:rPr>
          <w:rFonts w:ascii="Calibri" w:hAnsi="Calibri" w:cs="Book Antiqua"/>
        </w:rPr>
      </w:pPr>
    </w:p>
    <w:p w14:paraId="042C38D8" w14:textId="77777777" w:rsidR="0068521F" w:rsidRPr="00915108" w:rsidRDefault="0068521F" w:rsidP="0068521F">
      <w:pPr>
        <w:rPr>
          <w:rFonts w:ascii="Calibri" w:hAnsi="Calibri" w:cs="Book Antiqua"/>
        </w:rPr>
      </w:pPr>
    </w:p>
    <w:p w14:paraId="2F8D73FC" w14:textId="77777777" w:rsidR="0068521F" w:rsidRPr="00915108" w:rsidRDefault="0068521F" w:rsidP="0068521F">
      <w:pPr>
        <w:rPr>
          <w:rFonts w:ascii="Calibri" w:hAnsi="Calibri" w:cs="Book Antiqua"/>
        </w:rPr>
      </w:pPr>
    </w:p>
    <w:p w14:paraId="60A76941" w14:textId="77777777" w:rsidR="0068521F" w:rsidRPr="00915108" w:rsidRDefault="0068521F" w:rsidP="0068521F">
      <w:pPr>
        <w:rPr>
          <w:rFonts w:ascii="Calibri" w:hAnsi="Calibri" w:cs="Book Antiqua"/>
        </w:rPr>
      </w:pPr>
    </w:p>
    <w:p w14:paraId="117DD33C" w14:textId="77777777" w:rsidR="0068521F" w:rsidRPr="00915108" w:rsidRDefault="0068521F" w:rsidP="0068521F">
      <w:pPr>
        <w:rPr>
          <w:rFonts w:ascii="Calibri" w:hAnsi="Calibri" w:cs="Book Antiqua"/>
        </w:rPr>
      </w:pPr>
    </w:p>
    <w:p w14:paraId="231D5880" w14:textId="77777777" w:rsidR="0068521F" w:rsidRPr="00915108" w:rsidRDefault="0068521F" w:rsidP="0068521F">
      <w:pPr>
        <w:rPr>
          <w:rFonts w:ascii="Calibri" w:hAnsi="Calibri" w:cs="Book Antiqua"/>
        </w:rPr>
      </w:pPr>
    </w:p>
    <w:p w14:paraId="37D8E6B7" w14:textId="77777777" w:rsidR="0068521F" w:rsidRPr="00915108" w:rsidRDefault="0068521F" w:rsidP="0068521F">
      <w:pPr>
        <w:rPr>
          <w:rFonts w:ascii="Calibri" w:hAnsi="Calibri" w:cs="Book Antiqua"/>
        </w:rPr>
      </w:pPr>
    </w:p>
    <w:p w14:paraId="264C9CB4" w14:textId="77777777" w:rsidR="0068521F" w:rsidRPr="00915108" w:rsidRDefault="0068521F" w:rsidP="0068521F">
      <w:pPr>
        <w:tabs>
          <w:tab w:val="left" w:pos="1620"/>
        </w:tabs>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521F" w:rsidRPr="00B75B4C" w14:paraId="01179514" w14:textId="77777777" w:rsidTr="00F44852">
        <w:trPr>
          <w:jc w:val="center"/>
        </w:trPr>
        <w:tc>
          <w:tcPr>
            <w:tcW w:w="2001" w:type="dxa"/>
            <w:shd w:val="clear" w:color="auto" w:fill="DBDBDB"/>
          </w:tcPr>
          <w:p w14:paraId="64246288" w14:textId="77777777" w:rsidR="0068521F" w:rsidRPr="004A43F6" w:rsidRDefault="0068521F" w:rsidP="00F44852">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62E4DDA3" w14:textId="77777777" w:rsidR="0068521F" w:rsidRPr="004A43F6" w:rsidRDefault="0068521F" w:rsidP="00F44852">
            <w:pPr>
              <w:ind w:left="13"/>
              <w:jc w:val="both"/>
              <w:rPr>
                <w:rFonts w:ascii="Calibri" w:hAnsi="Calibri" w:cs="Book Antiqua"/>
                <w:i/>
              </w:rPr>
            </w:pPr>
            <w:r>
              <w:rPr>
                <w:rFonts w:ascii="Calibri" w:hAnsi="Calibri" w:cs="Book Antiqua"/>
                <w:i/>
              </w:rPr>
              <w:t>DG-22</w:t>
            </w:r>
          </w:p>
        </w:tc>
      </w:tr>
      <w:tr w:rsidR="0068521F" w:rsidRPr="00AE76E5" w14:paraId="04B104F6" w14:textId="77777777" w:rsidTr="00F44852">
        <w:trPr>
          <w:jc w:val="center"/>
        </w:trPr>
        <w:tc>
          <w:tcPr>
            <w:tcW w:w="2001" w:type="dxa"/>
            <w:shd w:val="clear" w:color="auto" w:fill="DBDBDB"/>
          </w:tcPr>
          <w:p w14:paraId="00BED219" w14:textId="77777777" w:rsidR="0068521F" w:rsidRPr="004A43F6" w:rsidRDefault="0068521F" w:rsidP="00F44852">
            <w:pPr>
              <w:rPr>
                <w:rFonts w:ascii="Calibri" w:hAnsi="Calibri" w:cs="Book Antiqua"/>
                <w:b/>
                <w:i/>
              </w:rPr>
            </w:pPr>
            <w:r w:rsidRPr="004A43F6">
              <w:rPr>
                <w:rFonts w:ascii="Calibri" w:hAnsi="Calibri" w:cs="Book Antiqua"/>
                <w:b/>
                <w:i/>
              </w:rPr>
              <w:t>Descripción:</w:t>
            </w:r>
          </w:p>
        </w:tc>
        <w:tc>
          <w:tcPr>
            <w:tcW w:w="5087" w:type="dxa"/>
          </w:tcPr>
          <w:p w14:paraId="338EB48B" w14:textId="77777777" w:rsidR="0068521F" w:rsidRPr="004A43F6" w:rsidRDefault="0068521F" w:rsidP="00F44852">
            <w:pPr>
              <w:rPr>
                <w:rFonts w:ascii="Calibri" w:hAnsi="Calibri" w:cs="Book Antiqua"/>
                <w:i/>
              </w:rPr>
            </w:pPr>
            <w:r w:rsidRPr="009901DC">
              <w:rPr>
                <w:rFonts w:ascii="Calibri" w:hAnsi="Calibri" w:cs="Calibri"/>
                <w:i/>
                <w:iCs/>
              </w:rPr>
              <w:t xml:space="preserve">Un </w:t>
            </w:r>
            <w:r>
              <w:rPr>
                <w:rFonts w:ascii="Calibri" w:hAnsi="Calibri" w:cs="Calibri"/>
                <w:i/>
                <w:iCs/>
              </w:rPr>
              <w:t>usuario</w:t>
            </w:r>
            <w:r w:rsidRPr="009901DC">
              <w:rPr>
                <w:rFonts w:ascii="Calibri" w:hAnsi="Calibri" w:cs="Calibri"/>
                <w:i/>
                <w:iCs/>
              </w:rPr>
              <w:t xml:space="preserve"> autorizado desea consultar la disponibilidad de un producto en el inventario del sistema y en la bodega.</w:t>
            </w:r>
          </w:p>
        </w:tc>
      </w:tr>
      <w:tr w:rsidR="0068521F" w:rsidRPr="00CC4415" w14:paraId="1DB0DEA8" w14:textId="77777777" w:rsidTr="00F44852">
        <w:trPr>
          <w:jc w:val="center"/>
        </w:trPr>
        <w:tc>
          <w:tcPr>
            <w:tcW w:w="2001" w:type="dxa"/>
            <w:shd w:val="clear" w:color="auto" w:fill="DBDBDB"/>
          </w:tcPr>
          <w:p w14:paraId="16180F00" w14:textId="77777777" w:rsidR="0068521F" w:rsidRPr="004A43F6" w:rsidRDefault="0068521F" w:rsidP="00F44852">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3404229E" w14:textId="77777777" w:rsidR="0068521F" w:rsidRPr="00CC4415" w:rsidRDefault="0068521F" w:rsidP="00F44852">
            <w:pPr>
              <w:rPr>
                <w:rFonts w:ascii="Calibri" w:hAnsi="Calibri" w:cs="Book Antiqua"/>
                <w:i/>
              </w:rPr>
            </w:pPr>
            <w:r w:rsidRPr="00CC4415">
              <w:rPr>
                <w:rFonts w:ascii="Calibri" w:hAnsi="Calibri" w:cs="Book Antiqua"/>
                <w:i/>
              </w:rPr>
              <w:t>RF-</w:t>
            </w:r>
            <w:r>
              <w:rPr>
                <w:rFonts w:ascii="Calibri" w:hAnsi="Calibri" w:cs="Book Antiqua"/>
                <w:i/>
              </w:rPr>
              <w:t>28</w:t>
            </w:r>
          </w:p>
        </w:tc>
      </w:tr>
      <w:tr w:rsidR="0068521F" w:rsidRPr="00AE76E5" w14:paraId="6A177ACB" w14:textId="77777777" w:rsidTr="00F44852">
        <w:trPr>
          <w:jc w:val="center"/>
        </w:trPr>
        <w:tc>
          <w:tcPr>
            <w:tcW w:w="2001" w:type="dxa"/>
            <w:shd w:val="clear" w:color="auto" w:fill="DBDBDB"/>
          </w:tcPr>
          <w:p w14:paraId="255A874C" w14:textId="77777777" w:rsidR="0068521F" w:rsidRPr="004A43F6" w:rsidRDefault="0068521F" w:rsidP="00F44852">
            <w:pPr>
              <w:rPr>
                <w:rFonts w:ascii="Calibri" w:hAnsi="Calibri" w:cs="Book Antiqua"/>
                <w:b/>
                <w:i/>
              </w:rPr>
            </w:pPr>
            <w:r w:rsidRPr="004A43F6">
              <w:rPr>
                <w:rFonts w:ascii="Calibri" w:hAnsi="Calibri" w:cs="Book Antiqua"/>
                <w:b/>
                <w:i/>
              </w:rPr>
              <w:t>CU asociados:</w:t>
            </w:r>
          </w:p>
        </w:tc>
        <w:tc>
          <w:tcPr>
            <w:tcW w:w="5087" w:type="dxa"/>
          </w:tcPr>
          <w:p w14:paraId="1D05298B" w14:textId="77777777" w:rsidR="0068521F" w:rsidRPr="004A43F6" w:rsidRDefault="0068521F" w:rsidP="00F44852">
            <w:pPr>
              <w:rPr>
                <w:rFonts w:ascii="Calibri" w:hAnsi="Calibri" w:cs="Book Antiqua"/>
                <w:i/>
              </w:rPr>
            </w:pPr>
            <w:r>
              <w:rPr>
                <w:rFonts w:ascii="Calibri" w:hAnsi="Calibri" w:cs="Book Antiqua"/>
                <w:i/>
              </w:rPr>
              <w:t>CU-23. CU-24</w:t>
            </w:r>
          </w:p>
        </w:tc>
      </w:tr>
      <w:tr w:rsidR="0068521F" w:rsidRPr="00AE76E5" w14:paraId="538121CF" w14:textId="77777777" w:rsidTr="00F44852">
        <w:trPr>
          <w:jc w:val="center"/>
        </w:trPr>
        <w:tc>
          <w:tcPr>
            <w:tcW w:w="2001" w:type="dxa"/>
            <w:shd w:val="clear" w:color="auto" w:fill="DBDBDB"/>
          </w:tcPr>
          <w:p w14:paraId="21CEB645" w14:textId="77777777" w:rsidR="0068521F" w:rsidRPr="004A43F6" w:rsidRDefault="0068521F" w:rsidP="00F44852">
            <w:pPr>
              <w:rPr>
                <w:rFonts w:ascii="Calibri" w:hAnsi="Calibri" w:cs="Book Antiqua"/>
                <w:b/>
                <w:i/>
              </w:rPr>
            </w:pPr>
            <w:r w:rsidRPr="004A43F6">
              <w:rPr>
                <w:rFonts w:ascii="Calibri" w:hAnsi="Calibri" w:cs="Book Antiqua"/>
                <w:b/>
                <w:i/>
              </w:rPr>
              <w:t>Esc. Asociados:</w:t>
            </w:r>
          </w:p>
        </w:tc>
        <w:tc>
          <w:tcPr>
            <w:tcW w:w="5087" w:type="dxa"/>
          </w:tcPr>
          <w:p w14:paraId="1233423F" w14:textId="77777777" w:rsidR="0068521F" w:rsidRPr="004A43F6" w:rsidRDefault="0068521F" w:rsidP="00F44852">
            <w:pPr>
              <w:rPr>
                <w:rFonts w:ascii="Calibri" w:hAnsi="Calibri" w:cs="Book Antiqua"/>
                <w:i/>
              </w:rPr>
            </w:pPr>
            <w:r>
              <w:rPr>
                <w:rFonts w:ascii="Calibri" w:hAnsi="Calibri" w:cs="Book Antiqua"/>
                <w:i/>
              </w:rPr>
              <w:t>ES-22.1</w:t>
            </w:r>
          </w:p>
        </w:tc>
      </w:tr>
    </w:tbl>
    <w:p w14:paraId="1BFAE183" w14:textId="3DBFA77E" w:rsidR="0068521F" w:rsidRDefault="00DA03FD" w:rsidP="0068521F">
      <w:pPr>
        <w:tabs>
          <w:tab w:val="left" w:pos="1620"/>
        </w:tabs>
        <w:rPr>
          <w:rFonts w:ascii="Calibri" w:hAnsi="Calibri" w:cs="Book Antiqua"/>
        </w:rPr>
      </w:pPr>
      <w:r w:rsidRPr="00CE1291">
        <w:rPr>
          <w:rFonts w:ascii="Calibri" w:hAnsi="Calibri" w:cs="Book Antiqua"/>
          <w:noProof/>
        </w:rPr>
        <w:drawing>
          <wp:anchor distT="0" distB="0" distL="114300" distR="114300" simplePos="0" relativeHeight="251721728" behindDoc="0" locked="0" layoutInCell="1" allowOverlap="1" wp14:anchorId="2FF0AF89" wp14:editId="632789C9">
            <wp:simplePos x="0" y="0"/>
            <wp:positionH relativeFrom="margin">
              <wp:posOffset>699135</wp:posOffset>
            </wp:positionH>
            <wp:positionV relativeFrom="paragraph">
              <wp:posOffset>48895</wp:posOffset>
            </wp:positionV>
            <wp:extent cx="4648200" cy="3222103"/>
            <wp:effectExtent l="0" t="0" r="0" b="0"/>
            <wp:wrapNone/>
            <wp:docPr id="1824789225"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89225" name="Imagen 1" descr="Escala de tiempo&#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4648200" cy="3222103"/>
                    </a:xfrm>
                    <a:prstGeom prst="rect">
                      <a:avLst/>
                    </a:prstGeom>
                  </pic:spPr>
                </pic:pic>
              </a:graphicData>
            </a:graphic>
            <wp14:sizeRelH relativeFrom="page">
              <wp14:pctWidth>0</wp14:pctWidth>
            </wp14:sizeRelH>
            <wp14:sizeRelV relativeFrom="page">
              <wp14:pctHeight>0</wp14:pctHeight>
            </wp14:sizeRelV>
          </wp:anchor>
        </w:drawing>
      </w:r>
    </w:p>
    <w:p w14:paraId="02AA13DE" w14:textId="07C8CF26" w:rsidR="0068521F" w:rsidRPr="00915108" w:rsidRDefault="0068521F" w:rsidP="0068521F">
      <w:pPr>
        <w:rPr>
          <w:rFonts w:ascii="Calibri" w:hAnsi="Calibri" w:cs="Book Antiqua"/>
        </w:rPr>
      </w:pPr>
    </w:p>
    <w:p w14:paraId="51C8E4BE" w14:textId="77777777" w:rsidR="0068521F" w:rsidRPr="00915108" w:rsidRDefault="0068521F" w:rsidP="0068521F">
      <w:pPr>
        <w:rPr>
          <w:rFonts w:ascii="Calibri" w:hAnsi="Calibri" w:cs="Book Antiqua"/>
        </w:rPr>
      </w:pPr>
    </w:p>
    <w:p w14:paraId="22FC369A" w14:textId="77777777" w:rsidR="0068521F" w:rsidRPr="00915108" w:rsidRDefault="0068521F" w:rsidP="0068521F">
      <w:pPr>
        <w:rPr>
          <w:rFonts w:ascii="Calibri" w:hAnsi="Calibri" w:cs="Book Antiqua"/>
        </w:rPr>
      </w:pPr>
    </w:p>
    <w:p w14:paraId="40C779CD" w14:textId="77777777" w:rsidR="0068521F" w:rsidRPr="00915108" w:rsidRDefault="0068521F" w:rsidP="0068521F">
      <w:pPr>
        <w:rPr>
          <w:rFonts w:ascii="Calibri" w:hAnsi="Calibri" w:cs="Book Antiqua"/>
        </w:rPr>
      </w:pPr>
    </w:p>
    <w:p w14:paraId="3F988EBB" w14:textId="77777777" w:rsidR="0068521F" w:rsidRDefault="0068521F" w:rsidP="0068521F">
      <w:pPr>
        <w:rPr>
          <w:rFonts w:ascii="Calibri" w:hAnsi="Calibri" w:cs="Book Antiqua"/>
        </w:rPr>
      </w:pPr>
    </w:p>
    <w:p w14:paraId="5AA86CEE" w14:textId="77777777" w:rsidR="0068521F" w:rsidRDefault="0068521F" w:rsidP="0068521F">
      <w:pPr>
        <w:rPr>
          <w:rFonts w:ascii="Calibri" w:hAnsi="Calibri" w:cs="Book Antiqua"/>
        </w:rPr>
      </w:pPr>
    </w:p>
    <w:p w14:paraId="0A67CDDE" w14:textId="77777777" w:rsidR="0068521F" w:rsidRDefault="0068521F" w:rsidP="0068521F">
      <w:pPr>
        <w:rPr>
          <w:rFonts w:ascii="Calibri" w:hAnsi="Calibri" w:cs="Book Antiqua"/>
        </w:rPr>
      </w:pPr>
    </w:p>
    <w:p w14:paraId="4B51643C" w14:textId="77777777" w:rsidR="0068521F" w:rsidRDefault="0068521F" w:rsidP="0068521F">
      <w:pPr>
        <w:rPr>
          <w:rFonts w:ascii="Calibri" w:hAnsi="Calibri" w:cs="Book Antiqua"/>
        </w:rPr>
      </w:pPr>
    </w:p>
    <w:p w14:paraId="0C7F408B" w14:textId="77777777" w:rsidR="0068521F" w:rsidRDefault="0068521F" w:rsidP="0068521F">
      <w:pPr>
        <w:rPr>
          <w:rFonts w:ascii="Calibri" w:hAnsi="Calibri" w:cs="Book Antiqua"/>
        </w:rPr>
      </w:pPr>
    </w:p>
    <w:p w14:paraId="08DBD9CF" w14:textId="77777777" w:rsidR="0068521F" w:rsidRDefault="0068521F" w:rsidP="0068521F">
      <w:pPr>
        <w:rPr>
          <w:rFonts w:ascii="Calibri" w:hAnsi="Calibri" w:cs="Book Antiqua"/>
        </w:rPr>
      </w:pPr>
    </w:p>
    <w:p w14:paraId="753F8E59" w14:textId="77777777" w:rsidR="0068521F" w:rsidRDefault="0068521F" w:rsidP="0068521F">
      <w:pPr>
        <w:rPr>
          <w:rFonts w:ascii="Calibri" w:hAnsi="Calibri" w:cs="Book Antiqua"/>
        </w:rPr>
      </w:pPr>
    </w:p>
    <w:p w14:paraId="2244D65C" w14:textId="77777777" w:rsidR="0068521F" w:rsidRDefault="0068521F" w:rsidP="0068521F">
      <w:pPr>
        <w:rPr>
          <w:rFonts w:ascii="Calibri" w:hAnsi="Calibri" w:cs="Book Antiqua"/>
        </w:rPr>
      </w:pPr>
    </w:p>
    <w:p w14:paraId="45E03BCC" w14:textId="77777777" w:rsidR="0068521F" w:rsidRDefault="0068521F" w:rsidP="0068521F">
      <w:pPr>
        <w:rPr>
          <w:rFonts w:ascii="Calibri" w:hAnsi="Calibri" w:cs="Book Antiqua"/>
        </w:rPr>
      </w:pPr>
    </w:p>
    <w:p w14:paraId="4662D9AD" w14:textId="77777777" w:rsidR="0068521F" w:rsidRDefault="0068521F" w:rsidP="0068521F">
      <w:pPr>
        <w:rPr>
          <w:rFonts w:ascii="Calibri" w:hAnsi="Calibri" w:cs="Book Antiqua"/>
        </w:rPr>
      </w:pPr>
    </w:p>
    <w:p w14:paraId="59459026" w14:textId="77777777" w:rsidR="0068521F" w:rsidRDefault="0068521F" w:rsidP="0068521F">
      <w:pPr>
        <w:rPr>
          <w:rFonts w:ascii="Calibri" w:hAnsi="Calibri" w:cs="Book Antiqua"/>
        </w:rPr>
      </w:pPr>
    </w:p>
    <w:p w14:paraId="73E20462" w14:textId="77777777" w:rsidR="00C010FB" w:rsidRDefault="00C010FB" w:rsidP="0068521F">
      <w:pPr>
        <w:rPr>
          <w:rFonts w:ascii="Calibri" w:hAnsi="Calibri" w:cs="Book Antiqua"/>
        </w:rPr>
      </w:pPr>
    </w:p>
    <w:p w14:paraId="653BABFA" w14:textId="77777777" w:rsidR="00C010FB" w:rsidRDefault="00C010FB" w:rsidP="0068521F">
      <w:pPr>
        <w:rPr>
          <w:rFonts w:ascii="Calibri" w:hAnsi="Calibri" w:cs="Book Antiqua"/>
        </w:rPr>
      </w:pPr>
    </w:p>
    <w:p w14:paraId="171FA19F" w14:textId="77777777" w:rsidR="00C010FB" w:rsidRDefault="00C010FB" w:rsidP="0068521F">
      <w:pPr>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521F" w:rsidRPr="00B75B4C" w14:paraId="0E219410" w14:textId="77777777" w:rsidTr="00F44852">
        <w:trPr>
          <w:jc w:val="center"/>
        </w:trPr>
        <w:tc>
          <w:tcPr>
            <w:tcW w:w="2001" w:type="dxa"/>
            <w:shd w:val="clear" w:color="auto" w:fill="DBDBDB"/>
          </w:tcPr>
          <w:p w14:paraId="3894AB14" w14:textId="77777777" w:rsidR="0068521F" w:rsidRPr="004A43F6" w:rsidRDefault="0068521F" w:rsidP="00F44852">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3A73F8EE" w14:textId="77777777" w:rsidR="0068521F" w:rsidRPr="004A43F6" w:rsidRDefault="0068521F" w:rsidP="00F44852">
            <w:pPr>
              <w:ind w:left="13"/>
              <w:jc w:val="both"/>
              <w:rPr>
                <w:rFonts w:ascii="Calibri" w:hAnsi="Calibri" w:cs="Book Antiqua"/>
                <w:i/>
              </w:rPr>
            </w:pPr>
            <w:r>
              <w:rPr>
                <w:rFonts w:ascii="Calibri" w:hAnsi="Calibri" w:cs="Book Antiqua"/>
                <w:i/>
              </w:rPr>
              <w:t>DG-23</w:t>
            </w:r>
          </w:p>
        </w:tc>
      </w:tr>
      <w:tr w:rsidR="0068521F" w:rsidRPr="00AE76E5" w14:paraId="639DFACC" w14:textId="77777777" w:rsidTr="00F44852">
        <w:trPr>
          <w:jc w:val="center"/>
        </w:trPr>
        <w:tc>
          <w:tcPr>
            <w:tcW w:w="2001" w:type="dxa"/>
            <w:shd w:val="clear" w:color="auto" w:fill="DBDBDB"/>
          </w:tcPr>
          <w:p w14:paraId="3939D5DF" w14:textId="77777777" w:rsidR="0068521F" w:rsidRPr="004A43F6" w:rsidRDefault="0068521F" w:rsidP="00F44852">
            <w:pPr>
              <w:rPr>
                <w:rFonts w:ascii="Calibri" w:hAnsi="Calibri" w:cs="Book Antiqua"/>
                <w:b/>
                <w:i/>
              </w:rPr>
            </w:pPr>
            <w:r w:rsidRPr="004A43F6">
              <w:rPr>
                <w:rFonts w:ascii="Calibri" w:hAnsi="Calibri" w:cs="Book Antiqua"/>
                <w:b/>
                <w:i/>
              </w:rPr>
              <w:t>Descripción:</w:t>
            </w:r>
          </w:p>
        </w:tc>
        <w:tc>
          <w:tcPr>
            <w:tcW w:w="5087" w:type="dxa"/>
          </w:tcPr>
          <w:p w14:paraId="7ACE9E5B" w14:textId="68098EA7" w:rsidR="0068521F" w:rsidRPr="004A43F6" w:rsidRDefault="0068521F" w:rsidP="00F44852">
            <w:pPr>
              <w:rPr>
                <w:rFonts w:ascii="Calibri" w:hAnsi="Calibri" w:cs="Book Antiqua"/>
                <w:i/>
              </w:rPr>
            </w:pPr>
            <w:r w:rsidRPr="00E855B8">
              <w:rPr>
                <w:rFonts w:ascii="Calibri" w:hAnsi="Calibri" w:cs="Calibri"/>
                <w:i/>
                <w:iCs/>
              </w:rPr>
              <w:t>Un cliente desea consultar la información de seguimiento de su pedido de entrega.</w:t>
            </w:r>
          </w:p>
        </w:tc>
      </w:tr>
      <w:tr w:rsidR="0068521F" w:rsidRPr="00CC4415" w14:paraId="65BD1E8E" w14:textId="77777777" w:rsidTr="00F44852">
        <w:trPr>
          <w:jc w:val="center"/>
        </w:trPr>
        <w:tc>
          <w:tcPr>
            <w:tcW w:w="2001" w:type="dxa"/>
            <w:shd w:val="clear" w:color="auto" w:fill="DBDBDB"/>
          </w:tcPr>
          <w:p w14:paraId="3EAB5A1F" w14:textId="77777777" w:rsidR="0068521F" w:rsidRPr="004A43F6" w:rsidRDefault="0068521F" w:rsidP="00F44852">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4EAD3452" w14:textId="6E316FB1" w:rsidR="0068521F" w:rsidRPr="00CC4415" w:rsidRDefault="0068521F" w:rsidP="00F44852">
            <w:pPr>
              <w:rPr>
                <w:rFonts w:ascii="Calibri" w:hAnsi="Calibri" w:cs="Book Antiqua"/>
                <w:i/>
              </w:rPr>
            </w:pPr>
            <w:r w:rsidRPr="00CC4415">
              <w:rPr>
                <w:rFonts w:ascii="Calibri" w:hAnsi="Calibri" w:cs="Book Antiqua"/>
                <w:i/>
              </w:rPr>
              <w:t>RF-1</w:t>
            </w:r>
            <w:r>
              <w:rPr>
                <w:rFonts w:ascii="Calibri" w:hAnsi="Calibri" w:cs="Book Antiqua"/>
                <w:i/>
              </w:rPr>
              <w:t>7, RF-31, RF-33</w:t>
            </w:r>
          </w:p>
        </w:tc>
      </w:tr>
      <w:tr w:rsidR="0068521F" w:rsidRPr="00AE76E5" w14:paraId="47BF07CB" w14:textId="77777777" w:rsidTr="00F44852">
        <w:trPr>
          <w:jc w:val="center"/>
        </w:trPr>
        <w:tc>
          <w:tcPr>
            <w:tcW w:w="2001" w:type="dxa"/>
            <w:shd w:val="clear" w:color="auto" w:fill="DBDBDB"/>
          </w:tcPr>
          <w:p w14:paraId="234A1597" w14:textId="77777777" w:rsidR="0068521F" w:rsidRPr="004A43F6" w:rsidRDefault="0068521F" w:rsidP="00F44852">
            <w:pPr>
              <w:rPr>
                <w:rFonts w:ascii="Calibri" w:hAnsi="Calibri" w:cs="Book Antiqua"/>
                <w:b/>
                <w:i/>
              </w:rPr>
            </w:pPr>
            <w:r w:rsidRPr="004A43F6">
              <w:rPr>
                <w:rFonts w:ascii="Calibri" w:hAnsi="Calibri" w:cs="Book Antiqua"/>
                <w:b/>
                <w:i/>
              </w:rPr>
              <w:t>CU asociados:</w:t>
            </w:r>
          </w:p>
        </w:tc>
        <w:tc>
          <w:tcPr>
            <w:tcW w:w="5087" w:type="dxa"/>
          </w:tcPr>
          <w:p w14:paraId="6C2AF9D3" w14:textId="25CF9440" w:rsidR="0068521F" w:rsidRPr="004A43F6" w:rsidRDefault="0068521F" w:rsidP="00F44852">
            <w:pPr>
              <w:rPr>
                <w:rFonts w:ascii="Calibri" w:hAnsi="Calibri" w:cs="Book Antiqua"/>
                <w:i/>
              </w:rPr>
            </w:pPr>
            <w:r>
              <w:rPr>
                <w:rFonts w:ascii="Calibri" w:hAnsi="Calibri" w:cs="Book Antiqua"/>
                <w:i/>
              </w:rPr>
              <w:t>CU-24</w:t>
            </w:r>
          </w:p>
        </w:tc>
      </w:tr>
      <w:tr w:rsidR="0068521F" w:rsidRPr="00AE76E5" w14:paraId="6F7B1A03" w14:textId="77777777" w:rsidTr="00F44852">
        <w:trPr>
          <w:jc w:val="center"/>
        </w:trPr>
        <w:tc>
          <w:tcPr>
            <w:tcW w:w="2001" w:type="dxa"/>
            <w:shd w:val="clear" w:color="auto" w:fill="DBDBDB"/>
          </w:tcPr>
          <w:p w14:paraId="069ABF35" w14:textId="77777777" w:rsidR="0068521F" w:rsidRPr="004A43F6" w:rsidRDefault="0068521F" w:rsidP="00F44852">
            <w:pPr>
              <w:rPr>
                <w:rFonts w:ascii="Calibri" w:hAnsi="Calibri" w:cs="Book Antiqua"/>
                <w:b/>
                <w:i/>
              </w:rPr>
            </w:pPr>
            <w:r w:rsidRPr="004A43F6">
              <w:rPr>
                <w:rFonts w:ascii="Calibri" w:hAnsi="Calibri" w:cs="Book Antiqua"/>
                <w:b/>
                <w:i/>
              </w:rPr>
              <w:t>Esc. Asociados:</w:t>
            </w:r>
          </w:p>
        </w:tc>
        <w:tc>
          <w:tcPr>
            <w:tcW w:w="5087" w:type="dxa"/>
          </w:tcPr>
          <w:p w14:paraId="79A5FA2A" w14:textId="77777777" w:rsidR="0068521F" w:rsidRPr="004A43F6" w:rsidRDefault="0068521F" w:rsidP="00F44852">
            <w:pPr>
              <w:rPr>
                <w:rFonts w:ascii="Calibri" w:hAnsi="Calibri" w:cs="Book Antiqua"/>
                <w:i/>
              </w:rPr>
            </w:pPr>
            <w:r>
              <w:rPr>
                <w:rFonts w:ascii="Calibri" w:hAnsi="Calibri" w:cs="Book Antiqua"/>
                <w:i/>
              </w:rPr>
              <w:t>ES-23.1</w:t>
            </w:r>
          </w:p>
        </w:tc>
      </w:tr>
    </w:tbl>
    <w:p w14:paraId="60A1CF90" w14:textId="54EBEC99" w:rsidR="0068521F" w:rsidRDefault="0068521F" w:rsidP="0068521F">
      <w:pPr>
        <w:rPr>
          <w:rFonts w:ascii="Calibri" w:hAnsi="Calibri" w:cs="Book Antiqua"/>
        </w:rPr>
      </w:pPr>
    </w:p>
    <w:p w14:paraId="3AA4A57F" w14:textId="79E082BE" w:rsidR="0068521F" w:rsidRDefault="00CE1291" w:rsidP="0068521F">
      <w:pPr>
        <w:rPr>
          <w:rFonts w:ascii="Calibri" w:hAnsi="Calibri" w:cs="Book Antiqua"/>
        </w:rPr>
      </w:pPr>
      <w:r w:rsidRPr="00CE1291">
        <w:rPr>
          <w:rFonts w:ascii="Calibri" w:hAnsi="Calibri" w:cs="Book Antiqua"/>
          <w:noProof/>
        </w:rPr>
        <w:drawing>
          <wp:anchor distT="0" distB="0" distL="114300" distR="114300" simplePos="0" relativeHeight="251722752" behindDoc="0" locked="0" layoutInCell="1" allowOverlap="1" wp14:anchorId="20E067FC" wp14:editId="7B275679">
            <wp:simplePos x="0" y="0"/>
            <wp:positionH relativeFrom="margin">
              <wp:posOffset>266700</wp:posOffset>
            </wp:positionH>
            <wp:positionV relativeFrom="paragraph">
              <wp:posOffset>83820</wp:posOffset>
            </wp:positionV>
            <wp:extent cx="5457825" cy="3678567"/>
            <wp:effectExtent l="0" t="0" r="0" b="0"/>
            <wp:wrapNone/>
            <wp:docPr id="2243896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89608" name="Imagen 1"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5457825" cy="3678567"/>
                    </a:xfrm>
                    <a:prstGeom prst="rect">
                      <a:avLst/>
                    </a:prstGeom>
                  </pic:spPr>
                </pic:pic>
              </a:graphicData>
            </a:graphic>
            <wp14:sizeRelH relativeFrom="page">
              <wp14:pctWidth>0</wp14:pctWidth>
            </wp14:sizeRelH>
            <wp14:sizeRelV relativeFrom="page">
              <wp14:pctHeight>0</wp14:pctHeight>
            </wp14:sizeRelV>
          </wp:anchor>
        </w:drawing>
      </w:r>
    </w:p>
    <w:p w14:paraId="596DDF56" w14:textId="4416B3B7" w:rsidR="0068521F" w:rsidRDefault="0068521F" w:rsidP="0068521F">
      <w:pPr>
        <w:rPr>
          <w:rFonts w:ascii="Calibri" w:hAnsi="Calibri" w:cs="Book Antiqua"/>
        </w:rPr>
      </w:pPr>
    </w:p>
    <w:p w14:paraId="671DDD27" w14:textId="52B12C0D" w:rsidR="0068521F" w:rsidRDefault="0068521F" w:rsidP="0068521F">
      <w:pPr>
        <w:rPr>
          <w:rFonts w:ascii="Calibri" w:hAnsi="Calibri" w:cs="Book Antiqua"/>
        </w:rPr>
      </w:pPr>
    </w:p>
    <w:p w14:paraId="7FBA051E" w14:textId="0650059C" w:rsidR="0068521F" w:rsidRDefault="0068521F" w:rsidP="0068521F">
      <w:pPr>
        <w:rPr>
          <w:rFonts w:ascii="Calibri" w:hAnsi="Calibri" w:cs="Book Antiqua"/>
        </w:rPr>
      </w:pPr>
    </w:p>
    <w:p w14:paraId="1E635BF1" w14:textId="77777777" w:rsidR="0068521F" w:rsidRPr="00915108" w:rsidRDefault="0068521F" w:rsidP="0068521F">
      <w:pPr>
        <w:rPr>
          <w:rFonts w:ascii="Calibri" w:hAnsi="Calibri" w:cs="Book Antiqua"/>
        </w:rPr>
      </w:pPr>
    </w:p>
    <w:p w14:paraId="64CAF2C2" w14:textId="515B65B3" w:rsidR="0068521F" w:rsidRPr="00915108" w:rsidRDefault="0068521F" w:rsidP="0068521F">
      <w:pPr>
        <w:rPr>
          <w:rFonts w:ascii="Calibri" w:hAnsi="Calibri" w:cs="Book Antiqua"/>
        </w:rPr>
      </w:pPr>
    </w:p>
    <w:p w14:paraId="58CFDDE2" w14:textId="627CB3AC" w:rsidR="0068521F" w:rsidRPr="00915108" w:rsidRDefault="0068521F" w:rsidP="0068521F">
      <w:pPr>
        <w:rPr>
          <w:rFonts w:ascii="Calibri" w:hAnsi="Calibri" w:cs="Book Antiqua"/>
        </w:rPr>
      </w:pPr>
    </w:p>
    <w:p w14:paraId="39800609" w14:textId="77777777" w:rsidR="0068521F" w:rsidRDefault="0068521F" w:rsidP="0068521F">
      <w:pPr>
        <w:rPr>
          <w:rFonts w:ascii="Calibri" w:hAnsi="Calibri" w:cs="Book Antiqua"/>
        </w:rPr>
      </w:pPr>
    </w:p>
    <w:p w14:paraId="7F74666D" w14:textId="77777777" w:rsidR="0068521F" w:rsidRDefault="0068521F" w:rsidP="0068521F">
      <w:pPr>
        <w:rPr>
          <w:rFonts w:ascii="Calibri" w:hAnsi="Calibri" w:cs="Book Antiqua"/>
        </w:rPr>
      </w:pPr>
    </w:p>
    <w:p w14:paraId="2F8A57AA" w14:textId="77777777" w:rsidR="0068521F" w:rsidRDefault="0068521F" w:rsidP="0068521F">
      <w:pPr>
        <w:rPr>
          <w:rFonts w:ascii="Calibri" w:hAnsi="Calibri" w:cs="Book Antiqua"/>
        </w:rPr>
      </w:pPr>
    </w:p>
    <w:p w14:paraId="6951D62B" w14:textId="77777777" w:rsidR="0068521F" w:rsidRDefault="0068521F" w:rsidP="0068521F">
      <w:pPr>
        <w:rPr>
          <w:rFonts w:ascii="Calibri" w:hAnsi="Calibri" w:cs="Book Antiqua"/>
        </w:rPr>
      </w:pPr>
    </w:p>
    <w:p w14:paraId="4ED75EE5" w14:textId="77777777" w:rsidR="00C010FB" w:rsidRDefault="00C010FB" w:rsidP="0068521F">
      <w:pPr>
        <w:rPr>
          <w:rFonts w:ascii="Calibri" w:hAnsi="Calibri" w:cs="Book Antiqua"/>
        </w:rPr>
      </w:pPr>
    </w:p>
    <w:p w14:paraId="2C0695CD" w14:textId="77777777" w:rsidR="00C010FB" w:rsidRDefault="00C010FB" w:rsidP="0068521F">
      <w:pPr>
        <w:rPr>
          <w:rFonts w:ascii="Calibri" w:hAnsi="Calibri" w:cs="Book Antiqua"/>
        </w:rPr>
      </w:pPr>
    </w:p>
    <w:p w14:paraId="0A40702D" w14:textId="77777777" w:rsidR="00C010FB" w:rsidRDefault="00C010FB" w:rsidP="0068521F">
      <w:pPr>
        <w:rPr>
          <w:rFonts w:ascii="Calibri" w:hAnsi="Calibri" w:cs="Book Antiqua"/>
        </w:rPr>
      </w:pPr>
    </w:p>
    <w:p w14:paraId="0569B4E3" w14:textId="77777777" w:rsidR="00C010FB" w:rsidRDefault="00C010FB" w:rsidP="0068521F">
      <w:pPr>
        <w:rPr>
          <w:rFonts w:ascii="Calibri" w:hAnsi="Calibri" w:cs="Book Antiqua"/>
        </w:rPr>
      </w:pPr>
    </w:p>
    <w:p w14:paraId="7E66F30A" w14:textId="77777777" w:rsidR="00C010FB" w:rsidRDefault="00C010FB" w:rsidP="0068521F">
      <w:pPr>
        <w:rPr>
          <w:rFonts w:ascii="Calibri" w:hAnsi="Calibri" w:cs="Book Antiqua"/>
        </w:rPr>
      </w:pPr>
    </w:p>
    <w:p w14:paraId="25279EAA" w14:textId="77777777" w:rsidR="00C010FB" w:rsidRDefault="00C010FB" w:rsidP="0068521F">
      <w:pPr>
        <w:rPr>
          <w:rFonts w:ascii="Calibri" w:hAnsi="Calibri" w:cs="Book Antiqua"/>
        </w:rPr>
      </w:pPr>
    </w:p>
    <w:p w14:paraId="72C1BB2E" w14:textId="77777777" w:rsidR="00C010FB" w:rsidRDefault="00C010FB" w:rsidP="0068521F">
      <w:pPr>
        <w:rPr>
          <w:rFonts w:ascii="Calibri" w:hAnsi="Calibri" w:cs="Book Antiqua"/>
        </w:rPr>
      </w:pPr>
    </w:p>
    <w:p w14:paraId="0789F681" w14:textId="77777777" w:rsidR="00C010FB" w:rsidRDefault="00C010FB" w:rsidP="0068521F">
      <w:pPr>
        <w:rPr>
          <w:rFonts w:ascii="Calibri" w:hAnsi="Calibri" w:cs="Book Antiqua"/>
        </w:rPr>
      </w:pPr>
    </w:p>
    <w:p w14:paraId="08CE32E8" w14:textId="77777777" w:rsidR="00C010FB" w:rsidRDefault="00C010FB" w:rsidP="0068521F">
      <w:pPr>
        <w:rPr>
          <w:rFonts w:ascii="Calibri" w:hAnsi="Calibri" w:cs="Book Antiqua"/>
        </w:rPr>
      </w:pPr>
    </w:p>
    <w:p w14:paraId="7C346660" w14:textId="77777777" w:rsidR="00C010FB" w:rsidRDefault="00C010FB" w:rsidP="0068521F">
      <w:pPr>
        <w:rPr>
          <w:rFonts w:ascii="Calibri" w:hAnsi="Calibri" w:cs="Book Antiqua"/>
        </w:rPr>
      </w:pPr>
    </w:p>
    <w:p w14:paraId="51B9CE5C" w14:textId="77777777" w:rsidR="00C010FB" w:rsidRDefault="00C010FB" w:rsidP="0068521F">
      <w:pPr>
        <w:rPr>
          <w:rFonts w:ascii="Calibri" w:hAnsi="Calibri" w:cs="Book Antiqua"/>
        </w:rPr>
      </w:pPr>
    </w:p>
    <w:p w14:paraId="758F52B3" w14:textId="77777777" w:rsidR="00C010FB" w:rsidRDefault="00C010FB" w:rsidP="0068521F">
      <w:pPr>
        <w:rPr>
          <w:rFonts w:ascii="Calibri" w:hAnsi="Calibri" w:cs="Book Antiqua"/>
        </w:rPr>
      </w:pPr>
    </w:p>
    <w:p w14:paraId="355CA538" w14:textId="77777777" w:rsidR="00C010FB" w:rsidRDefault="00C010FB" w:rsidP="0068521F">
      <w:pPr>
        <w:rPr>
          <w:rFonts w:ascii="Calibri" w:hAnsi="Calibri" w:cs="Book Antiqua"/>
        </w:rPr>
      </w:pPr>
    </w:p>
    <w:p w14:paraId="7D57A938" w14:textId="77777777" w:rsidR="00C010FB" w:rsidRDefault="00C010FB" w:rsidP="0068521F">
      <w:pPr>
        <w:rPr>
          <w:rFonts w:ascii="Calibri" w:hAnsi="Calibri" w:cs="Book Antiqua"/>
        </w:rPr>
      </w:pPr>
    </w:p>
    <w:p w14:paraId="58352792" w14:textId="77777777" w:rsidR="00C010FB" w:rsidRDefault="00C010FB" w:rsidP="0068521F">
      <w:pPr>
        <w:rPr>
          <w:rFonts w:ascii="Calibri" w:hAnsi="Calibri" w:cs="Book Antiqua"/>
        </w:rPr>
      </w:pPr>
    </w:p>
    <w:p w14:paraId="3B0DAAF3" w14:textId="77777777" w:rsidR="00C010FB" w:rsidRDefault="00C010FB" w:rsidP="0068521F">
      <w:pPr>
        <w:rPr>
          <w:rFonts w:ascii="Calibri" w:hAnsi="Calibri" w:cs="Book Antiqua"/>
        </w:rPr>
      </w:pPr>
    </w:p>
    <w:p w14:paraId="13CA7B6A" w14:textId="77777777" w:rsidR="00C010FB" w:rsidRDefault="00C010FB" w:rsidP="0068521F">
      <w:pPr>
        <w:rPr>
          <w:rFonts w:ascii="Calibri" w:hAnsi="Calibri" w:cs="Book Antiqua"/>
        </w:rPr>
      </w:pPr>
    </w:p>
    <w:p w14:paraId="7E28ECF7" w14:textId="77777777" w:rsidR="00C010FB" w:rsidRDefault="00C010FB" w:rsidP="0068521F">
      <w:pPr>
        <w:rPr>
          <w:rFonts w:ascii="Calibri" w:hAnsi="Calibri" w:cs="Book Antiqua"/>
        </w:rPr>
      </w:pPr>
    </w:p>
    <w:p w14:paraId="41C35EA4" w14:textId="77777777" w:rsidR="00C010FB" w:rsidRDefault="00C010FB" w:rsidP="0068521F">
      <w:pPr>
        <w:rPr>
          <w:rFonts w:ascii="Calibri" w:hAnsi="Calibri" w:cs="Book Antiqua"/>
        </w:rPr>
      </w:pPr>
    </w:p>
    <w:p w14:paraId="08606505" w14:textId="77777777" w:rsidR="00C010FB" w:rsidRDefault="00C010FB" w:rsidP="0068521F">
      <w:pPr>
        <w:rPr>
          <w:rFonts w:ascii="Calibri" w:hAnsi="Calibri" w:cs="Book Antiqua"/>
        </w:rPr>
      </w:pPr>
    </w:p>
    <w:p w14:paraId="0A5AFFBF" w14:textId="77777777" w:rsidR="00C010FB" w:rsidRDefault="00C010FB" w:rsidP="0068521F">
      <w:pPr>
        <w:rPr>
          <w:rFonts w:ascii="Calibri" w:hAnsi="Calibri" w:cs="Book Antiqua"/>
        </w:rPr>
      </w:pPr>
    </w:p>
    <w:p w14:paraId="2AC47FF6" w14:textId="77777777" w:rsidR="00C010FB" w:rsidRDefault="00C010FB" w:rsidP="0068521F">
      <w:pPr>
        <w:rPr>
          <w:rFonts w:ascii="Calibri" w:hAnsi="Calibri" w:cs="Book Antiqua"/>
        </w:rPr>
      </w:pPr>
    </w:p>
    <w:p w14:paraId="412E5965" w14:textId="77777777" w:rsidR="00C010FB" w:rsidRDefault="00C010FB" w:rsidP="0068521F">
      <w:pPr>
        <w:rPr>
          <w:rFonts w:ascii="Calibri" w:hAnsi="Calibri" w:cs="Book Antiqua"/>
        </w:rPr>
      </w:pPr>
    </w:p>
    <w:p w14:paraId="696A8D74" w14:textId="77777777" w:rsidR="00C010FB" w:rsidRDefault="00C010FB" w:rsidP="0068521F">
      <w:pPr>
        <w:rPr>
          <w:rFonts w:ascii="Calibri" w:hAnsi="Calibri" w:cs="Book Antiqua"/>
        </w:rPr>
      </w:pPr>
    </w:p>
    <w:p w14:paraId="16AE3075" w14:textId="77777777" w:rsidR="00C010FB" w:rsidRDefault="00C010FB" w:rsidP="0068521F">
      <w:pPr>
        <w:rPr>
          <w:rFonts w:ascii="Calibri" w:hAnsi="Calibri" w:cs="Book Antiqua"/>
        </w:rPr>
      </w:pPr>
    </w:p>
    <w:p w14:paraId="2C84F271" w14:textId="77777777" w:rsidR="00C010FB" w:rsidRDefault="00C010FB" w:rsidP="0068521F">
      <w:pPr>
        <w:rPr>
          <w:rFonts w:ascii="Calibri" w:hAnsi="Calibri" w:cs="Book Antiqua"/>
        </w:rPr>
      </w:pPr>
    </w:p>
    <w:p w14:paraId="03921F6B" w14:textId="77777777" w:rsidR="0068521F" w:rsidRDefault="0068521F" w:rsidP="0068521F">
      <w:pPr>
        <w:rPr>
          <w:rFonts w:ascii="Calibri" w:hAnsi="Calibri" w:cs="Book Antiqua"/>
        </w:rPr>
      </w:pPr>
    </w:p>
    <w:p w14:paraId="17CBFFA6" w14:textId="77777777" w:rsidR="0068521F" w:rsidRDefault="0068521F" w:rsidP="0068521F">
      <w:pPr>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521F" w:rsidRPr="00B75B4C" w14:paraId="5C330126" w14:textId="77777777" w:rsidTr="00F44852">
        <w:trPr>
          <w:jc w:val="center"/>
        </w:trPr>
        <w:tc>
          <w:tcPr>
            <w:tcW w:w="2001" w:type="dxa"/>
            <w:shd w:val="clear" w:color="auto" w:fill="DBDBDB"/>
          </w:tcPr>
          <w:p w14:paraId="081B4A7E" w14:textId="77777777" w:rsidR="0068521F" w:rsidRPr="004A43F6" w:rsidRDefault="0068521F" w:rsidP="00F44852">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1A056651" w14:textId="77777777" w:rsidR="0068521F" w:rsidRPr="004A43F6" w:rsidRDefault="0068521F" w:rsidP="00F44852">
            <w:pPr>
              <w:ind w:left="13"/>
              <w:jc w:val="both"/>
              <w:rPr>
                <w:rFonts w:ascii="Calibri" w:hAnsi="Calibri" w:cs="Book Antiqua"/>
                <w:i/>
              </w:rPr>
            </w:pPr>
            <w:r>
              <w:rPr>
                <w:rFonts w:ascii="Calibri" w:hAnsi="Calibri" w:cs="Book Antiqua"/>
                <w:i/>
              </w:rPr>
              <w:t>DG-24</w:t>
            </w:r>
          </w:p>
        </w:tc>
      </w:tr>
      <w:tr w:rsidR="0068521F" w:rsidRPr="00AE76E5" w14:paraId="3FC7488E" w14:textId="77777777" w:rsidTr="00F44852">
        <w:trPr>
          <w:jc w:val="center"/>
        </w:trPr>
        <w:tc>
          <w:tcPr>
            <w:tcW w:w="2001" w:type="dxa"/>
            <w:shd w:val="clear" w:color="auto" w:fill="DBDBDB"/>
          </w:tcPr>
          <w:p w14:paraId="2BBFF2D6" w14:textId="77777777" w:rsidR="0068521F" w:rsidRPr="004A43F6" w:rsidRDefault="0068521F" w:rsidP="00F44852">
            <w:pPr>
              <w:rPr>
                <w:rFonts w:ascii="Calibri" w:hAnsi="Calibri" w:cs="Book Antiqua"/>
                <w:b/>
                <w:i/>
              </w:rPr>
            </w:pPr>
            <w:r w:rsidRPr="004A43F6">
              <w:rPr>
                <w:rFonts w:ascii="Calibri" w:hAnsi="Calibri" w:cs="Book Antiqua"/>
                <w:b/>
                <w:i/>
              </w:rPr>
              <w:t>Descripción:</w:t>
            </w:r>
          </w:p>
        </w:tc>
        <w:tc>
          <w:tcPr>
            <w:tcW w:w="5087" w:type="dxa"/>
          </w:tcPr>
          <w:p w14:paraId="7DD3C205" w14:textId="77777777" w:rsidR="0068521F" w:rsidRPr="004A43F6" w:rsidRDefault="0068521F" w:rsidP="00F44852">
            <w:pPr>
              <w:rPr>
                <w:rFonts w:ascii="Calibri" w:hAnsi="Calibri" w:cs="Book Antiqua"/>
                <w:i/>
              </w:rPr>
            </w:pPr>
            <w:r w:rsidRPr="00C977A4">
              <w:rPr>
                <w:rFonts w:ascii="Calibri" w:hAnsi="Calibri" w:cs="Calibri"/>
                <w:i/>
                <w:iCs/>
              </w:rPr>
              <w:t>Un usuario desea consultar la disponibilidad de vehículos de transporte para un viaje programado.</w:t>
            </w:r>
          </w:p>
        </w:tc>
      </w:tr>
      <w:tr w:rsidR="0068521F" w:rsidRPr="00CC4415" w14:paraId="369F76ED" w14:textId="77777777" w:rsidTr="00F44852">
        <w:trPr>
          <w:jc w:val="center"/>
        </w:trPr>
        <w:tc>
          <w:tcPr>
            <w:tcW w:w="2001" w:type="dxa"/>
            <w:shd w:val="clear" w:color="auto" w:fill="DBDBDB"/>
          </w:tcPr>
          <w:p w14:paraId="5B374A79" w14:textId="77777777" w:rsidR="0068521F" w:rsidRPr="004A43F6" w:rsidRDefault="0068521F" w:rsidP="00F44852">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7330EA75" w14:textId="77777777" w:rsidR="0068521F" w:rsidRPr="00CC4415" w:rsidRDefault="0068521F" w:rsidP="00F44852">
            <w:pPr>
              <w:rPr>
                <w:rFonts w:ascii="Calibri" w:hAnsi="Calibri" w:cs="Book Antiqua"/>
                <w:i/>
              </w:rPr>
            </w:pPr>
            <w:r w:rsidRPr="00CC4415">
              <w:rPr>
                <w:rFonts w:ascii="Calibri" w:hAnsi="Calibri" w:cs="Book Antiqua"/>
                <w:i/>
              </w:rPr>
              <w:t>RF-</w:t>
            </w:r>
            <w:r>
              <w:rPr>
                <w:rFonts w:ascii="Calibri" w:hAnsi="Calibri" w:cs="Book Antiqua"/>
                <w:i/>
              </w:rPr>
              <w:t>20, RF-26</w:t>
            </w:r>
          </w:p>
        </w:tc>
      </w:tr>
      <w:tr w:rsidR="0068521F" w:rsidRPr="00AE76E5" w14:paraId="626B0D7E" w14:textId="77777777" w:rsidTr="00F44852">
        <w:trPr>
          <w:jc w:val="center"/>
        </w:trPr>
        <w:tc>
          <w:tcPr>
            <w:tcW w:w="2001" w:type="dxa"/>
            <w:shd w:val="clear" w:color="auto" w:fill="DBDBDB"/>
          </w:tcPr>
          <w:p w14:paraId="1EA235A5" w14:textId="77777777" w:rsidR="0068521F" w:rsidRPr="004A43F6" w:rsidRDefault="0068521F" w:rsidP="00F44852">
            <w:pPr>
              <w:rPr>
                <w:rFonts w:ascii="Calibri" w:hAnsi="Calibri" w:cs="Book Antiqua"/>
                <w:b/>
                <w:i/>
              </w:rPr>
            </w:pPr>
            <w:r w:rsidRPr="004A43F6">
              <w:rPr>
                <w:rFonts w:ascii="Calibri" w:hAnsi="Calibri" w:cs="Book Antiqua"/>
                <w:b/>
                <w:i/>
              </w:rPr>
              <w:t>CU asociados:</w:t>
            </w:r>
          </w:p>
        </w:tc>
        <w:tc>
          <w:tcPr>
            <w:tcW w:w="5087" w:type="dxa"/>
          </w:tcPr>
          <w:p w14:paraId="4FF0C2B9" w14:textId="77777777" w:rsidR="0068521F" w:rsidRPr="004A43F6" w:rsidRDefault="0068521F" w:rsidP="00F44852">
            <w:pPr>
              <w:rPr>
                <w:rFonts w:ascii="Calibri" w:hAnsi="Calibri" w:cs="Book Antiqua"/>
                <w:i/>
              </w:rPr>
            </w:pPr>
            <w:r>
              <w:rPr>
                <w:rFonts w:ascii="Calibri" w:hAnsi="Calibri" w:cs="Book Antiqua"/>
                <w:i/>
              </w:rPr>
              <w:t>CU, 16</w:t>
            </w:r>
          </w:p>
        </w:tc>
      </w:tr>
      <w:tr w:rsidR="0068521F" w:rsidRPr="00AE76E5" w14:paraId="4923BE0D" w14:textId="77777777" w:rsidTr="00F44852">
        <w:trPr>
          <w:jc w:val="center"/>
        </w:trPr>
        <w:tc>
          <w:tcPr>
            <w:tcW w:w="2001" w:type="dxa"/>
            <w:shd w:val="clear" w:color="auto" w:fill="DBDBDB"/>
          </w:tcPr>
          <w:p w14:paraId="3FF19641" w14:textId="77777777" w:rsidR="0068521F" w:rsidRPr="004A43F6" w:rsidRDefault="0068521F" w:rsidP="00F44852">
            <w:pPr>
              <w:rPr>
                <w:rFonts w:ascii="Calibri" w:hAnsi="Calibri" w:cs="Book Antiqua"/>
                <w:b/>
                <w:i/>
              </w:rPr>
            </w:pPr>
            <w:r w:rsidRPr="004A43F6">
              <w:rPr>
                <w:rFonts w:ascii="Calibri" w:hAnsi="Calibri" w:cs="Book Antiqua"/>
                <w:b/>
                <w:i/>
              </w:rPr>
              <w:t>Esc. Asociados:</w:t>
            </w:r>
          </w:p>
        </w:tc>
        <w:tc>
          <w:tcPr>
            <w:tcW w:w="5087" w:type="dxa"/>
          </w:tcPr>
          <w:p w14:paraId="321E22A4" w14:textId="77777777" w:rsidR="0068521F" w:rsidRPr="004A43F6" w:rsidRDefault="0068521F" w:rsidP="00F44852">
            <w:pPr>
              <w:rPr>
                <w:rFonts w:ascii="Calibri" w:hAnsi="Calibri" w:cs="Book Antiqua"/>
                <w:i/>
              </w:rPr>
            </w:pPr>
            <w:r>
              <w:rPr>
                <w:rFonts w:ascii="Calibri" w:hAnsi="Calibri" w:cs="Book Antiqua"/>
                <w:i/>
              </w:rPr>
              <w:t>ES-24.1</w:t>
            </w:r>
          </w:p>
        </w:tc>
      </w:tr>
    </w:tbl>
    <w:p w14:paraId="7B3ED5B5" w14:textId="65020AAE" w:rsidR="0068521F" w:rsidRDefault="0068521F" w:rsidP="0068521F">
      <w:pPr>
        <w:ind w:firstLine="708"/>
        <w:rPr>
          <w:rFonts w:ascii="Calibri" w:hAnsi="Calibri" w:cs="Book Antiqua"/>
        </w:rPr>
      </w:pPr>
    </w:p>
    <w:p w14:paraId="34996A8E" w14:textId="5058BD76" w:rsidR="0068521F" w:rsidRPr="00915108" w:rsidRDefault="00CE1291" w:rsidP="0068521F">
      <w:pPr>
        <w:rPr>
          <w:rFonts w:ascii="Calibri" w:hAnsi="Calibri" w:cs="Book Antiqua"/>
        </w:rPr>
      </w:pPr>
      <w:r w:rsidRPr="00CE1291">
        <w:rPr>
          <w:rFonts w:ascii="Calibri" w:hAnsi="Calibri" w:cs="Book Antiqua"/>
          <w:noProof/>
        </w:rPr>
        <w:drawing>
          <wp:anchor distT="0" distB="0" distL="114300" distR="114300" simplePos="0" relativeHeight="251723776" behindDoc="0" locked="0" layoutInCell="1" allowOverlap="1" wp14:anchorId="7769299C" wp14:editId="5950D562">
            <wp:simplePos x="0" y="0"/>
            <wp:positionH relativeFrom="column">
              <wp:posOffset>3810</wp:posOffset>
            </wp:positionH>
            <wp:positionV relativeFrom="paragraph">
              <wp:posOffset>-1905</wp:posOffset>
            </wp:positionV>
            <wp:extent cx="6120130" cy="4230370"/>
            <wp:effectExtent l="0" t="0" r="0" b="0"/>
            <wp:wrapNone/>
            <wp:docPr id="679910750"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0750" name="Imagen 1" descr="Diagrama, Escala de tiemp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4230370"/>
                    </a:xfrm>
                    <a:prstGeom prst="rect">
                      <a:avLst/>
                    </a:prstGeom>
                  </pic:spPr>
                </pic:pic>
              </a:graphicData>
            </a:graphic>
            <wp14:sizeRelH relativeFrom="page">
              <wp14:pctWidth>0</wp14:pctWidth>
            </wp14:sizeRelH>
            <wp14:sizeRelV relativeFrom="page">
              <wp14:pctHeight>0</wp14:pctHeight>
            </wp14:sizeRelV>
          </wp:anchor>
        </w:drawing>
      </w:r>
    </w:p>
    <w:p w14:paraId="7C998F57" w14:textId="450E407D" w:rsidR="0068521F" w:rsidRPr="00915108" w:rsidRDefault="0068521F" w:rsidP="0068521F">
      <w:pPr>
        <w:rPr>
          <w:rFonts w:ascii="Calibri" w:hAnsi="Calibri" w:cs="Book Antiqua"/>
        </w:rPr>
      </w:pPr>
    </w:p>
    <w:p w14:paraId="2A1D00EE" w14:textId="77777777" w:rsidR="0068521F" w:rsidRPr="00915108" w:rsidRDefault="0068521F" w:rsidP="0068521F">
      <w:pPr>
        <w:rPr>
          <w:rFonts w:ascii="Calibri" w:hAnsi="Calibri" w:cs="Book Antiqua"/>
        </w:rPr>
      </w:pPr>
    </w:p>
    <w:p w14:paraId="35B97BE9" w14:textId="77777777" w:rsidR="0068521F" w:rsidRDefault="0068521F" w:rsidP="0068521F">
      <w:pPr>
        <w:rPr>
          <w:rFonts w:ascii="Calibri" w:hAnsi="Calibri" w:cs="Book Antiqua"/>
        </w:rPr>
      </w:pPr>
    </w:p>
    <w:p w14:paraId="27D35E21" w14:textId="77777777" w:rsidR="0068521F" w:rsidRDefault="0068521F" w:rsidP="0068521F">
      <w:pPr>
        <w:rPr>
          <w:rFonts w:ascii="Calibri" w:hAnsi="Calibri" w:cs="Book Antiqua"/>
        </w:rPr>
      </w:pPr>
    </w:p>
    <w:p w14:paraId="72CEF293" w14:textId="77777777" w:rsidR="0068521F" w:rsidRDefault="0068521F" w:rsidP="0068521F">
      <w:pPr>
        <w:rPr>
          <w:rFonts w:ascii="Calibri" w:hAnsi="Calibri" w:cs="Book Antiqua"/>
        </w:rPr>
      </w:pPr>
    </w:p>
    <w:p w14:paraId="083CE266" w14:textId="105E34FF" w:rsidR="0068521F" w:rsidRDefault="0068521F" w:rsidP="0068521F">
      <w:pPr>
        <w:rPr>
          <w:rFonts w:ascii="Calibri" w:hAnsi="Calibri" w:cs="Book Antiqua"/>
        </w:rPr>
      </w:pPr>
    </w:p>
    <w:p w14:paraId="22C6133C" w14:textId="6664D845" w:rsidR="0068521F" w:rsidRDefault="0068521F" w:rsidP="0068521F">
      <w:pPr>
        <w:rPr>
          <w:rFonts w:ascii="Calibri" w:hAnsi="Calibri" w:cs="Book Antiqua"/>
        </w:rPr>
      </w:pPr>
    </w:p>
    <w:p w14:paraId="23DCB6C5" w14:textId="5629EEE2" w:rsidR="0068521F" w:rsidRDefault="0068521F" w:rsidP="0068521F">
      <w:pPr>
        <w:rPr>
          <w:rFonts w:ascii="Calibri" w:hAnsi="Calibri" w:cs="Book Antiqua"/>
        </w:rPr>
      </w:pPr>
    </w:p>
    <w:p w14:paraId="655C7277" w14:textId="77777777" w:rsidR="0068521F" w:rsidRDefault="0068521F" w:rsidP="0068521F">
      <w:pPr>
        <w:rPr>
          <w:rFonts w:ascii="Calibri" w:hAnsi="Calibri" w:cs="Book Antiqua"/>
        </w:rPr>
      </w:pPr>
    </w:p>
    <w:p w14:paraId="26A02356" w14:textId="6F8DC8FF" w:rsidR="0068521F" w:rsidRDefault="0068521F" w:rsidP="0068521F">
      <w:pPr>
        <w:rPr>
          <w:rFonts w:ascii="Calibri" w:hAnsi="Calibri" w:cs="Book Antiqua"/>
        </w:rPr>
      </w:pPr>
    </w:p>
    <w:p w14:paraId="6878677E" w14:textId="77777777" w:rsidR="0068521F" w:rsidRDefault="0068521F" w:rsidP="0068521F">
      <w:pPr>
        <w:rPr>
          <w:rFonts w:ascii="Calibri" w:hAnsi="Calibri" w:cs="Book Antiqua"/>
        </w:rPr>
      </w:pPr>
    </w:p>
    <w:p w14:paraId="6E273106" w14:textId="77777777" w:rsidR="0068521F" w:rsidRDefault="0068521F" w:rsidP="0068521F">
      <w:pPr>
        <w:rPr>
          <w:rFonts w:ascii="Calibri" w:hAnsi="Calibri" w:cs="Book Antiqua"/>
        </w:rPr>
      </w:pPr>
    </w:p>
    <w:p w14:paraId="7090B4BA" w14:textId="5949BADE" w:rsidR="0068521F" w:rsidRDefault="0068521F" w:rsidP="0068521F">
      <w:pPr>
        <w:rPr>
          <w:rFonts w:ascii="Calibri" w:hAnsi="Calibri" w:cs="Book Antiqua"/>
        </w:rPr>
      </w:pPr>
    </w:p>
    <w:p w14:paraId="7A724604" w14:textId="77777777" w:rsidR="0068521F" w:rsidRDefault="0068521F" w:rsidP="0068521F">
      <w:pPr>
        <w:rPr>
          <w:rFonts w:ascii="Calibri" w:hAnsi="Calibri" w:cs="Book Antiqua"/>
        </w:rPr>
      </w:pPr>
    </w:p>
    <w:p w14:paraId="0CF510CD" w14:textId="77777777" w:rsidR="0068521F" w:rsidRDefault="0068521F" w:rsidP="0068521F">
      <w:pPr>
        <w:rPr>
          <w:rFonts w:ascii="Calibri" w:hAnsi="Calibri" w:cs="Book Antiqua"/>
        </w:rPr>
      </w:pPr>
    </w:p>
    <w:p w14:paraId="30923A00" w14:textId="2E7FD258" w:rsidR="0068521F" w:rsidRDefault="0068521F" w:rsidP="0068521F">
      <w:pPr>
        <w:rPr>
          <w:rFonts w:ascii="Calibri" w:hAnsi="Calibri" w:cs="Book Antiqua"/>
        </w:rPr>
      </w:pPr>
    </w:p>
    <w:p w14:paraId="74C7EE4F" w14:textId="622B7F64" w:rsidR="0068521F" w:rsidRDefault="0068521F" w:rsidP="0068521F">
      <w:pPr>
        <w:rPr>
          <w:rFonts w:ascii="Calibri" w:hAnsi="Calibri" w:cs="Book Antiqua"/>
        </w:rPr>
      </w:pPr>
    </w:p>
    <w:p w14:paraId="350E4483" w14:textId="77777777" w:rsidR="0068521F" w:rsidRDefault="0068521F" w:rsidP="0068521F">
      <w:pPr>
        <w:rPr>
          <w:rFonts w:ascii="Calibri" w:hAnsi="Calibri" w:cs="Book Antiqua"/>
        </w:rPr>
      </w:pPr>
    </w:p>
    <w:p w14:paraId="7F671A25" w14:textId="77777777" w:rsidR="0068521F" w:rsidRDefault="0068521F" w:rsidP="0068521F">
      <w:pPr>
        <w:rPr>
          <w:rFonts w:ascii="Calibri" w:hAnsi="Calibri" w:cs="Book Antiqua"/>
        </w:rPr>
      </w:pPr>
    </w:p>
    <w:p w14:paraId="3163055D" w14:textId="77777777" w:rsidR="0068521F" w:rsidRDefault="0068521F" w:rsidP="0068521F">
      <w:pPr>
        <w:rPr>
          <w:rFonts w:ascii="Calibri" w:hAnsi="Calibri" w:cs="Book Antiqua"/>
        </w:rPr>
      </w:pPr>
    </w:p>
    <w:p w14:paraId="3ED18771" w14:textId="77777777" w:rsidR="0068521F" w:rsidRDefault="0068521F" w:rsidP="0068521F">
      <w:pPr>
        <w:rPr>
          <w:rFonts w:ascii="Calibri" w:hAnsi="Calibri" w:cs="Book Antiqua"/>
        </w:rPr>
      </w:pPr>
    </w:p>
    <w:p w14:paraId="0745DEE8" w14:textId="77777777" w:rsidR="0068521F" w:rsidRDefault="0068521F" w:rsidP="0068521F">
      <w:pPr>
        <w:rPr>
          <w:rFonts w:ascii="Calibri" w:hAnsi="Calibri" w:cs="Book Antiqua"/>
        </w:rPr>
      </w:pPr>
    </w:p>
    <w:p w14:paraId="1E85307E" w14:textId="77777777" w:rsidR="0068521F" w:rsidRDefault="0068521F" w:rsidP="0068521F">
      <w:pPr>
        <w:rPr>
          <w:rFonts w:ascii="Calibri" w:hAnsi="Calibri" w:cs="Book Antiqua"/>
        </w:rPr>
      </w:pPr>
    </w:p>
    <w:p w14:paraId="76A20CD0" w14:textId="77777777" w:rsidR="0068521F" w:rsidRDefault="0068521F" w:rsidP="0068521F">
      <w:pPr>
        <w:rPr>
          <w:rFonts w:ascii="Calibri" w:hAnsi="Calibri" w:cs="Book Antiqua"/>
        </w:rPr>
      </w:pPr>
    </w:p>
    <w:p w14:paraId="41D28CDC" w14:textId="77777777" w:rsidR="0068521F" w:rsidRDefault="0068521F" w:rsidP="0068521F">
      <w:pPr>
        <w:rPr>
          <w:rFonts w:ascii="Calibri" w:hAnsi="Calibri" w:cs="Book Antiqua"/>
        </w:rPr>
      </w:pPr>
    </w:p>
    <w:p w14:paraId="4572B328" w14:textId="77777777" w:rsidR="0068521F" w:rsidRDefault="0068521F" w:rsidP="0068521F">
      <w:pPr>
        <w:rPr>
          <w:rFonts w:ascii="Calibri" w:hAnsi="Calibri" w:cs="Book Antiqua"/>
        </w:rPr>
      </w:pPr>
    </w:p>
    <w:p w14:paraId="5C4FDA33" w14:textId="77777777" w:rsidR="0068521F" w:rsidRDefault="0068521F" w:rsidP="0068521F">
      <w:pPr>
        <w:rPr>
          <w:rFonts w:ascii="Calibri" w:hAnsi="Calibri" w:cs="Book Antiqua"/>
        </w:rPr>
      </w:pPr>
    </w:p>
    <w:p w14:paraId="7E72BA1B" w14:textId="77777777" w:rsidR="0068521F" w:rsidRDefault="0068521F" w:rsidP="0068521F">
      <w:pPr>
        <w:rPr>
          <w:rFonts w:ascii="Calibri" w:hAnsi="Calibri" w:cs="Book Antiqua"/>
        </w:rPr>
      </w:pPr>
    </w:p>
    <w:p w14:paraId="125A8703" w14:textId="77777777" w:rsidR="0068521F" w:rsidRDefault="0068521F" w:rsidP="0068521F">
      <w:pPr>
        <w:rPr>
          <w:rFonts w:ascii="Calibri" w:hAnsi="Calibri" w:cs="Book Antiqua"/>
        </w:rPr>
      </w:pPr>
    </w:p>
    <w:p w14:paraId="35FA3277" w14:textId="77777777" w:rsidR="0068521F" w:rsidRDefault="0068521F" w:rsidP="0068521F">
      <w:pPr>
        <w:rPr>
          <w:rFonts w:ascii="Calibri" w:hAnsi="Calibri" w:cs="Book Antiqua"/>
        </w:rPr>
      </w:pPr>
    </w:p>
    <w:p w14:paraId="5A6ED7CB" w14:textId="77777777" w:rsidR="0068521F" w:rsidRDefault="0068521F" w:rsidP="0068521F">
      <w:pPr>
        <w:rPr>
          <w:rFonts w:ascii="Calibri" w:hAnsi="Calibri" w:cs="Book Antiqua"/>
        </w:rPr>
      </w:pPr>
    </w:p>
    <w:p w14:paraId="69597B68" w14:textId="77777777" w:rsidR="0068521F" w:rsidRDefault="0068521F" w:rsidP="0068521F">
      <w:pPr>
        <w:rPr>
          <w:rFonts w:ascii="Calibri" w:hAnsi="Calibri" w:cs="Book Antiqua"/>
        </w:rPr>
      </w:pPr>
    </w:p>
    <w:p w14:paraId="28E03DDE" w14:textId="77777777" w:rsidR="0068521F" w:rsidRDefault="0068521F" w:rsidP="0068521F">
      <w:pPr>
        <w:rPr>
          <w:rFonts w:ascii="Calibri" w:hAnsi="Calibri" w:cs="Book Antiqua"/>
        </w:rPr>
      </w:pPr>
    </w:p>
    <w:p w14:paraId="3DB23581" w14:textId="77777777" w:rsidR="0068521F" w:rsidRDefault="0068521F" w:rsidP="0068521F">
      <w:pPr>
        <w:rPr>
          <w:rFonts w:ascii="Calibri" w:hAnsi="Calibri" w:cs="Book Antiqua"/>
        </w:rPr>
      </w:pPr>
    </w:p>
    <w:p w14:paraId="78BB771E" w14:textId="77777777" w:rsidR="0068521F" w:rsidRDefault="0068521F" w:rsidP="0068521F">
      <w:pPr>
        <w:rPr>
          <w:rFonts w:ascii="Calibri" w:hAnsi="Calibri" w:cs="Book Antiqua"/>
        </w:rPr>
      </w:pPr>
    </w:p>
    <w:p w14:paraId="4AD5B142" w14:textId="77777777" w:rsidR="0068521F" w:rsidRDefault="0068521F" w:rsidP="0068521F">
      <w:pPr>
        <w:rPr>
          <w:rFonts w:ascii="Calibri" w:hAnsi="Calibri" w:cs="Book Antiqua"/>
        </w:rPr>
      </w:pPr>
    </w:p>
    <w:p w14:paraId="68FCEE0F" w14:textId="77777777" w:rsidR="0068521F" w:rsidRPr="00915108" w:rsidRDefault="0068521F" w:rsidP="0068521F">
      <w:pPr>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521F" w:rsidRPr="00B75B4C" w14:paraId="5C80CFC8" w14:textId="77777777" w:rsidTr="00F44852">
        <w:trPr>
          <w:jc w:val="center"/>
        </w:trPr>
        <w:tc>
          <w:tcPr>
            <w:tcW w:w="2001" w:type="dxa"/>
            <w:shd w:val="clear" w:color="auto" w:fill="DBDBDB"/>
          </w:tcPr>
          <w:p w14:paraId="4A45A013" w14:textId="77777777" w:rsidR="0068521F" w:rsidRPr="004A43F6" w:rsidRDefault="0068521F" w:rsidP="00F44852">
            <w:pPr>
              <w:jc w:val="both"/>
              <w:rPr>
                <w:rFonts w:ascii="Calibri" w:hAnsi="Calibri" w:cs="Book Antiqua"/>
                <w:b/>
                <w:i/>
              </w:rPr>
            </w:pPr>
            <w:r w:rsidRPr="004A43F6">
              <w:rPr>
                <w:rFonts w:ascii="Calibri" w:hAnsi="Calibri" w:cs="Book Antiqua"/>
                <w:b/>
                <w:i/>
              </w:rPr>
              <w:lastRenderedPageBreak/>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6C1AD596" w14:textId="77777777" w:rsidR="0068521F" w:rsidRPr="004A43F6" w:rsidRDefault="0068521F" w:rsidP="00F44852">
            <w:pPr>
              <w:ind w:left="13"/>
              <w:jc w:val="both"/>
              <w:rPr>
                <w:rFonts w:ascii="Calibri" w:hAnsi="Calibri" w:cs="Book Antiqua"/>
                <w:i/>
              </w:rPr>
            </w:pPr>
            <w:r>
              <w:rPr>
                <w:rFonts w:ascii="Calibri" w:hAnsi="Calibri" w:cs="Book Antiqua"/>
                <w:i/>
              </w:rPr>
              <w:t>DG-25</w:t>
            </w:r>
          </w:p>
        </w:tc>
      </w:tr>
      <w:tr w:rsidR="0068521F" w:rsidRPr="00AE76E5" w14:paraId="2FA4C5D7" w14:textId="77777777" w:rsidTr="00F44852">
        <w:trPr>
          <w:jc w:val="center"/>
        </w:trPr>
        <w:tc>
          <w:tcPr>
            <w:tcW w:w="2001" w:type="dxa"/>
            <w:shd w:val="clear" w:color="auto" w:fill="DBDBDB"/>
          </w:tcPr>
          <w:p w14:paraId="54B001E6" w14:textId="77777777" w:rsidR="0068521F" w:rsidRPr="004A43F6" w:rsidRDefault="0068521F" w:rsidP="00F44852">
            <w:pPr>
              <w:rPr>
                <w:rFonts w:ascii="Calibri" w:hAnsi="Calibri" w:cs="Book Antiqua"/>
                <w:b/>
                <w:i/>
              </w:rPr>
            </w:pPr>
            <w:r w:rsidRPr="004A43F6">
              <w:rPr>
                <w:rFonts w:ascii="Calibri" w:hAnsi="Calibri" w:cs="Book Antiqua"/>
                <w:b/>
                <w:i/>
              </w:rPr>
              <w:t>Descripción:</w:t>
            </w:r>
          </w:p>
        </w:tc>
        <w:tc>
          <w:tcPr>
            <w:tcW w:w="5087" w:type="dxa"/>
          </w:tcPr>
          <w:p w14:paraId="7F45B103" w14:textId="77777777" w:rsidR="0068521F" w:rsidRPr="004A43F6" w:rsidRDefault="0068521F" w:rsidP="00F44852">
            <w:pPr>
              <w:rPr>
                <w:rFonts w:ascii="Calibri" w:hAnsi="Calibri" w:cs="Book Antiqua"/>
                <w:i/>
              </w:rPr>
            </w:pPr>
            <w:r w:rsidRPr="00953B35">
              <w:rPr>
                <w:rFonts w:ascii="Calibri" w:hAnsi="Calibri" w:cs="Calibri"/>
                <w:i/>
                <w:iCs/>
              </w:rPr>
              <w:t>Un usuario desea registrar un nuevo proveedor de productos en el sistema.</w:t>
            </w:r>
          </w:p>
        </w:tc>
      </w:tr>
      <w:tr w:rsidR="0068521F" w:rsidRPr="00CC4415" w14:paraId="5EC62DF5" w14:textId="77777777" w:rsidTr="00F44852">
        <w:trPr>
          <w:jc w:val="center"/>
        </w:trPr>
        <w:tc>
          <w:tcPr>
            <w:tcW w:w="2001" w:type="dxa"/>
            <w:shd w:val="clear" w:color="auto" w:fill="DBDBDB"/>
          </w:tcPr>
          <w:p w14:paraId="5F46856C" w14:textId="77777777" w:rsidR="0068521F" w:rsidRPr="004A43F6" w:rsidRDefault="0068521F" w:rsidP="00F44852">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F79628B" w14:textId="77777777" w:rsidR="0068521F" w:rsidRPr="00CC4415" w:rsidRDefault="0068521F" w:rsidP="00F44852">
            <w:pPr>
              <w:rPr>
                <w:rFonts w:ascii="Calibri" w:hAnsi="Calibri" w:cs="Book Antiqua"/>
                <w:i/>
              </w:rPr>
            </w:pPr>
            <w:r w:rsidRPr="00CC4415">
              <w:rPr>
                <w:rFonts w:ascii="Calibri" w:hAnsi="Calibri" w:cs="Book Antiqua"/>
                <w:i/>
              </w:rPr>
              <w:t>RF-1</w:t>
            </w:r>
            <w:r>
              <w:rPr>
                <w:rFonts w:ascii="Calibri" w:hAnsi="Calibri" w:cs="Book Antiqua"/>
                <w:i/>
              </w:rPr>
              <w:t>6</w:t>
            </w:r>
          </w:p>
        </w:tc>
      </w:tr>
      <w:tr w:rsidR="0068521F" w:rsidRPr="00AE76E5" w14:paraId="36838DFB" w14:textId="77777777" w:rsidTr="00F44852">
        <w:trPr>
          <w:jc w:val="center"/>
        </w:trPr>
        <w:tc>
          <w:tcPr>
            <w:tcW w:w="2001" w:type="dxa"/>
            <w:shd w:val="clear" w:color="auto" w:fill="DBDBDB"/>
          </w:tcPr>
          <w:p w14:paraId="73DE0A6F" w14:textId="77777777" w:rsidR="0068521F" w:rsidRPr="004A43F6" w:rsidRDefault="0068521F" w:rsidP="00F44852">
            <w:pPr>
              <w:rPr>
                <w:rFonts w:ascii="Calibri" w:hAnsi="Calibri" w:cs="Book Antiqua"/>
                <w:b/>
                <w:i/>
              </w:rPr>
            </w:pPr>
            <w:r w:rsidRPr="004A43F6">
              <w:rPr>
                <w:rFonts w:ascii="Calibri" w:hAnsi="Calibri" w:cs="Book Antiqua"/>
                <w:b/>
                <w:i/>
              </w:rPr>
              <w:t>CU asociados:</w:t>
            </w:r>
          </w:p>
        </w:tc>
        <w:tc>
          <w:tcPr>
            <w:tcW w:w="5087" w:type="dxa"/>
          </w:tcPr>
          <w:p w14:paraId="28433CE3" w14:textId="77777777" w:rsidR="0068521F" w:rsidRPr="004A43F6" w:rsidRDefault="0068521F" w:rsidP="00F44852">
            <w:pPr>
              <w:rPr>
                <w:rFonts w:ascii="Calibri" w:hAnsi="Calibri" w:cs="Book Antiqua"/>
                <w:i/>
              </w:rPr>
            </w:pPr>
            <w:r>
              <w:rPr>
                <w:rFonts w:ascii="Calibri" w:hAnsi="Calibri" w:cs="Book Antiqua"/>
                <w:i/>
              </w:rPr>
              <w:t>CU-26</w:t>
            </w:r>
          </w:p>
        </w:tc>
      </w:tr>
      <w:tr w:rsidR="0068521F" w:rsidRPr="00AE76E5" w14:paraId="6B68128D" w14:textId="77777777" w:rsidTr="00F44852">
        <w:trPr>
          <w:jc w:val="center"/>
        </w:trPr>
        <w:tc>
          <w:tcPr>
            <w:tcW w:w="2001" w:type="dxa"/>
            <w:shd w:val="clear" w:color="auto" w:fill="DBDBDB"/>
          </w:tcPr>
          <w:p w14:paraId="6FEAB4E4" w14:textId="77777777" w:rsidR="0068521F" w:rsidRPr="004A43F6" w:rsidRDefault="0068521F" w:rsidP="00F44852">
            <w:pPr>
              <w:rPr>
                <w:rFonts w:ascii="Calibri" w:hAnsi="Calibri" w:cs="Book Antiqua"/>
                <w:b/>
                <w:i/>
              </w:rPr>
            </w:pPr>
            <w:r w:rsidRPr="004A43F6">
              <w:rPr>
                <w:rFonts w:ascii="Calibri" w:hAnsi="Calibri" w:cs="Book Antiqua"/>
                <w:b/>
                <w:i/>
              </w:rPr>
              <w:t>Esc. Asociados:</w:t>
            </w:r>
          </w:p>
        </w:tc>
        <w:tc>
          <w:tcPr>
            <w:tcW w:w="5087" w:type="dxa"/>
          </w:tcPr>
          <w:p w14:paraId="1A2A7F73" w14:textId="77777777" w:rsidR="0068521F" w:rsidRPr="004A43F6" w:rsidRDefault="0068521F" w:rsidP="00F44852">
            <w:pPr>
              <w:rPr>
                <w:rFonts w:ascii="Calibri" w:hAnsi="Calibri" w:cs="Book Antiqua"/>
                <w:i/>
              </w:rPr>
            </w:pPr>
            <w:r>
              <w:rPr>
                <w:rFonts w:ascii="Calibri" w:hAnsi="Calibri" w:cs="Book Antiqua"/>
                <w:i/>
              </w:rPr>
              <w:t>ES-25.1</w:t>
            </w:r>
          </w:p>
        </w:tc>
      </w:tr>
    </w:tbl>
    <w:p w14:paraId="129C98C5" w14:textId="78039A13" w:rsidR="0068521F" w:rsidRDefault="00936513" w:rsidP="0068521F">
      <w:pPr>
        <w:ind w:firstLine="708"/>
        <w:rPr>
          <w:rFonts w:ascii="Calibri" w:hAnsi="Calibri" w:cs="Book Antiqua"/>
          <w:noProof/>
        </w:rPr>
      </w:pPr>
      <w:r w:rsidRPr="00936513">
        <w:rPr>
          <w:rFonts w:ascii="Calibri" w:hAnsi="Calibri" w:cs="Book Antiqua"/>
          <w:noProof/>
        </w:rPr>
        <w:drawing>
          <wp:anchor distT="0" distB="0" distL="114300" distR="114300" simplePos="0" relativeHeight="251724800" behindDoc="0" locked="0" layoutInCell="1" allowOverlap="1" wp14:anchorId="5B427358" wp14:editId="31534A96">
            <wp:simplePos x="0" y="0"/>
            <wp:positionH relativeFrom="margin">
              <wp:align>center</wp:align>
            </wp:positionH>
            <wp:positionV relativeFrom="paragraph">
              <wp:posOffset>103505</wp:posOffset>
            </wp:positionV>
            <wp:extent cx="4438650" cy="3231455"/>
            <wp:effectExtent l="0" t="0" r="0" b="7620"/>
            <wp:wrapNone/>
            <wp:docPr id="9520236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3681" name="Imagen 1" descr="Diagram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438650" cy="3231455"/>
                    </a:xfrm>
                    <a:prstGeom prst="rect">
                      <a:avLst/>
                    </a:prstGeom>
                  </pic:spPr>
                </pic:pic>
              </a:graphicData>
            </a:graphic>
            <wp14:sizeRelH relativeFrom="page">
              <wp14:pctWidth>0</wp14:pctWidth>
            </wp14:sizeRelH>
            <wp14:sizeRelV relativeFrom="page">
              <wp14:pctHeight>0</wp14:pctHeight>
            </wp14:sizeRelV>
          </wp:anchor>
        </w:drawing>
      </w:r>
    </w:p>
    <w:p w14:paraId="11829B2A" w14:textId="0DAFED94" w:rsidR="00936513" w:rsidRDefault="00936513" w:rsidP="0068521F">
      <w:pPr>
        <w:ind w:firstLine="708"/>
        <w:rPr>
          <w:rFonts w:ascii="Calibri" w:hAnsi="Calibri" w:cs="Book Antiqua"/>
        </w:rPr>
      </w:pPr>
    </w:p>
    <w:p w14:paraId="1C9D86A0" w14:textId="42976DA9" w:rsidR="0068521F" w:rsidRPr="00915108" w:rsidRDefault="0068521F" w:rsidP="0068521F">
      <w:pPr>
        <w:rPr>
          <w:rFonts w:ascii="Calibri" w:hAnsi="Calibri" w:cs="Book Antiqua"/>
        </w:rPr>
      </w:pPr>
    </w:p>
    <w:p w14:paraId="62425F6C" w14:textId="0825A946" w:rsidR="0068521F" w:rsidRDefault="0068521F" w:rsidP="0068521F">
      <w:pPr>
        <w:rPr>
          <w:rFonts w:ascii="Calibri" w:hAnsi="Calibri" w:cs="Book Antiqua"/>
        </w:rPr>
      </w:pPr>
    </w:p>
    <w:p w14:paraId="7F3D06D4" w14:textId="77777777" w:rsidR="00C010FB" w:rsidRDefault="00C010FB" w:rsidP="0068521F">
      <w:pPr>
        <w:rPr>
          <w:rFonts w:ascii="Calibri" w:hAnsi="Calibri" w:cs="Book Antiqua"/>
        </w:rPr>
      </w:pPr>
    </w:p>
    <w:p w14:paraId="430545F4" w14:textId="77777777" w:rsidR="00C010FB" w:rsidRDefault="00C010FB" w:rsidP="0068521F">
      <w:pPr>
        <w:rPr>
          <w:rFonts w:ascii="Calibri" w:hAnsi="Calibri" w:cs="Book Antiqua"/>
        </w:rPr>
      </w:pPr>
    </w:p>
    <w:p w14:paraId="4D0E8FF2" w14:textId="77777777" w:rsidR="00C010FB" w:rsidRDefault="00C010FB" w:rsidP="0068521F">
      <w:pPr>
        <w:rPr>
          <w:rFonts w:ascii="Calibri" w:hAnsi="Calibri" w:cs="Book Antiqua"/>
        </w:rPr>
      </w:pPr>
    </w:p>
    <w:p w14:paraId="37A6C9E8" w14:textId="77777777" w:rsidR="00C010FB" w:rsidRDefault="00C010FB" w:rsidP="0068521F">
      <w:pPr>
        <w:rPr>
          <w:rFonts w:ascii="Calibri" w:hAnsi="Calibri" w:cs="Book Antiqua"/>
        </w:rPr>
      </w:pPr>
    </w:p>
    <w:p w14:paraId="56D1BD74" w14:textId="77777777" w:rsidR="00C010FB" w:rsidRDefault="00C010FB" w:rsidP="0068521F">
      <w:pPr>
        <w:rPr>
          <w:rFonts w:ascii="Calibri" w:hAnsi="Calibri" w:cs="Book Antiqua"/>
        </w:rPr>
      </w:pPr>
    </w:p>
    <w:p w14:paraId="77740ADF" w14:textId="77777777" w:rsidR="00C010FB" w:rsidRDefault="00C010FB" w:rsidP="0068521F">
      <w:pPr>
        <w:rPr>
          <w:rFonts w:ascii="Calibri" w:hAnsi="Calibri" w:cs="Book Antiqua"/>
        </w:rPr>
      </w:pPr>
    </w:p>
    <w:p w14:paraId="484C6001" w14:textId="77777777" w:rsidR="00C010FB" w:rsidRDefault="00C010FB" w:rsidP="0068521F">
      <w:pPr>
        <w:rPr>
          <w:rFonts w:ascii="Calibri" w:hAnsi="Calibri" w:cs="Book Antiqua"/>
        </w:rPr>
      </w:pPr>
    </w:p>
    <w:p w14:paraId="268D7B12" w14:textId="77777777" w:rsidR="00C010FB" w:rsidRDefault="00C010FB" w:rsidP="0068521F">
      <w:pPr>
        <w:rPr>
          <w:rFonts w:ascii="Calibri" w:hAnsi="Calibri" w:cs="Book Antiqua"/>
        </w:rPr>
      </w:pPr>
    </w:p>
    <w:p w14:paraId="37A26122" w14:textId="77777777" w:rsidR="00C010FB" w:rsidRDefault="00C010FB" w:rsidP="0068521F">
      <w:pPr>
        <w:rPr>
          <w:rFonts w:ascii="Calibri" w:hAnsi="Calibri" w:cs="Book Antiqua"/>
        </w:rPr>
      </w:pPr>
    </w:p>
    <w:p w14:paraId="08CE65EB" w14:textId="77777777" w:rsidR="00C010FB" w:rsidRDefault="00C010FB" w:rsidP="0068521F">
      <w:pPr>
        <w:rPr>
          <w:rFonts w:ascii="Calibri" w:hAnsi="Calibri" w:cs="Book Antiqua"/>
        </w:rPr>
      </w:pPr>
    </w:p>
    <w:p w14:paraId="3CF870A0" w14:textId="77777777" w:rsidR="00C010FB" w:rsidRDefault="00C010FB" w:rsidP="0068521F">
      <w:pPr>
        <w:rPr>
          <w:rFonts w:ascii="Calibri" w:hAnsi="Calibri" w:cs="Book Antiqua"/>
        </w:rPr>
      </w:pPr>
    </w:p>
    <w:p w14:paraId="74A0136D" w14:textId="77777777" w:rsidR="00C010FB" w:rsidRDefault="00C010FB" w:rsidP="0068521F">
      <w:pPr>
        <w:rPr>
          <w:rFonts w:ascii="Calibri" w:hAnsi="Calibri" w:cs="Book Antiqua"/>
        </w:rPr>
      </w:pPr>
    </w:p>
    <w:p w14:paraId="3AF6A3EE" w14:textId="77777777" w:rsidR="00C010FB" w:rsidRDefault="00C010FB" w:rsidP="0068521F">
      <w:pPr>
        <w:rPr>
          <w:rFonts w:ascii="Calibri" w:hAnsi="Calibri" w:cs="Book Antiqua"/>
        </w:rPr>
      </w:pPr>
    </w:p>
    <w:p w14:paraId="27538E06" w14:textId="76EE0F78" w:rsidR="0068521F" w:rsidRPr="00915108" w:rsidRDefault="0068521F" w:rsidP="0068521F">
      <w:pPr>
        <w:tabs>
          <w:tab w:val="left" w:pos="1200"/>
        </w:tabs>
        <w:rPr>
          <w:rFonts w:ascii="Calibri" w:hAnsi="Calibri" w:cs="Book Antiqua"/>
        </w:rPr>
      </w:pPr>
      <w:r>
        <w:rPr>
          <w:rFonts w:ascii="Calibri" w:hAnsi="Calibri" w:cs="Book Antiqua"/>
        </w:rPr>
        <w:tab/>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521F" w:rsidRPr="00B75B4C" w14:paraId="0DA6F53F" w14:textId="77777777" w:rsidTr="00F44852">
        <w:trPr>
          <w:jc w:val="center"/>
        </w:trPr>
        <w:tc>
          <w:tcPr>
            <w:tcW w:w="2001" w:type="dxa"/>
            <w:shd w:val="clear" w:color="auto" w:fill="DBDBDB"/>
          </w:tcPr>
          <w:p w14:paraId="4B7C4336" w14:textId="77777777" w:rsidR="0068521F" w:rsidRPr="004A43F6" w:rsidRDefault="0068521F" w:rsidP="00F44852">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792B4FF2" w14:textId="77777777" w:rsidR="0068521F" w:rsidRPr="004A43F6" w:rsidRDefault="0068521F" w:rsidP="00F44852">
            <w:pPr>
              <w:ind w:left="13"/>
              <w:jc w:val="both"/>
              <w:rPr>
                <w:rFonts w:ascii="Calibri" w:hAnsi="Calibri" w:cs="Book Antiqua"/>
                <w:i/>
              </w:rPr>
            </w:pPr>
            <w:r>
              <w:rPr>
                <w:rFonts w:ascii="Calibri" w:hAnsi="Calibri" w:cs="Book Antiqua"/>
                <w:i/>
              </w:rPr>
              <w:t>DG-26</w:t>
            </w:r>
          </w:p>
        </w:tc>
      </w:tr>
      <w:tr w:rsidR="0068521F" w:rsidRPr="00AE76E5" w14:paraId="2B527DE6" w14:textId="77777777" w:rsidTr="00F44852">
        <w:trPr>
          <w:jc w:val="center"/>
        </w:trPr>
        <w:tc>
          <w:tcPr>
            <w:tcW w:w="2001" w:type="dxa"/>
            <w:shd w:val="clear" w:color="auto" w:fill="DBDBDB"/>
          </w:tcPr>
          <w:p w14:paraId="591B2EF4" w14:textId="77777777" w:rsidR="0068521F" w:rsidRPr="004A43F6" w:rsidRDefault="0068521F" w:rsidP="00F44852">
            <w:pPr>
              <w:rPr>
                <w:rFonts w:ascii="Calibri" w:hAnsi="Calibri" w:cs="Book Antiqua"/>
                <w:b/>
                <w:i/>
              </w:rPr>
            </w:pPr>
            <w:r w:rsidRPr="004A43F6">
              <w:rPr>
                <w:rFonts w:ascii="Calibri" w:hAnsi="Calibri" w:cs="Book Antiqua"/>
                <w:b/>
                <w:i/>
              </w:rPr>
              <w:t>Descripción:</w:t>
            </w:r>
          </w:p>
        </w:tc>
        <w:tc>
          <w:tcPr>
            <w:tcW w:w="5087" w:type="dxa"/>
          </w:tcPr>
          <w:p w14:paraId="02E521E8" w14:textId="068C4E36" w:rsidR="0068521F" w:rsidRPr="0052212B" w:rsidRDefault="0068521F" w:rsidP="00F44852">
            <w:pPr>
              <w:autoSpaceDE w:val="0"/>
              <w:autoSpaceDN w:val="0"/>
              <w:adjustRightInd w:val="0"/>
              <w:rPr>
                <w:rFonts w:ascii="Calibri" w:hAnsi="Calibri" w:cs="Calibri"/>
                <w:i/>
                <w:iCs/>
              </w:rPr>
            </w:pPr>
            <w:r w:rsidRPr="000A6011">
              <w:rPr>
                <w:rFonts w:ascii="Calibri" w:hAnsi="Calibri" w:cs="Calibri"/>
                <w:i/>
                <w:iCs/>
              </w:rPr>
              <w:t>Un usuario desea actualizar la dirección de un proveedor en el sistema.</w:t>
            </w:r>
          </w:p>
        </w:tc>
      </w:tr>
      <w:tr w:rsidR="0068521F" w:rsidRPr="00CC4415" w14:paraId="03B7C46D" w14:textId="77777777" w:rsidTr="00F44852">
        <w:trPr>
          <w:jc w:val="center"/>
        </w:trPr>
        <w:tc>
          <w:tcPr>
            <w:tcW w:w="2001" w:type="dxa"/>
            <w:shd w:val="clear" w:color="auto" w:fill="DBDBDB"/>
          </w:tcPr>
          <w:p w14:paraId="16B4B860" w14:textId="77777777" w:rsidR="0068521F" w:rsidRPr="004A43F6" w:rsidRDefault="0068521F" w:rsidP="00F44852">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E1200DC" w14:textId="77777777" w:rsidR="0068521F" w:rsidRPr="00CC4415" w:rsidRDefault="0068521F" w:rsidP="00F44852">
            <w:pPr>
              <w:rPr>
                <w:rFonts w:ascii="Calibri" w:hAnsi="Calibri" w:cs="Book Antiqua"/>
                <w:i/>
              </w:rPr>
            </w:pPr>
            <w:r>
              <w:rPr>
                <w:rFonts w:ascii="Calibri" w:hAnsi="Calibri" w:cs="Book Antiqua"/>
                <w:i/>
              </w:rPr>
              <w:t>RF-25</w:t>
            </w:r>
          </w:p>
        </w:tc>
      </w:tr>
      <w:tr w:rsidR="0068521F" w:rsidRPr="00AE76E5" w14:paraId="414DE851" w14:textId="77777777" w:rsidTr="00F44852">
        <w:trPr>
          <w:jc w:val="center"/>
        </w:trPr>
        <w:tc>
          <w:tcPr>
            <w:tcW w:w="2001" w:type="dxa"/>
            <w:shd w:val="clear" w:color="auto" w:fill="DBDBDB"/>
          </w:tcPr>
          <w:p w14:paraId="3BF74E88" w14:textId="77777777" w:rsidR="0068521F" w:rsidRPr="004A43F6" w:rsidRDefault="0068521F" w:rsidP="00F44852">
            <w:pPr>
              <w:rPr>
                <w:rFonts w:ascii="Calibri" w:hAnsi="Calibri" w:cs="Book Antiqua"/>
                <w:b/>
                <w:i/>
              </w:rPr>
            </w:pPr>
            <w:r w:rsidRPr="004A43F6">
              <w:rPr>
                <w:rFonts w:ascii="Calibri" w:hAnsi="Calibri" w:cs="Book Antiqua"/>
                <w:b/>
                <w:i/>
              </w:rPr>
              <w:t>CU asociados:</w:t>
            </w:r>
          </w:p>
        </w:tc>
        <w:tc>
          <w:tcPr>
            <w:tcW w:w="5087" w:type="dxa"/>
          </w:tcPr>
          <w:p w14:paraId="198C9572" w14:textId="77777777" w:rsidR="0068521F" w:rsidRPr="004A43F6" w:rsidRDefault="0068521F" w:rsidP="00F44852">
            <w:pPr>
              <w:rPr>
                <w:rFonts w:ascii="Calibri" w:hAnsi="Calibri" w:cs="Book Antiqua"/>
                <w:i/>
              </w:rPr>
            </w:pPr>
            <w:r>
              <w:rPr>
                <w:rFonts w:ascii="Calibri" w:hAnsi="Calibri" w:cs="Book Antiqua"/>
                <w:i/>
              </w:rPr>
              <w:t>CU-25</w:t>
            </w:r>
          </w:p>
        </w:tc>
      </w:tr>
      <w:tr w:rsidR="0068521F" w:rsidRPr="00AE76E5" w14:paraId="2D1658CC" w14:textId="77777777" w:rsidTr="00F44852">
        <w:trPr>
          <w:jc w:val="center"/>
        </w:trPr>
        <w:tc>
          <w:tcPr>
            <w:tcW w:w="2001" w:type="dxa"/>
            <w:shd w:val="clear" w:color="auto" w:fill="DBDBDB"/>
          </w:tcPr>
          <w:p w14:paraId="64D64437" w14:textId="77777777" w:rsidR="0068521F" w:rsidRPr="004A43F6" w:rsidRDefault="0068521F" w:rsidP="00F44852">
            <w:pPr>
              <w:rPr>
                <w:rFonts w:ascii="Calibri" w:hAnsi="Calibri" w:cs="Book Antiqua"/>
                <w:b/>
                <w:i/>
              </w:rPr>
            </w:pPr>
            <w:r w:rsidRPr="004A43F6">
              <w:rPr>
                <w:rFonts w:ascii="Calibri" w:hAnsi="Calibri" w:cs="Book Antiqua"/>
                <w:b/>
                <w:i/>
              </w:rPr>
              <w:t>Esc. Asociados:</w:t>
            </w:r>
          </w:p>
        </w:tc>
        <w:tc>
          <w:tcPr>
            <w:tcW w:w="5087" w:type="dxa"/>
          </w:tcPr>
          <w:p w14:paraId="0B03D530" w14:textId="77777777" w:rsidR="0068521F" w:rsidRPr="004A43F6" w:rsidRDefault="0068521F" w:rsidP="00F44852">
            <w:pPr>
              <w:rPr>
                <w:rFonts w:ascii="Calibri" w:hAnsi="Calibri" w:cs="Book Antiqua"/>
                <w:i/>
              </w:rPr>
            </w:pPr>
            <w:r>
              <w:rPr>
                <w:rFonts w:ascii="Calibri" w:hAnsi="Calibri" w:cs="Book Antiqua"/>
                <w:i/>
              </w:rPr>
              <w:t>ES-26.1</w:t>
            </w:r>
          </w:p>
        </w:tc>
      </w:tr>
    </w:tbl>
    <w:p w14:paraId="4D595317" w14:textId="25D468A7" w:rsidR="0068521F" w:rsidRDefault="00304816" w:rsidP="0068521F">
      <w:pPr>
        <w:tabs>
          <w:tab w:val="left" w:pos="1200"/>
        </w:tabs>
        <w:rPr>
          <w:rFonts w:ascii="Calibri" w:hAnsi="Calibri" w:cs="Book Antiqua"/>
        </w:rPr>
      </w:pPr>
      <w:r w:rsidRPr="00304816">
        <w:rPr>
          <w:rFonts w:ascii="Calibri" w:hAnsi="Calibri" w:cs="Book Antiqua"/>
          <w:noProof/>
        </w:rPr>
        <w:drawing>
          <wp:anchor distT="0" distB="0" distL="114300" distR="114300" simplePos="0" relativeHeight="251725824" behindDoc="0" locked="0" layoutInCell="1" allowOverlap="1" wp14:anchorId="0F4C0F41" wp14:editId="4C7D8C9B">
            <wp:simplePos x="0" y="0"/>
            <wp:positionH relativeFrom="margin">
              <wp:align>center</wp:align>
            </wp:positionH>
            <wp:positionV relativeFrom="paragraph">
              <wp:posOffset>87070</wp:posOffset>
            </wp:positionV>
            <wp:extent cx="4643864" cy="3190875"/>
            <wp:effectExtent l="0" t="0" r="4445" b="0"/>
            <wp:wrapNone/>
            <wp:docPr id="1032416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16253" name=""/>
                    <pic:cNvPicPr/>
                  </pic:nvPicPr>
                  <pic:blipFill>
                    <a:blip r:embed="rId52">
                      <a:extLst>
                        <a:ext uri="{28A0092B-C50C-407E-A947-70E740481C1C}">
                          <a14:useLocalDpi xmlns:a14="http://schemas.microsoft.com/office/drawing/2010/main" val="0"/>
                        </a:ext>
                      </a:extLst>
                    </a:blip>
                    <a:stretch>
                      <a:fillRect/>
                    </a:stretch>
                  </pic:blipFill>
                  <pic:spPr>
                    <a:xfrm>
                      <a:off x="0" y="0"/>
                      <a:ext cx="4643864" cy="3190875"/>
                    </a:xfrm>
                    <a:prstGeom prst="rect">
                      <a:avLst/>
                    </a:prstGeom>
                  </pic:spPr>
                </pic:pic>
              </a:graphicData>
            </a:graphic>
            <wp14:sizeRelH relativeFrom="page">
              <wp14:pctWidth>0</wp14:pctWidth>
            </wp14:sizeRelH>
            <wp14:sizeRelV relativeFrom="page">
              <wp14:pctHeight>0</wp14:pctHeight>
            </wp14:sizeRelV>
          </wp:anchor>
        </w:drawing>
      </w:r>
    </w:p>
    <w:p w14:paraId="76D5700B" w14:textId="338A4A31" w:rsidR="0068521F" w:rsidRPr="00915108" w:rsidRDefault="0068521F" w:rsidP="0068521F">
      <w:pPr>
        <w:rPr>
          <w:rFonts w:ascii="Calibri" w:hAnsi="Calibri" w:cs="Book Antiqua"/>
        </w:rPr>
      </w:pPr>
    </w:p>
    <w:p w14:paraId="75385C44" w14:textId="1C76A648" w:rsidR="0068521F" w:rsidRPr="00915108" w:rsidRDefault="0068521F" w:rsidP="0068521F">
      <w:pPr>
        <w:rPr>
          <w:rFonts w:ascii="Calibri" w:hAnsi="Calibri" w:cs="Book Antiqua"/>
        </w:rPr>
      </w:pPr>
    </w:p>
    <w:p w14:paraId="0E3889BA" w14:textId="7DE676E0" w:rsidR="0068521F" w:rsidRPr="00915108" w:rsidRDefault="0068521F" w:rsidP="0068521F">
      <w:pPr>
        <w:rPr>
          <w:rFonts w:ascii="Calibri" w:hAnsi="Calibri" w:cs="Book Antiqua"/>
        </w:rPr>
      </w:pPr>
    </w:p>
    <w:p w14:paraId="2A086323" w14:textId="5C7F27B3" w:rsidR="0068521F" w:rsidRPr="00915108" w:rsidRDefault="0068521F" w:rsidP="0068521F">
      <w:pPr>
        <w:rPr>
          <w:rFonts w:ascii="Calibri" w:hAnsi="Calibri" w:cs="Book Antiqua"/>
        </w:rPr>
      </w:pPr>
    </w:p>
    <w:p w14:paraId="1ED002E5" w14:textId="77777777" w:rsidR="0068521F" w:rsidRPr="00915108" w:rsidRDefault="0068521F" w:rsidP="0068521F">
      <w:pPr>
        <w:rPr>
          <w:rFonts w:ascii="Calibri" w:hAnsi="Calibri" w:cs="Book Antiqua"/>
        </w:rPr>
      </w:pPr>
    </w:p>
    <w:p w14:paraId="2D0BC21E" w14:textId="7A1D5AE5" w:rsidR="0068521F" w:rsidRDefault="0068521F" w:rsidP="0068521F">
      <w:pPr>
        <w:rPr>
          <w:rFonts w:ascii="Calibri" w:hAnsi="Calibri" w:cs="Book Antiqua"/>
        </w:rPr>
      </w:pPr>
    </w:p>
    <w:p w14:paraId="3722B1D8" w14:textId="70953639" w:rsidR="0068521F" w:rsidRDefault="0068521F" w:rsidP="0068521F">
      <w:pPr>
        <w:rPr>
          <w:rFonts w:ascii="Calibri" w:hAnsi="Calibri" w:cs="Book Antiqua"/>
        </w:rPr>
      </w:pPr>
    </w:p>
    <w:p w14:paraId="490D871B" w14:textId="77777777" w:rsidR="0068521F" w:rsidRDefault="0068521F" w:rsidP="0068521F">
      <w:pPr>
        <w:rPr>
          <w:rFonts w:ascii="Calibri" w:hAnsi="Calibri" w:cs="Book Antiqua"/>
        </w:rPr>
      </w:pPr>
    </w:p>
    <w:p w14:paraId="2704F645" w14:textId="3C3FD125" w:rsidR="0068521F" w:rsidRDefault="0068521F" w:rsidP="0068521F">
      <w:pPr>
        <w:rPr>
          <w:rFonts w:ascii="Calibri" w:hAnsi="Calibri" w:cs="Book Antiqua"/>
        </w:rPr>
      </w:pPr>
    </w:p>
    <w:p w14:paraId="04687848" w14:textId="72034591" w:rsidR="0068521F" w:rsidRDefault="0068521F" w:rsidP="0068521F">
      <w:pPr>
        <w:rPr>
          <w:rFonts w:ascii="Calibri" w:hAnsi="Calibri" w:cs="Book Antiqua"/>
        </w:rPr>
      </w:pPr>
    </w:p>
    <w:p w14:paraId="36DB1303" w14:textId="68D5BE45" w:rsidR="0068521F" w:rsidRDefault="0068521F" w:rsidP="0068521F">
      <w:pPr>
        <w:rPr>
          <w:rFonts w:ascii="Calibri" w:hAnsi="Calibri" w:cs="Book Antiqua"/>
        </w:rPr>
      </w:pPr>
    </w:p>
    <w:p w14:paraId="0D751E0E" w14:textId="77777777" w:rsidR="0068521F" w:rsidRDefault="0068521F" w:rsidP="0068521F">
      <w:pPr>
        <w:rPr>
          <w:rFonts w:ascii="Calibri" w:hAnsi="Calibri" w:cs="Book Antiqua"/>
        </w:rPr>
      </w:pPr>
    </w:p>
    <w:p w14:paraId="610EA8E5" w14:textId="77777777" w:rsidR="0068521F" w:rsidRDefault="0068521F" w:rsidP="0068521F">
      <w:pPr>
        <w:rPr>
          <w:rFonts w:ascii="Calibri" w:hAnsi="Calibri" w:cs="Book Antiqua"/>
        </w:rPr>
      </w:pPr>
    </w:p>
    <w:p w14:paraId="0A7240AC" w14:textId="77777777" w:rsidR="0068521F" w:rsidRDefault="0068521F" w:rsidP="0068521F">
      <w:pPr>
        <w:rPr>
          <w:rFonts w:ascii="Calibri" w:hAnsi="Calibri" w:cs="Book Antiqua"/>
        </w:rPr>
      </w:pPr>
    </w:p>
    <w:p w14:paraId="3D1161B3" w14:textId="77777777" w:rsidR="0068521F" w:rsidRDefault="0068521F" w:rsidP="0068521F">
      <w:pPr>
        <w:rPr>
          <w:rFonts w:ascii="Calibri" w:hAnsi="Calibri" w:cs="Book Antiqua"/>
        </w:rPr>
      </w:pPr>
    </w:p>
    <w:p w14:paraId="01CDBA70" w14:textId="77777777" w:rsidR="0068521F" w:rsidRDefault="0068521F" w:rsidP="0068521F">
      <w:pPr>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521F" w:rsidRPr="00B75B4C" w14:paraId="1FDADE81" w14:textId="77777777" w:rsidTr="00F44852">
        <w:trPr>
          <w:jc w:val="center"/>
        </w:trPr>
        <w:tc>
          <w:tcPr>
            <w:tcW w:w="2001" w:type="dxa"/>
            <w:shd w:val="clear" w:color="auto" w:fill="DBDBDB"/>
          </w:tcPr>
          <w:p w14:paraId="4C75FF54" w14:textId="77777777" w:rsidR="0068521F" w:rsidRPr="004A43F6" w:rsidRDefault="0068521F" w:rsidP="00F44852">
            <w:pPr>
              <w:jc w:val="both"/>
              <w:rPr>
                <w:rFonts w:ascii="Calibri" w:hAnsi="Calibri" w:cs="Book Antiqua"/>
                <w:b/>
                <w:i/>
              </w:rPr>
            </w:pPr>
            <w:r w:rsidRPr="004A43F6">
              <w:rPr>
                <w:rFonts w:ascii="Calibri" w:hAnsi="Calibri" w:cs="Book Antiqua"/>
                <w:b/>
                <w:i/>
              </w:rPr>
              <w:lastRenderedPageBreak/>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65D10C89" w14:textId="77777777" w:rsidR="0068521F" w:rsidRPr="004A43F6" w:rsidRDefault="0068521F" w:rsidP="00F44852">
            <w:pPr>
              <w:ind w:left="13"/>
              <w:jc w:val="both"/>
              <w:rPr>
                <w:rFonts w:ascii="Calibri" w:hAnsi="Calibri" w:cs="Book Antiqua"/>
                <w:i/>
              </w:rPr>
            </w:pPr>
            <w:r>
              <w:rPr>
                <w:rFonts w:ascii="Calibri" w:hAnsi="Calibri" w:cs="Book Antiqua"/>
                <w:i/>
              </w:rPr>
              <w:t>DG-27</w:t>
            </w:r>
          </w:p>
        </w:tc>
      </w:tr>
      <w:tr w:rsidR="0068521F" w:rsidRPr="00AE76E5" w14:paraId="190658AA" w14:textId="77777777" w:rsidTr="00F44852">
        <w:trPr>
          <w:jc w:val="center"/>
        </w:trPr>
        <w:tc>
          <w:tcPr>
            <w:tcW w:w="2001" w:type="dxa"/>
            <w:shd w:val="clear" w:color="auto" w:fill="DBDBDB"/>
          </w:tcPr>
          <w:p w14:paraId="2A96C292" w14:textId="77777777" w:rsidR="0068521F" w:rsidRPr="004A43F6" w:rsidRDefault="0068521F" w:rsidP="00F44852">
            <w:pPr>
              <w:rPr>
                <w:rFonts w:ascii="Calibri" w:hAnsi="Calibri" w:cs="Book Antiqua"/>
                <w:b/>
                <w:i/>
              </w:rPr>
            </w:pPr>
            <w:r w:rsidRPr="004A43F6">
              <w:rPr>
                <w:rFonts w:ascii="Calibri" w:hAnsi="Calibri" w:cs="Book Antiqua"/>
                <w:b/>
                <w:i/>
              </w:rPr>
              <w:t>Descripción:</w:t>
            </w:r>
          </w:p>
        </w:tc>
        <w:tc>
          <w:tcPr>
            <w:tcW w:w="5087" w:type="dxa"/>
          </w:tcPr>
          <w:p w14:paraId="74B32E5B" w14:textId="77777777" w:rsidR="0068521F" w:rsidRPr="003B659C" w:rsidRDefault="0068521F" w:rsidP="00F44852">
            <w:pPr>
              <w:autoSpaceDE w:val="0"/>
              <w:autoSpaceDN w:val="0"/>
              <w:adjustRightInd w:val="0"/>
              <w:rPr>
                <w:rFonts w:ascii="Calibri" w:hAnsi="Calibri" w:cs="Calibri"/>
                <w:i/>
                <w:iCs/>
              </w:rPr>
            </w:pPr>
            <w:r w:rsidRPr="007A5032">
              <w:rPr>
                <w:rFonts w:ascii="Calibri" w:hAnsi="Calibri" w:cs="Calibri"/>
                <w:i/>
                <w:iCs/>
              </w:rPr>
              <w:t>Un cliente realiza una devolución de un producto debido a un defecto de fabricación.</w:t>
            </w:r>
          </w:p>
        </w:tc>
      </w:tr>
      <w:tr w:rsidR="0068521F" w:rsidRPr="00CC4415" w14:paraId="53263A2D" w14:textId="77777777" w:rsidTr="00F44852">
        <w:trPr>
          <w:jc w:val="center"/>
        </w:trPr>
        <w:tc>
          <w:tcPr>
            <w:tcW w:w="2001" w:type="dxa"/>
            <w:shd w:val="clear" w:color="auto" w:fill="DBDBDB"/>
          </w:tcPr>
          <w:p w14:paraId="23843220" w14:textId="77777777" w:rsidR="0068521F" w:rsidRPr="004A43F6" w:rsidRDefault="0068521F" w:rsidP="00F44852">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183AA3A" w14:textId="77777777" w:rsidR="0068521F" w:rsidRPr="00CC4415" w:rsidRDefault="0068521F" w:rsidP="00F44852">
            <w:pPr>
              <w:rPr>
                <w:rFonts w:ascii="Calibri" w:hAnsi="Calibri" w:cs="Book Antiqua"/>
                <w:i/>
              </w:rPr>
            </w:pPr>
            <w:r w:rsidRPr="00CC4415">
              <w:rPr>
                <w:rFonts w:ascii="Calibri" w:hAnsi="Calibri" w:cs="Book Antiqua"/>
                <w:i/>
              </w:rPr>
              <w:t>RF</w:t>
            </w:r>
            <w:r>
              <w:rPr>
                <w:rFonts w:ascii="Calibri" w:hAnsi="Calibri" w:cs="Book Antiqua"/>
                <w:i/>
              </w:rPr>
              <w:t>-27</w:t>
            </w:r>
          </w:p>
        </w:tc>
      </w:tr>
      <w:tr w:rsidR="0068521F" w:rsidRPr="00AE76E5" w14:paraId="79877188" w14:textId="77777777" w:rsidTr="00F44852">
        <w:trPr>
          <w:jc w:val="center"/>
        </w:trPr>
        <w:tc>
          <w:tcPr>
            <w:tcW w:w="2001" w:type="dxa"/>
            <w:shd w:val="clear" w:color="auto" w:fill="DBDBDB"/>
          </w:tcPr>
          <w:p w14:paraId="7C92B8A5" w14:textId="77777777" w:rsidR="0068521F" w:rsidRPr="004A43F6" w:rsidRDefault="0068521F" w:rsidP="00F44852">
            <w:pPr>
              <w:rPr>
                <w:rFonts w:ascii="Calibri" w:hAnsi="Calibri" w:cs="Book Antiqua"/>
                <w:b/>
                <w:i/>
              </w:rPr>
            </w:pPr>
            <w:r w:rsidRPr="004A43F6">
              <w:rPr>
                <w:rFonts w:ascii="Calibri" w:hAnsi="Calibri" w:cs="Book Antiqua"/>
                <w:b/>
                <w:i/>
              </w:rPr>
              <w:t>CU asociados:</w:t>
            </w:r>
          </w:p>
        </w:tc>
        <w:tc>
          <w:tcPr>
            <w:tcW w:w="5087" w:type="dxa"/>
          </w:tcPr>
          <w:p w14:paraId="23C28C27" w14:textId="77777777" w:rsidR="0068521F" w:rsidRPr="004A43F6" w:rsidRDefault="0068521F" w:rsidP="00F44852">
            <w:pPr>
              <w:rPr>
                <w:rFonts w:ascii="Calibri" w:hAnsi="Calibri" w:cs="Book Antiqua"/>
                <w:i/>
              </w:rPr>
            </w:pPr>
            <w:r>
              <w:rPr>
                <w:rFonts w:ascii="Calibri" w:hAnsi="Calibri" w:cs="Book Antiqua"/>
                <w:i/>
              </w:rPr>
              <w:t>CU-28</w:t>
            </w:r>
          </w:p>
        </w:tc>
      </w:tr>
      <w:tr w:rsidR="0068521F" w:rsidRPr="00AE76E5" w14:paraId="5B294454" w14:textId="77777777" w:rsidTr="00F44852">
        <w:trPr>
          <w:jc w:val="center"/>
        </w:trPr>
        <w:tc>
          <w:tcPr>
            <w:tcW w:w="2001" w:type="dxa"/>
            <w:shd w:val="clear" w:color="auto" w:fill="DBDBDB"/>
          </w:tcPr>
          <w:p w14:paraId="5C1B658A" w14:textId="77777777" w:rsidR="0068521F" w:rsidRPr="004A43F6" w:rsidRDefault="0068521F" w:rsidP="00F44852">
            <w:pPr>
              <w:rPr>
                <w:rFonts w:ascii="Calibri" w:hAnsi="Calibri" w:cs="Book Antiqua"/>
                <w:b/>
                <w:i/>
              </w:rPr>
            </w:pPr>
            <w:r w:rsidRPr="004A43F6">
              <w:rPr>
                <w:rFonts w:ascii="Calibri" w:hAnsi="Calibri" w:cs="Book Antiqua"/>
                <w:b/>
                <w:i/>
              </w:rPr>
              <w:t>Esc. Asociados:</w:t>
            </w:r>
          </w:p>
        </w:tc>
        <w:tc>
          <w:tcPr>
            <w:tcW w:w="5087" w:type="dxa"/>
          </w:tcPr>
          <w:p w14:paraId="22135825" w14:textId="77777777" w:rsidR="0068521F" w:rsidRPr="004A43F6" w:rsidRDefault="0068521F" w:rsidP="00F44852">
            <w:pPr>
              <w:rPr>
                <w:rFonts w:ascii="Calibri" w:hAnsi="Calibri" w:cs="Book Antiqua"/>
                <w:i/>
              </w:rPr>
            </w:pPr>
            <w:r>
              <w:rPr>
                <w:rFonts w:ascii="Calibri" w:hAnsi="Calibri" w:cs="Book Antiqua"/>
                <w:i/>
              </w:rPr>
              <w:t>ES-27.1</w:t>
            </w:r>
          </w:p>
        </w:tc>
      </w:tr>
    </w:tbl>
    <w:p w14:paraId="592F2FE4" w14:textId="4D1F0673" w:rsidR="0068521F" w:rsidRDefault="0068521F" w:rsidP="0068521F">
      <w:pPr>
        <w:rPr>
          <w:rFonts w:ascii="Calibri" w:hAnsi="Calibri" w:cs="Book Antiqua"/>
        </w:rPr>
      </w:pPr>
    </w:p>
    <w:p w14:paraId="024D34D1" w14:textId="26C0145F" w:rsidR="0068521F" w:rsidRDefault="00304816" w:rsidP="0068521F">
      <w:pPr>
        <w:rPr>
          <w:rFonts w:ascii="Calibri" w:hAnsi="Calibri" w:cs="Book Antiqua"/>
        </w:rPr>
      </w:pPr>
      <w:r w:rsidRPr="00304816">
        <w:rPr>
          <w:rFonts w:ascii="Calibri" w:hAnsi="Calibri" w:cs="Book Antiqua"/>
          <w:noProof/>
        </w:rPr>
        <w:drawing>
          <wp:anchor distT="0" distB="0" distL="114300" distR="114300" simplePos="0" relativeHeight="251726848" behindDoc="0" locked="0" layoutInCell="1" allowOverlap="1" wp14:anchorId="31DA5807" wp14:editId="0B8C6E74">
            <wp:simplePos x="0" y="0"/>
            <wp:positionH relativeFrom="column">
              <wp:posOffset>3810</wp:posOffset>
            </wp:positionH>
            <wp:positionV relativeFrom="paragraph">
              <wp:posOffset>3175</wp:posOffset>
            </wp:positionV>
            <wp:extent cx="6120130" cy="3850640"/>
            <wp:effectExtent l="0" t="0" r="0" b="0"/>
            <wp:wrapNone/>
            <wp:docPr id="64752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2349" name=""/>
                    <pic:cNvPicPr/>
                  </pic:nvPicPr>
                  <pic:blipFill>
                    <a:blip r:embed="rId53">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14:sizeRelH relativeFrom="page">
              <wp14:pctWidth>0</wp14:pctWidth>
            </wp14:sizeRelH>
            <wp14:sizeRelV relativeFrom="page">
              <wp14:pctHeight>0</wp14:pctHeight>
            </wp14:sizeRelV>
          </wp:anchor>
        </w:drawing>
      </w:r>
    </w:p>
    <w:p w14:paraId="66EFFA7C" w14:textId="6BB62F00" w:rsidR="0068521F" w:rsidRDefault="0068521F" w:rsidP="0068521F">
      <w:pPr>
        <w:rPr>
          <w:rFonts w:ascii="Calibri" w:hAnsi="Calibri" w:cs="Book Antiqua"/>
        </w:rPr>
      </w:pPr>
    </w:p>
    <w:p w14:paraId="1F69489C" w14:textId="44D403A4" w:rsidR="0068521F" w:rsidRDefault="0068521F" w:rsidP="0068521F">
      <w:pPr>
        <w:rPr>
          <w:rFonts w:ascii="Calibri" w:hAnsi="Calibri" w:cs="Book Antiqua"/>
        </w:rPr>
      </w:pPr>
    </w:p>
    <w:p w14:paraId="25133FD2" w14:textId="77777777" w:rsidR="0068521F" w:rsidRDefault="0068521F" w:rsidP="0068521F">
      <w:pPr>
        <w:rPr>
          <w:rFonts w:ascii="Calibri" w:hAnsi="Calibri" w:cs="Book Antiqua"/>
        </w:rPr>
      </w:pPr>
    </w:p>
    <w:p w14:paraId="6E842923" w14:textId="77777777" w:rsidR="0068521F" w:rsidRDefault="0068521F" w:rsidP="0068521F">
      <w:pPr>
        <w:ind w:firstLine="708"/>
        <w:rPr>
          <w:rFonts w:ascii="Calibri" w:hAnsi="Calibri" w:cs="Book Antiqua"/>
        </w:rPr>
      </w:pPr>
    </w:p>
    <w:p w14:paraId="5F2B195A" w14:textId="420F2DD3" w:rsidR="0068521F" w:rsidRDefault="0068521F" w:rsidP="0068521F">
      <w:pPr>
        <w:ind w:firstLine="708"/>
        <w:rPr>
          <w:rFonts w:ascii="Calibri" w:hAnsi="Calibri" w:cs="Book Antiqua"/>
        </w:rPr>
      </w:pPr>
    </w:p>
    <w:p w14:paraId="1378726E" w14:textId="77777777" w:rsidR="0068521F" w:rsidRDefault="0068521F" w:rsidP="0068521F">
      <w:pPr>
        <w:ind w:firstLine="708"/>
        <w:rPr>
          <w:rFonts w:ascii="Calibri" w:hAnsi="Calibri" w:cs="Book Antiqua"/>
        </w:rPr>
      </w:pPr>
    </w:p>
    <w:p w14:paraId="0ECAAC8C" w14:textId="77777777" w:rsidR="0068521F" w:rsidRDefault="0068521F" w:rsidP="0068521F">
      <w:pPr>
        <w:ind w:firstLine="708"/>
        <w:rPr>
          <w:rFonts w:ascii="Calibri" w:hAnsi="Calibri" w:cs="Book Antiqua"/>
        </w:rPr>
      </w:pPr>
    </w:p>
    <w:p w14:paraId="104A2E62" w14:textId="61BB83FF" w:rsidR="0068521F" w:rsidRPr="00915108" w:rsidRDefault="0068521F" w:rsidP="0068521F">
      <w:pPr>
        <w:rPr>
          <w:rFonts w:ascii="Calibri" w:hAnsi="Calibri" w:cs="Book Antiqua"/>
        </w:rPr>
      </w:pPr>
    </w:p>
    <w:p w14:paraId="08E22FEF" w14:textId="77777777" w:rsidR="0068521F" w:rsidRPr="00915108" w:rsidRDefault="0068521F" w:rsidP="0068521F">
      <w:pPr>
        <w:rPr>
          <w:rFonts w:ascii="Calibri" w:hAnsi="Calibri" w:cs="Book Antiqua"/>
        </w:rPr>
      </w:pPr>
    </w:p>
    <w:p w14:paraId="68559E7E" w14:textId="77777777" w:rsidR="0068521F" w:rsidRPr="00915108" w:rsidRDefault="0068521F" w:rsidP="0068521F">
      <w:pPr>
        <w:rPr>
          <w:rFonts w:ascii="Calibri" w:hAnsi="Calibri" w:cs="Book Antiqua"/>
        </w:rPr>
      </w:pPr>
    </w:p>
    <w:p w14:paraId="37AE2A3B" w14:textId="77777777" w:rsidR="0068521F" w:rsidRPr="00915108" w:rsidRDefault="0068521F" w:rsidP="0068521F">
      <w:pPr>
        <w:rPr>
          <w:rFonts w:ascii="Calibri" w:hAnsi="Calibri" w:cs="Book Antiqua"/>
        </w:rPr>
      </w:pPr>
    </w:p>
    <w:p w14:paraId="2F96E6D6" w14:textId="5CE9D0AF" w:rsidR="0068521F" w:rsidRDefault="0068521F" w:rsidP="0068521F">
      <w:pPr>
        <w:rPr>
          <w:rFonts w:ascii="Calibri" w:hAnsi="Calibri" w:cs="Book Antiqua"/>
        </w:rPr>
      </w:pPr>
    </w:p>
    <w:p w14:paraId="4B226B92" w14:textId="1BD11D02" w:rsidR="0068521F" w:rsidRDefault="0068521F" w:rsidP="0068521F">
      <w:pPr>
        <w:rPr>
          <w:rFonts w:ascii="Calibri" w:hAnsi="Calibri" w:cs="Book Antiqua"/>
        </w:rPr>
      </w:pPr>
    </w:p>
    <w:p w14:paraId="028592FD" w14:textId="77777777" w:rsidR="0068521F" w:rsidRDefault="0068521F" w:rsidP="0068521F">
      <w:pPr>
        <w:rPr>
          <w:rFonts w:ascii="Calibri" w:hAnsi="Calibri" w:cs="Book Antiqua"/>
        </w:rPr>
      </w:pPr>
    </w:p>
    <w:p w14:paraId="5964AA4F" w14:textId="77777777" w:rsidR="0068521F" w:rsidRDefault="0068521F" w:rsidP="0068521F">
      <w:pPr>
        <w:rPr>
          <w:rFonts w:ascii="Calibri" w:hAnsi="Calibri" w:cs="Book Antiqua"/>
        </w:rPr>
      </w:pPr>
    </w:p>
    <w:p w14:paraId="05E66D99" w14:textId="77777777" w:rsidR="0068521F" w:rsidRDefault="0068521F" w:rsidP="0068521F">
      <w:pPr>
        <w:rPr>
          <w:rFonts w:ascii="Calibri" w:hAnsi="Calibri" w:cs="Book Antiqua"/>
        </w:rPr>
      </w:pPr>
    </w:p>
    <w:p w14:paraId="74074957" w14:textId="77777777" w:rsidR="0068521F" w:rsidRDefault="0068521F" w:rsidP="0068521F">
      <w:pPr>
        <w:rPr>
          <w:rFonts w:ascii="Calibri" w:hAnsi="Calibri" w:cs="Book Antiqua"/>
        </w:rPr>
      </w:pPr>
    </w:p>
    <w:p w14:paraId="569588BD" w14:textId="77777777" w:rsidR="0068521F" w:rsidRDefault="0068521F" w:rsidP="0068521F">
      <w:pPr>
        <w:rPr>
          <w:rFonts w:ascii="Calibri" w:hAnsi="Calibri" w:cs="Book Antiqua"/>
        </w:rPr>
      </w:pPr>
    </w:p>
    <w:p w14:paraId="41AB977F" w14:textId="77777777" w:rsidR="0068521F" w:rsidRDefault="0068521F" w:rsidP="0068521F">
      <w:pPr>
        <w:rPr>
          <w:rFonts w:ascii="Calibri" w:hAnsi="Calibri" w:cs="Book Antiqua"/>
        </w:rPr>
      </w:pPr>
    </w:p>
    <w:p w14:paraId="6EDFBEFF" w14:textId="77777777" w:rsidR="0068521F" w:rsidRDefault="0068521F" w:rsidP="0068521F">
      <w:pPr>
        <w:rPr>
          <w:rFonts w:ascii="Calibri" w:hAnsi="Calibri" w:cs="Book Antiqua"/>
        </w:rPr>
      </w:pPr>
    </w:p>
    <w:p w14:paraId="18AF3101" w14:textId="77777777" w:rsidR="0068521F" w:rsidRDefault="0068521F" w:rsidP="0068521F">
      <w:pPr>
        <w:rPr>
          <w:rFonts w:ascii="Calibri" w:hAnsi="Calibri" w:cs="Book Antiqua"/>
        </w:rPr>
      </w:pPr>
    </w:p>
    <w:p w14:paraId="13F7AA4A" w14:textId="77777777" w:rsidR="0068521F" w:rsidRDefault="0068521F" w:rsidP="0068521F">
      <w:pPr>
        <w:rPr>
          <w:rFonts w:ascii="Calibri" w:hAnsi="Calibri" w:cs="Book Antiqua"/>
        </w:rPr>
      </w:pPr>
    </w:p>
    <w:p w14:paraId="1F4C91D5" w14:textId="77777777" w:rsidR="0068521F" w:rsidRDefault="0068521F" w:rsidP="0068521F">
      <w:pPr>
        <w:rPr>
          <w:rFonts w:ascii="Calibri" w:hAnsi="Calibri" w:cs="Book Antiqua"/>
        </w:rPr>
      </w:pPr>
    </w:p>
    <w:p w14:paraId="57834DA7" w14:textId="77777777" w:rsidR="0068521F" w:rsidRDefault="0068521F" w:rsidP="0068521F">
      <w:pPr>
        <w:rPr>
          <w:rFonts w:ascii="Calibri" w:hAnsi="Calibri" w:cs="Book Antiqua"/>
        </w:rPr>
      </w:pPr>
    </w:p>
    <w:p w14:paraId="6346DF20" w14:textId="77777777" w:rsidR="0068521F" w:rsidRDefault="0068521F" w:rsidP="0068521F">
      <w:pPr>
        <w:rPr>
          <w:rFonts w:ascii="Calibri" w:hAnsi="Calibri" w:cs="Book Antiqua"/>
        </w:rPr>
      </w:pPr>
    </w:p>
    <w:p w14:paraId="30EAB833" w14:textId="77777777" w:rsidR="0068521F" w:rsidRDefault="0068521F" w:rsidP="0068521F">
      <w:pPr>
        <w:rPr>
          <w:rFonts w:ascii="Calibri" w:hAnsi="Calibri" w:cs="Book Antiqua"/>
        </w:rPr>
      </w:pPr>
    </w:p>
    <w:p w14:paraId="37A953BF" w14:textId="77777777" w:rsidR="0068521F" w:rsidRDefault="0068521F" w:rsidP="0068521F">
      <w:pPr>
        <w:rPr>
          <w:rFonts w:ascii="Calibri" w:hAnsi="Calibri" w:cs="Book Antiqua"/>
        </w:rPr>
      </w:pPr>
    </w:p>
    <w:p w14:paraId="75FE8A58" w14:textId="77777777" w:rsidR="0068521F" w:rsidRDefault="0068521F" w:rsidP="0068521F">
      <w:pPr>
        <w:rPr>
          <w:rFonts w:ascii="Calibri" w:hAnsi="Calibri" w:cs="Book Antiqua"/>
        </w:rPr>
      </w:pPr>
    </w:p>
    <w:p w14:paraId="410E4881" w14:textId="77777777" w:rsidR="0068521F" w:rsidRDefault="0068521F" w:rsidP="0068521F">
      <w:pPr>
        <w:rPr>
          <w:rFonts w:ascii="Calibri" w:hAnsi="Calibri" w:cs="Book Antiqua"/>
        </w:rPr>
      </w:pPr>
    </w:p>
    <w:p w14:paraId="5C00647D" w14:textId="77777777" w:rsidR="0068521F" w:rsidRDefault="0068521F" w:rsidP="0068521F">
      <w:pPr>
        <w:rPr>
          <w:rFonts w:ascii="Calibri" w:hAnsi="Calibri" w:cs="Book Antiqua"/>
        </w:rPr>
      </w:pPr>
    </w:p>
    <w:p w14:paraId="161BF145" w14:textId="77777777" w:rsidR="0068521F" w:rsidRDefault="0068521F" w:rsidP="0068521F">
      <w:pPr>
        <w:rPr>
          <w:rFonts w:ascii="Calibri" w:hAnsi="Calibri" w:cs="Book Antiqua"/>
        </w:rPr>
      </w:pPr>
    </w:p>
    <w:p w14:paraId="4903A015" w14:textId="77777777" w:rsidR="0068521F" w:rsidRDefault="0068521F" w:rsidP="0068521F">
      <w:pPr>
        <w:rPr>
          <w:rFonts w:ascii="Calibri" w:hAnsi="Calibri" w:cs="Book Antiqua"/>
        </w:rPr>
      </w:pPr>
    </w:p>
    <w:p w14:paraId="2B21326D" w14:textId="77777777" w:rsidR="0068521F" w:rsidRDefault="0068521F" w:rsidP="0068521F">
      <w:pPr>
        <w:rPr>
          <w:rFonts w:ascii="Calibri" w:hAnsi="Calibri" w:cs="Book Antiqua"/>
        </w:rPr>
      </w:pPr>
    </w:p>
    <w:p w14:paraId="1F33EA4C" w14:textId="77777777" w:rsidR="00C010FB" w:rsidRDefault="00C010FB" w:rsidP="0068521F">
      <w:pPr>
        <w:rPr>
          <w:rFonts w:ascii="Calibri" w:hAnsi="Calibri" w:cs="Book Antiqua"/>
        </w:rPr>
      </w:pPr>
    </w:p>
    <w:p w14:paraId="72432CB2" w14:textId="77777777" w:rsidR="00C010FB" w:rsidRDefault="00C010FB" w:rsidP="0068521F">
      <w:pPr>
        <w:rPr>
          <w:rFonts w:ascii="Calibri" w:hAnsi="Calibri" w:cs="Book Antiqua"/>
        </w:rPr>
      </w:pPr>
    </w:p>
    <w:p w14:paraId="7C9012E1" w14:textId="77777777" w:rsidR="00C010FB" w:rsidRDefault="00C010FB" w:rsidP="0068521F">
      <w:pPr>
        <w:rPr>
          <w:rFonts w:ascii="Calibri" w:hAnsi="Calibri" w:cs="Book Antiqua"/>
        </w:rPr>
      </w:pPr>
    </w:p>
    <w:p w14:paraId="032027DA" w14:textId="77777777" w:rsidR="00C010FB" w:rsidRDefault="00C010FB" w:rsidP="0068521F">
      <w:pPr>
        <w:rPr>
          <w:rFonts w:ascii="Calibri" w:hAnsi="Calibri" w:cs="Book Antiqua"/>
        </w:rPr>
      </w:pPr>
    </w:p>
    <w:p w14:paraId="7E46982F" w14:textId="77777777" w:rsidR="00C010FB" w:rsidRDefault="00C010FB" w:rsidP="0068521F">
      <w:pPr>
        <w:rPr>
          <w:rFonts w:ascii="Calibri" w:hAnsi="Calibri" w:cs="Book Antiqua"/>
        </w:rPr>
      </w:pPr>
    </w:p>
    <w:p w14:paraId="16DFEDF2" w14:textId="77777777" w:rsidR="00C010FB" w:rsidRDefault="00C010FB" w:rsidP="0068521F">
      <w:pPr>
        <w:rPr>
          <w:rFonts w:ascii="Calibri" w:hAnsi="Calibri" w:cs="Book Antiqua"/>
        </w:rPr>
      </w:pPr>
    </w:p>
    <w:p w14:paraId="33984F8C" w14:textId="77777777" w:rsidR="0068521F" w:rsidRDefault="0068521F" w:rsidP="0068521F">
      <w:pPr>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521F" w:rsidRPr="00B75B4C" w14:paraId="21FD2019" w14:textId="77777777" w:rsidTr="00F44852">
        <w:trPr>
          <w:jc w:val="center"/>
        </w:trPr>
        <w:tc>
          <w:tcPr>
            <w:tcW w:w="2001" w:type="dxa"/>
            <w:shd w:val="clear" w:color="auto" w:fill="DBDBDB"/>
          </w:tcPr>
          <w:p w14:paraId="7530806D" w14:textId="77777777" w:rsidR="0068521F" w:rsidRPr="004A43F6" w:rsidRDefault="0068521F" w:rsidP="00F44852">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60BBDC3E" w14:textId="77777777" w:rsidR="0068521F" w:rsidRPr="004A43F6" w:rsidRDefault="0068521F" w:rsidP="00F44852">
            <w:pPr>
              <w:ind w:left="13"/>
              <w:jc w:val="both"/>
              <w:rPr>
                <w:rFonts w:ascii="Calibri" w:hAnsi="Calibri" w:cs="Book Antiqua"/>
                <w:i/>
              </w:rPr>
            </w:pPr>
            <w:r>
              <w:rPr>
                <w:rFonts w:ascii="Calibri" w:hAnsi="Calibri" w:cs="Book Antiqua"/>
                <w:i/>
              </w:rPr>
              <w:t>DG-28</w:t>
            </w:r>
          </w:p>
        </w:tc>
      </w:tr>
      <w:tr w:rsidR="0068521F" w:rsidRPr="00AE76E5" w14:paraId="4227FFFF" w14:textId="77777777" w:rsidTr="00F44852">
        <w:trPr>
          <w:jc w:val="center"/>
        </w:trPr>
        <w:tc>
          <w:tcPr>
            <w:tcW w:w="2001" w:type="dxa"/>
            <w:shd w:val="clear" w:color="auto" w:fill="DBDBDB"/>
          </w:tcPr>
          <w:p w14:paraId="06C5364D" w14:textId="77777777" w:rsidR="0068521F" w:rsidRPr="004A43F6" w:rsidRDefault="0068521F" w:rsidP="00F44852">
            <w:pPr>
              <w:rPr>
                <w:rFonts w:ascii="Calibri" w:hAnsi="Calibri" w:cs="Book Antiqua"/>
                <w:b/>
                <w:i/>
              </w:rPr>
            </w:pPr>
            <w:r w:rsidRPr="004A43F6">
              <w:rPr>
                <w:rFonts w:ascii="Calibri" w:hAnsi="Calibri" w:cs="Book Antiqua"/>
                <w:b/>
                <w:i/>
              </w:rPr>
              <w:t>Descripción:</w:t>
            </w:r>
          </w:p>
        </w:tc>
        <w:tc>
          <w:tcPr>
            <w:tcW w:w="5087" w:type="dxa"/>
          </w:tcPr>
          <w:p w14:paraId="56C0EBEE" w14:textId="77777777" w:rsidR="0068521F" w:rsidRPr="00AB200F" w:rsidRDefault="0068521F" w:rsidP="00F44852">
            <w:pPr>
              <w:autoSpaceDE w:val="0"/>
              <w:autoSpaceDN w:val="0"/>
              <w:adjustRightInd w:val="0"/>
              <w:rPr>
                <w:rFonts w:ascii="Calibri" w:hAnsi="Calibri" w:cs="Calibri"/>
                <w:i/>
                <w:iCs/>
              </w:rPr>
            </w:pPr>
            <w:r w:rsidRPr="00CF4FFE">
              <w:rPr>
                <w:rFonts w:ascii="Calibri" w:hAnsi="Calibri" w:cs="Calibri"/>
                <w:i/>
                <w:iCs/>
              </w:rPr>
              <w:t>Un usuario identifica una devolución de un producto que fue registrada incorrectamente como "en proceso" en lugar de "completada".</w:t>
            </w:r>
          </w:p>
        </w:tc>
      </w:tr>
      <w:tr w:rsidR="0068521F" w:rsidRPr="00CC4415" w14:paraId="2E2BD1C4" w14:textId="77777777" w:rsidTr="00F44852">
        <w:trPr>
          <w:jc w:val="center"/>
        </w:trPr>
        <w:tc>
          <w:tcPr>
            <w:tcW w:w="2001" w:type="dxa"/>
            <w:shd w:val="clear" w:color="auto" w:fill="DBDBDB"/>
          </w:tcPr>
          <w:p w14:paraId="1394C11E" w14:textId="77777777" w:rsidR="0068521F" w:rsidRPr="004A43F6" w:rsidRDefault="0068521F" w:rsidP="00F44852">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4CC14974" w14:textId="77777777" w:rsidR="0068521F" w:rsidRPr="00CC4415" w:rsidRDefault="0068521F" w:rsidP="00F44852">
            <w:pPr>
              <w:rPr>
                <w:rFonts w:ascii="Calibri" w:hAnsi="Calibri" w:cs="Book Antiqua"/>
                <w:i/>
              </w:rPr>
            </w:pPr>
            <w:r>
              <w:rPr>
                <w:rFonts w:ascii="Calibri" w:hAnsi="Calibri" w:cs="Book Antiqua"/>
                <w:i/>
              </w:rPr>
              <w:t>RF-30</w:t>
            </w:r>
          </w:p>
        </w:tc>
      </w:tr>
      <w:tr w:rsidR="0068521F" w:rsidRPr="00AE76E5" w14:paraId="217345ED" w14:textId="77777777" w:rsidTr="00F44852">
        <w:trPr>
          <w:jc w:val="center"/>
        </w:trPr>
        <w:tc>
          <w:tcPr>
            <w:tcW w:w="2001" w:type="dxa"/>
            <w:shd w:val="clear" w:color="auto" w:fill="DBDBDB"/>
          </w:tcPr>
          <w:p w14:paraId="621B11E2" w14:textId="77777777" w:rsidR="0068521F" w:rsidRPr="004A43F6" w:rsidRDefault="0068521F" w:rsidP="00F44852">
            <w:pPr>
              <w:rPr>
                <w:rFonts w:ascii="Calibri" w:hAnsi="Calibri" w:cs="Book Antiqua"/>
                <w:b/>
                <w:i/>
              </w:rPr>
            </w:pPr>
            <w:r w:rsidRPr="004A43F6">
              <w:rPr>
                <w:rFonts w:ascii="Calibri" w:hAnsi="Calibri" w:cs="Book Antiqua"/>
                <w:b/>
                <w:i/>
              </w:rPr>
              <w:t>CU asociados:</w:t>
            </w:r>
          </w:p>
        </w:tc>
        <w:tc>
          <w:tcPr>
            <w:tcW w:w="5087" w:type="dxa"/>
          </w:tcPr>
          <w:p w14:paraId="438A0875" w14:textId="77777777" w:rsidR="0068521F" w:rsidRPr="004A43F6" w:rsidRDefault="0068521F" w:rsidP="00F44852">
            <w:pPr>
              <w:rPr>
                <w:rFonts w:ascii="Calibri" w:hAnsi="Calibri" w:cs="Book Antiqua"/>
                <w:i/>
              </w:rPr>
            </w:pPr>
            <w:r>
              <w:rPr>
                <w:rFonts w:ascii="Calibri" w:hAnsi="Calibri" w:cs="Book Antiqua"/>
                <w:i/>
              </w:rPr>
              <w:t>CU-27</w:t>
            </w:r>
          </w:p>
        </w:tc>
      </w:tr>
      <w:tr w:rsidR="0068521F" w:rsidRPr="00AE76E5" w14:paraId="3373F35B" w14:textId="77777777" w:rsidTr="00F44852">
        <w:trPr>
          <w:jc w:val="center"/>
        </w:trPr>
        <w:tc>
          <w:tcPr>
            <w:tcW w:w="2001" w:type="dxa"/>
            <w:shd w:val="clear" w:color="auto" w:fill="DBDBDB"/>
          </w:tcPr>
          <w:p w14:paraId="5E4E4B45" w14:textId="77777777" w:rsidR="0068521F" w:rsidRPr="004A43F6" w:rsidRDefault="0068521F" w:rsidP="00F44852">
            <w:pPr>
              <w:rPr>
                <w:rFonts w:ascii="Calibri" w:hAnsi="Calibri" w:cs="Book Antiqua"/>
                <w:b/>
                <w:i/>
              </w:rPr>
            </w:pPr>
            <w:r w:rsidRPr="004A43F6">
              <w:rPr>
                <w:rFonts w:ascii="Calibri" w:hAnsi="Calibri" w:cs="Book Antiqua"/>
                <w:b/>
                <w:i/>
              </w:rPr>
              <w:t>Esc. Asociados:</w:t>
            </w:r>
          </w:p>
        </w:tc>
        <w:tc>
          <w:tcPr>
            <w:tcW w:w="5087" w:type="dxa"/>
          </w:tcPr>
          <w:p w14:paraId="7CAA7C6A" w14:textId="77777777" w:rsidR="0068521F" w:rsidRPr="004A43F6" w:rsidRDefault="0068521F" w:rsidP="00F44852">
            <w:pPr>
              <w:rPr>
                <w:rFonts w:ascii="Calibri" w:hAnsi="Calibri" w:cs="Book Antiqua"/>
                <w:i/>
              </w:rPr>
            </w:pPr>
            <w:r>
              <w:rPr>
                <w:rFonts w:ascii="Calibri" w:hAnsi="Calibri" w:cs="Book Antiqua"/>
                <w:i/>
              </w:rPr>
              <w:t>ES-28.1</w:t>
            </w:r>
          </w:p>
        </w:tc>
      </w:tr>
    </w:tbl>
    <w:p w14:paraId="024BC5DA" w14:textId="77777777" w:rsidR="0068521F" w:rsidRDefault="0068521F" w:rsidP="0068521F">
      <w:pPr>
        <w:ind w:firstLine="708"/>
        <w:rPr>
          <w:rFonts w:ascii="Calibri" w:hAnsi="Calibri" w:cs="Book Antiqua"/>
        </w:rPr>
      </w:pPr>
    </w:p>
    <w:p w14:paraId="2FF1DCDE" w14:textId="346449D2" w:rsidR="0068521F" w:rsidRPr="00915108" w:rsidRDefault="00A311E9" w:rsidP="0068521F">
      <w:pPr>
        <w:rPr>
          <w:rFonts w:ascii="Calibri" w:hAnsi="Calibri" w:cs="Book Antiqua"/>
        </w:rPr>
      </w:pPr>
      <w:r w:rsidRPr="00A311E9">
        <w:rPr>
          <w:rFonts w:ascii="Calibri" w:hAnsi="Calibri" w:cs="Book Antiqua"/>
          <w:noProof/>
        </w:rPr>
        <w:drawing>
          <wp:anchor distT="0" distB="0" distL="114300" distR="114300" simplePos="0" relativeHeight="251727872" behindDoc="0" locked="0" layoutInCell="1" allowOverlap="1" wp14:anchorId="6370893B" wp14:editId="0FFD3DD2">
            <wp:simplePos x="0" y="0"/>
            <wp:positionH relativeFrom="margin">
              <wp:posOffset>542925</wp:posOffset>
            </wp:positionH>
            <wp:positionV relativeFrom="paragraph">
              <wp:posOffset>12065</wp:posOffset>
            </wp:positionV>
            <wp:extent cx="5181600" cy="4160226"/>
            <wp:effectExtent l="0" t="0" r="0" b="0"/>
            <wp:wrapNone/>
            <wp:docPr id="49520068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0686" name="Imagen 1" descr="Escala de tiemp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181600" cy="4160226"/>
                    </a:xfrm>
                    <a:prstGeom prst="rect">
                      <a:avLst/>
                    </a:prstGeom>
                  </pic:spPr>
                </pic:pic>
              </a:graphicData>
            </a:graphic>
            <wp14:sizeRelH relativeFrom="page">
              <wp14:pctWidth>0</wp14:pctWidth>
            </wp14:sizeRelH>
            <wp14:sizeRelV relativeFrom="page">
              <wp14:pctHeight>0</wp14:pctHeight>
            </wp14:sizeRelV>
          </wp:anchor>
        </w:drawing>
      </w:r>
    </w:p>
    <w:p w14:paraId="6CB2EB9E" w14:textId="5216165A" w:rsidR="0068521F" w:rsidRPr="00915108" w:rsidRDefault="0068521F" w:rsidP="0068521F">
      <w:pPr>
        <w:rPr>
          <w:rFonts w:ascii="Calibri" w:hAnsi="Calibri" w:cs="Book Antiqua"/>
        </w:rPr>
      </w:pPr>
    </w:p>
    <w:p w14:paraId="2705FB5E" w14:textId="77777777" w:rsidR="0068521F" w:rsidRPr="00915108" w:rsidRDefault="0068521F" w:rsidP="0068521F">
      <w:pPr>
        <w:rPr>
          <w:rFonts w:ascii="Calibri" w:hAnsi="Calibri" w:cs="Book Antiqua"/>
        </w:rPr>
      </w:pPr>
    </w:p>
    <w:p w14:paraId="2B891F70" w14:textId="77777777" w:rsidR="0068521F" w:rsidRPr="00915108" w:rsidRDefault="0068521F" w:rsidP="0068521F">
      <w:pPr>
        <w:rPr>
          <w:rFonts w:ascii="Calibri" w:hAnsi="Calibri" w:cs="Book Antiqua"/>
        </w:rPr>
      </w:pPr>
    </w:p>
    <w:p w14:paraId="4687E0CE" w14:textId="10A9A573" w:rsidR="0068521F" w:rsidRDefault="0068521F" w:rsidP="0068521F">
      <w:pPr>
        <w:rPr>
          <w:rFonts w:ascii="Calibri" w:hAnsi="Calibri" w:cs="Book Antiqua"/>
        </w:rPr>
      </w:pPr>
    </w:p>
    <w:p w14:paraId="65C825DC" w14:textId="77777777" w:rsidR="0068521F" w:rsidRDefault="0068521F" w:rsidP="0068521F">
      <w:pPr>
        <w:rPr>
          <w:rFonts w:ascii="Calibri" w:hAnsi="Calibri" w:cs="Book Antiqua"/>
        </w:rPr>
      </w:pPr>
    </w:p>
    <w:p w14:paraId="4A615FC2" w14:textId="77777777" w:rsidR="0068521F" w:rsidRDefault="0068521F" w:rsidP="0068521F">
      <w:pPr>
        <w:rPr>
          <w:rFonts w:ascii="Calibri" w:hAnsi="Calibri" w:cs="Book Antiqua"/>
        </w:rPr>
      </w:pPr>
    </w:p>
    <w:p w14:paraId="14A37277" w14:textId="77777777" w:rsidR="0068521F" w:rsidRDefault="0068521F" w:rsidP="0068521F">
      <w:pPr>
        <w:rPr>
          <w:rFonts w:ascii="Calibri" w:hAnsi="Calibri" w:cs="Book Antiqua"/>
        </w:rPr>
      </w:pPr>
    </w:p>
    <w:p w14:paraId="5D6B02AA" w14:textId="1CCD5368" w:rsidR="0068521F" w:rsidRDefault="0068521F" w:rsidP="0068521F">
      <w:pPr>
        <w:rPr>
          <w:rFonts w:ascii="Calibri" w:hAnsi="Calibri" w:cs="Book Antiqua"/>
        </w:rPr>
      </w:pPr>
    </w:p>
    <w:p w14:paraId="6D521FE0" w14:textId="77777777" w:rsidR="0068521F" w:rsidRDefault="0068521F" w:rsidP="0068521F">
      <w:pPr>
        <w:rPr>
          <w:rFonts w:ascii="Calibri" w:hAnsi="Calibri" w:cs="Book Antiqua"/>
        </w:rPr>
      </w:pPr>
    </w:p>
    <w:p w14:paraId="029DD8B4" w14:textId="77777777" w:rsidR="0068521F" w:rsidRDefault="0068521F" w:rsidP="0068521F">
      <w:pPr>
        <w:rPr>
          <w:rFonts w:ascii="Calibri" w:hAnsi="Calibri" w:cs="Book Antiqua"/>
        </w:rPr>
      </w:pPr>
    </w:p>
    <w:p w14:paraId="7C8F1C79" w14:textId="77777777" w:rsidR="0068521F" w:rsidRDefault="0068521F" w:rsidP="0068521F">
      <w:pPr>
        <w:rPr>
          <w:rFonts w:ascii="Calibri" w:hAnsi="Calibri" w:cs="Book Antiqua"/>
        </w:rPr>
      </w:pPr>
    </w:p>
    <w:p w14:paraId="194438CF" w14:textId="77777777" w:rsidR="0068521F" w:rsidRDefault="0068521F" w:rsidP="0068521F">
      <w:pPr>
        <w:rPr>
          <w:rFonts w:ascii="Calibri" w:hAnsi="Calibri" w:cs="Book Antiqua"/>
        </w:rPr>
      </w:pPr>
    </w:p>
    <w:p w14:paraId="69442880" w14:textId="77777777" w:rsidR="0068521F" w:rsidRDefault="0068521F" w:rsidP="0068521F">
      <w:pPr>
        <w:rPr>
          <w:rFonts w:ascii="Calibri" w:hAnsi="Calibri" w:cs="Book Antiqua"/>
        </w:rPr>
      </w:pPr>
    </w:p>
    <w:p w14:paraId="76D2A564" w14:textId="22DE3FB4" w:rsidR="0068521F" w:rsidRDefault="0068521F" w:rsidP="0068521F">
      <w:pPr>
        <w:rPr>
          <w:rFonts w:ascii="Calibri" w:hAnsi="Calibri" w:cs="Book Antiqua"/>
        </w:rPr>
      </w:pPr>
    </w:p>
    <w:p w14:paraId="0A1FE6F1" w14:textId="77777777" w:rsidR="0068521F" w:rsidRDefault="0068521F" w:rsidP="0068521F">
      <w:pPr>
        <w:rPr>
          <w:rFonts w:ascii="Calibri" w:hAnsi="Calibri" w:cs="Book Antiqua"/>
        </w:rPr>
      </w:pPr>
    </w:p>
    <w:p w14:paraId="04EB578A" w14:textId="77777777" w:rsidR="0068521F" w:rsidRDefault="0068521F" w:rsidP="0068521F">
      <w:pPr>
        <w:rPr>
          <w:rFonts w:ascii="Calibri" w:hAnsi="Calibri" w:cs="Book Antiqua"/>
        </w:rPr>
      </w:pPr>
    </w:p>
    <w:p w14:paraId="5389EE26" w14:textId="16EC3DF4" w:rsidR="0068521F" w:rsidRDefault="0068521F" w:rsidP="0068521F">
      <w:pPr>
        <w:rPr>
          <w:rFonts w:ascii="Calibri" w:hAnsi="Calibri" w:cs="Book Antiqua"/>
        </w:rPr>
      </w:pPr>
    </w:p>
    <w:p w14:paraId="6D81F74D" w14:textId="77777777" w:rsidR="0068521F" w:rsidRDefault="0068521F" w:rsidP="0068521F">
      <w:pPr>
        <w:rPr>
          <w:rFonts w:ascii="Calibri" w:hAnsi="Calibri" w:cs="Book Antiqua"/>
        </w:rPr>
      </w:pPr>
    </w:p>
    <w:p w14:paraId="2DF93A76" w14:textId="77777777" w:rsidR="0068521F" w:rsidRDefault="0068521F" w:rsidP="0068521F">
      <w:pPr>
        <w:rPr>
          <w:rFonts w:ascii="Calibri" w:hAnsi="Calibri" w:cs="Book Antiqua"/>
        </w:rPr>
      </w:pPr>
    </w:p>
    <w:p w14:paraId="4D449383" w14:textId="77777777" w:rsidR="0068521F" w:rsidRDefault="0068521F" w:rsidP="0068521F">
      <w:pPr>
        <w:rPr>
          <w:rFonts w:ascii="Calibri" w:hAnsi="Calibri" w:cs="Book Antiqua"/>
        </w:rPr>
      </w:pPr>
    </w:p>
    <w:p w14:paraId="5ADBEFD7" w14:textId="77777777" w:rsidR="0068521F" w:rsidRDefault="0068521F" w:rsidP="0068521F">
      <w:pPr>
        <w:rPr>
          <w:rFonts w:ascii="Calibri" w:hAnsi="Calibri" w:cs="Book Antiqua"/>
        </w:rPr>
      </w:pPr>
    </w:p>
    <w:p w14:paraId="428CF07C" w14:textId="77777777" w:rsidR="0068521F" w:rsidRDefault="0068521F" w:rsidP="0068521F">
      <w:pPr>
        <w:rPr>
          <w:rFonts w:ascii="Calibri" w:hAnsi="Calibri" w:cs="Book Antiqua"/>
        </w:rPr>
      </w:pPr>
    </w:p>
    <w:p w14:paraId="33F295AC" w14:textId="77777777" w:rsidR="0068521F" w:rsidRDefault="0068521F" w:rsidP="0068521F">
      <w:pPr>
        <w:rPr>
          <w:rFonts w:ascii="Calibri" w:hAnsi="Calibri" w:cs="Book Antiqua"/>
        </w:rPr>
      </w:pPr>
    </w:p>
    <w:p w14:paraId="7C64AC0A" w14:textId="77777777" w:rsidR="0068521F" w:rsidRDefault="0068521F" w:rsidP="0068521F">
      <w:pPr>
        <w:rPr>
          <w:rFonts w:ascii="Calibri" w:hAnsi="Calibri" w:cs="Book Antiqua"/>
        </w:rPr>
      </w:pPr>
    </w:p>
    <w:p w14:paraId="3D29038E" w14:textId="77777777" w:rsidR="0068521F" w:rsidRDefault="0068521F" w:rsidP="0068521F">
      <w:pPr>
        <w:rPr>
          <w:rFonts w:ascii="Calibri" w:hAnsi="Calibri" w:cs="Book Antiqua"/>
        </w:rPr>
      </w:pPr>
    </w:p>
    <w:p w14:paraId="697A253E" w14:textId="77777777" w:rsidR="0068521F" w:rsidRDefault="0068521F" w:rsidP="0068521F">
      <w:pPr>
        <w:rPr>
          <w:rFonts w:ascii="Calibri" w:hAnsi="Calibri" w:cs="Book Antiqua"/>
        </w:rPr>
      </w:pPr>
    </w:p>
    <w:p w14:paraId="0DF3A061" w14:textId="77777777" w:rsidR="0068521F" w:rsidRDefault="0068521F" w:rsidP="0068521F">
      <w:pPr>
        <w:rPr>
          <w:rFonts w:ascii="Calibri" w:hAnsi="Calibri" w:cs="Book Antiqua"/>
        </w:rPr>
      </w:pPr>
    </w:p>
    <w:p w14:paraId="565C6F72" w14:textId="77777777" w:rsidR="0068521F" w:rsidRDefault="0068521F" w:rsidP="0068521F">
      <w:pPr>
        <w:rPr>
          <w:rFonts w:ascii="Calibri" w:hAnsi="Calibri" w:cs="Book Antiqua"/>
        </w:rPr>
      </w:pPr>
    </w:p>
    <w:p w14:paraId="332C49D2" w14:textId="77777777" w:rsidR="0068521F" w:rsidRDefault="0068521F" w:rsidP="0068521F">
      <w:pPr>
        <w:rPr>
          <w:rFonts w:ascii="Calibri" w:hAnsi="Calibri" w:cs="Book Antiqua"/>
        </w:rPr>
      </w:pPr>
    </w:p>
    <w:p w14:paraId="4518DC39" w14:textId="77777777" w:rsidR="0068521F" w:rsidRDefault="0068521F" w:rsidP="0068521F">
      <w:pPr>
        <w:rPr>
          <w:rFonts w:ascii="Calibri" w:hAnsi="Calibri" w:cs="Book Antiqua"/>
        </w:rPr>
      </w:pPr>
    </w:p>
    <w:p w14:paraId="65C555DD" w14:textId="77777777" w:rsidR="0068521F" w:rsidRDefault="0068521F" w:rsidP="0068521F">
      <w:pPr>
        <w:rPr>
          <w:rFonts w:ascii="Calibri" w:hAnsi="Calibri" w:cs="Book Antiqua"/>
        </w:rPr>
      </w:pPr>
    </w:p>
    <w:p w14:paraId="5E7BF359" w14:textId="77777777" w:rsidR="0068521F" w:rsidRDefault="0068521F" w:rsidP="0068521F">
      <w:pPr>
        <w:rPr>
          <w:rFonts w:ascii="Calibri" w:hAnsi="Calibri" w:cs="Book Antiqua"/>
        </w:rPr>
      </w:pPr>
    </w:p>
    <w:p w14:paraId="54338508" w14:textId="77777777" w:rsidR="0068521F" w:rsidRDefault="0068521F" w:rsidP="0068521F">
      <w:pPr>
        <w:rPr>
          <w:rFonts w:ascii="Calibri" w:hAnsi="Calibri" w:cs="Book Antiqua"/>
        </w:rPr>
      </w:pPr>
    </w:p>
    <w:p w14:paraId="57836CBB" w14:textId="77777777" w:rsidR="0068521F" w:rsidRDefault="0068521F" w:rsidP="0068521F">
      <w:pPr>
        <w:rPr>
          <w:rFonts w:ascii="Calibri" w:hAnsi="Calibri" w:cs="Book Antiqua"/>
        </w:rPr>
      </w:pPr>
    </w:p>
    <w:p w14:paraId="67EF2031" w14:textId="77777777" w:rsidR="0068521F" w:rsidRDefault="0068521F" w:rsidP="0068521F">
      <w:pPr>
        <w:rPr>
          <w:rFonts w:ascii="Calibri" w:hAnsi="Calibri" w:cs="Book Antiqua"/>
        </w:rPr>
      </w:pPr>
    </w:p>
    <w:p w14:paraId="5BB2E4F8" w14:textId="77777777" w:rsidR="0068521F" w:rsidRDefault="0068521F" w:rsidP="0068521F">
      <w:pPr>
        <w:rPr>
          <w:rFonts w:ascii="Calibri" w:hAnsi="Calibri" w:cs="Book Antiqua"/>
        </w:rPr>
      </w:pPr>
    </w:p>
    <w:p w14:paraId="3829539C" w14:textId="77777777" w:rsidR="0068521F" w:rsidRDefault="0068521F" w:rsidP="0068521F">
      <w:pPr>
        <w:rPr>
          <w:rFonts w:ascii="Calibri" w:hAnsi="Calibri" w:cs="Book Antiqua"/>
        </w:rPr>
      </w:pPr>
    </w:p>
    <w:p w14:paraId="247965B6" w14:textId="4EF6B571" w:rsidR="0068521F" w:rsidRDefault="0068521F" w:rsidP="0068521F">
      <w:pPr>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521F" w:rsidRPr="00B75B4C" w14:paraId="047A4FCA" w14:textId="77777777" w:rsidTr="00F44852">
        <w:trPr>
          <w:jc w:val="center"/>
        </w:trPr>
        <w:tc>
          <w:tcPr>
            <w:tcW w:w="2001" w:type="dxa"/>
            <w:shd w:val="clear" w:color="auto" w:fill="DBDBDB"/>
          </w:tcPr>
          <w:p w14:paraId="603FB47B" w14:textId="77777777" w:rsidR="0068521F" w:rsidRPr="004A43F6" w:rsidRDefault="0068521F" w:rsidP="00F44852">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06FBC9D3" w14:textId="77777777" w:rsidR="0068521F" w:rsidRPr="004A43F6" w:rsidRDefault="0068521F" w:rsidP="00F44852">
            <w:pPr>
              <w:ind w:left="13"/>
              <w:jc w:val="both"/>
              <w:rPr>
                <w:rFonts w:ascii="Calibri" w:hAnsi="Calibri" w:cs="Book Antiqua"/>
                <w:i/>
              </w:rPr>
            </w:pPr>
            <w:r>
              <w:rPr>
                <w:rFonts w:ascii="Calibri" w:hAnsi="Calibri" w:cs="Book Antiqua"/>
                <w:i/>
              </w:rPr>
              <w:t>DG-29</w:t>
            </w:r>
          </w:p>
        </w:tc>
      </w:tr>
      <w:tr w:rsidR="0068521F" w:rsidRPr="00AE76E5" w14:paraId="199F0360" w14:textId="77777777" w:rsidTr="00F44852">
        <w:trPr>
          <w:jc w:val="center"/>
        </w:trPr>
        <w:tc>
          <w:tcPr>
            <w:tcW w:w="2001" w:type="dxa"/>
            <w:shd w:val="clear" w:color="auto" w:fill="DBDBDB"/>
          </w:tcPr>
          <w:p w14:paraId="6353AB55" w14:textId="77777777" w:rsidR="0068521F" w:rsidRPr="004A43F6" w:rsidRDefault="0068521F" w:rsidP="00F44852">
            <w:pPr>
              <w:rPr>
                <w:rFonts w:ascii="Calibri" w:hAnsi="Calibri" w:cs="Book Antiqua"/>
                <w:b/>
                <w:i/>
              </w:rPr>
            </w:pPr>
            <w:r w:rsidRPr="004A43F6">
              <w:rPr>
                <w:rFonts w:ascii="Calibri" w:hAnsi="Calibri" w:cs="Book Antiqua"/>
                <w:b/>
                <w:i/>
              </w:rPr>
              <w:t>Descripción:</w:t>
            </w:r>
          </w:p>
        </w:tc>
        <w:tc>
          <w:tcPr>
            <w:tcW w:w="5087" w:type="dxa"/>
          </w:tcPr>
          <w:p w14:paraId="1BE0C980" w14:textId="77777777" w:rsidR="0068521F" w:rsidRPr="00C42CF3" w:rsidRDefault="0068521F" w:rsidP="00F44852">
            <w:pPr>
              <w:autoSpaceDE w:val="0"/>
              <w:autoSpaceDN w:val="0"/>
              <w:adjustRightInd w:val="0"/>
              <w:rPr>
                <w:rFonts w:ascii="Calibri" w:hAnsi="Calibri" w:cs="Calibri"/>
                <w:i/>
                <w:iCs/>
              </w:rPr>
            </w:pPr>
            <w:r w:rsidRPr="00CF4FFE">
              <w:rPr>
                <w:rFonts w:ascii="Calibri" w:hAnsi="Calibri" w:cs="Calibri"/>
                <w:i/>
                <w:iCs/>
              </w:rPr>
              <w:t>Un usuario autorizado decide eliminar el registro de un cliente que ya no desea utilizar los servicios de la empresa.</w:t>
            </w:r>
          </w:p>
        </w:tc>
      </w:tr>
      <w:tr w:rsidR="0068521F" w:rsidRPr="00CC4415" w14:paraId="74C3CB54" w14:textId="77777777" w:rsidTr="00F44852">
        <w:trPr>
          <w:jc w:val="center"/>
        </w:trPr>
        <w:tc>
          <w:tcPr>
            <w:tcW w:w="2001" w:type="dxa"/>
            <w:shd w:val="clear" w:color="auto" w:fill="DBDBDB"/>
          </w:tcPr>
          <w:p w14:paraId="0451457B" w14:textId="77777777" w:rsidR="0068521F" w:rsidRPr="004A43F6" w:rsidRDefault="0068521F" w:rsidP="00F44852">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3CE33DBA" w14:textId="77777777" w:rsidR="0068521F" w:rsidRPr="00CC4415" w:rsidRDefault="0068521F" w:rsidP="00F44852">
            <w:pPr>
              <w:rPr>
                <w:rFonts w:ascii="Calibri" w:hAnsi="Calibri" w:cs="Book Antiqua"/>
                <w:i/>
              </w:rPr>
            </w:pPr>
            <w:r w:rsidRPr="00CC4415">
              <w:rPr>
                <w:rFonts w:ascii="Calibri" w:hAnsi="Calibri" w:cs="Book Antiqua"/>
                <w:i/>
              </w:rPr>
              <w:t>RF-</w:t>
            </w:r>
            <w:r>
              <w:rPr>
                <w:rFonts w:ascii="Calibri" w:hAnsi="Calibri" w:cs="Book Antiqua"/>
                <w:i/>
              </w:rPr>
              <w:t>29</w:t>
            </w:r>
          </w:p>
        </w:tc>
      </w:tr>
      <w:tr w:rsidR="0068521F" w:rsidRPr="00AE76E5" w14:paraId="37A2F0F1" w14:textId="77777777" w:rsidTr="00F44852">
        <w:trPr>
          <w:jc w:val="center"/>
        </w:trPr>
        <w:tc>
          <w:tcPr>
            <w:tcW w:w="2001" w:type="dxa"/>
            <w:shd w:val="clear" w:color="auto" w:fill="DBDBDB"/>
          </w:tcPr>
          <w:p w14:paraId="165C4FA7" w14:textId="77777777" w:rsidR="0068521F" w:rsidRPr="004A43F6" w:rsidRDefault="0068521F" w:rsidP="00F44852">
            <w:pPr>
              <w:rPr>
                <w:rFonts w:ascii="Calibri" w:hAnsi="Calibri" w:cs="Book Antiqua"/>
                <w:b/>
                <w:i/>
              </w:rPr>
            </w:pPr>
            <w:r w:rsidRPr="004A43F6">
              <w:rPr>
                <w:rFonts w:ascii="Calibri" w:hAnsi="Calibri" w:cs="Book Antiqua"/>
                <w:b/>
                <w:i/>
              </w:rPr>
              <w:t>CU asociados:</w:t>
            </w:r>
          </w:p>
        </w:tc>
        <w:tc>
          <w:tcPr>
            <w:tcW w:w="5087" w:type="dxa"/>
          </w:tcPr>
          <w:p w14:paraId="6E687023" w14:textId="77777777" w:rsidR="0068521F" w:rsidRPr="004A43F6" w:rsidRDefault="0068521F" w:rsidP="00F44852">
            <w:pPr>
              <w:rPr>
                <w:rFonts w:ascii="Calibri" w:hAnsi="Calibri" w:cs="Book Antiqua"/>
                <w:i/>
              </w:rPr>
            </w:pPr>
            <w:r>
              <w:rPr>
                <w:rFonts w:ascii="Calibri" w:hAnsi="Calibri" w:cs="Book Antiqua"/>
                <w:i/>
              </w:rPr>
              <w:t>CU-2</w:t>
            </w:r>
          </w:p>
        </w:tc>
      </w:tr>
      <w:tr w:rsidR="0068521F" w:rsidRPr="00AE76E5" w14:paraId="5C4DC772" w14:textId="77777777" w:rsidTr="00F44852">
        <w:trPr>
          <w:jc w:val="center"/>
        </w:trPr>
        <w:tc>
          <w:tcPr>
            <w:tcW w:w="2001" w:type="dxa"/>
            <w:shd w:val="clear" w:color="auto" w:fill="DBDBDB"/>
          </w:tcPr>
          <w:p w14:paraId="01021BB5" w14:textId="77777777" w:rsidR="0068521F" w:rsidRPr="004A43F6" w:rsidRDefault="0068521F" w:rsidP="00F44852">
            <w:pPr>
              <w:rPr>
                <w:rFonts w:ascii="Calibri" w:hAnsi="Calibri" w:cs="Book Antiqua"/>
                <w:b/>
                <w:i/>
              </w:rPr>
            </w:pPr>
            <w:r w:rsidRPr="004A43F6">
              <w:rPr>
                <w:rFonts w:ascii="Calibri" w:hAnsi="Calibri" w:cs="Book Antiqua"/>
                <w:b/>
                <w:i/>
              </w:rPr>
              <w:t>Esc. Asociados:</w:t>
            </w:r>
          </w:p>
        </w:tc>
        <w:tc>
          <w:tcPr>
            <w:tcW w:w="5087" w:type="dxa"/>
          </w:tcPr>
          <w:p w14:paraId="48ED8D2D" w14:textId="77777777" w:rsidR="0068521F" w:rsidRPr="004A43F6" w:rsidRDefault="0068521F" w:rsidP="00F44852">
            <w:pPr>
              <w:rPr>
                <w:rFonts w:ascii="Calibri" w:hAnsi="Calibri" w:cs="Book Antiqua"/>
                <w:i/>
              </w:rPr>
            </w:pPr>
            <w:r>
              <w:rPr>
                <w:rFonts w:ascii="Calibri" w:hAnsi="Calibri" w:cs="Book Antiqua"/>
                <w:i/>
              </w:rPr>
              <w:t>ES-29.1</w:t>
            </w:r>
          </w:p>
        </w:tc>
      </w:tr>
    </w:tbl>
    <w:p w14:paraId="2EE94C63" w14:textId="4F07A7C3" w:rsidR="0068521F" w:rsidRDefault="00A311E9" w:rsidP="0068521F">
      <w:pPr>
        <w:rPr>
          <w:rFonts w:ascii="Calibri" w:hAnsi="Calibri" w:cs="Book Antiqua"/>
        </w:rPr>
      </w:pPr>
      <w:r w:rsidRPr="00A311E9">
        <w:rPr>
          <w:rFonts w:ascii="Calibri" w:hAnsi="Calibri" w:cs="Book Antiqua"/>
          <w:noProof/>
        </w:rPr>
        <w:drawing>
          <wp:anchor distT="0" distB="0" distL="114300" distR="114300" simplePos="0" relativeHeight="251728896" behindDoc="0" locked="0" layoutInCell="1" allowOverlap="1" wp14:anchorId="73BBC611" wp14:editId="477A1B11">
            <wp:simplePos x="0" y="0"/>
            <wp:positionH relativeFrom="margin">
              <wp:align>center</wp:align>
            </wp:positionH>
            <wp:positionV relativeFrom="paragraph">
              <wp:posOffset>112395</wp:posOffset>
            </wp:positionV>
            <wp:extent cx="4791264" cy="2733675"/>
            <wp:effectExtent l="0" t="0" r="9525" b="0"/>
            <wp:wrapNone/>
            <wp:docPr id="85878874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88740" name="Imagen 1" descr="Imagen que contiene 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791264" cy="2733675"/>
                    </a:xfrm>
                    <a:prstGeom prst="rect">
                      <a:avLst/>
                    </a:prstGeom>
                  </pic:spPr>
                </pic:pic>
              </a:graphicData>
            </a:graphic>
            <wp14:sizeRelH relativeFrom="page">
              <wp14:pctWidth>0</wp14:pctWidth>
            </wp14:sizeRelH>
            <wp14:sizeRelV relativeFrom="page">
              <wp14:pctHeight>0</wp14:pctHeight>
            </wp14:sizeRelV>
          </wp:anchor>
        </w:drawing>
      </w:r>
    </w:p>
    <w:p w14:paraId="472441FD" w14:textId="3E95E492" w:rsidR="0068521F" w:rsidRPr="00915108" w:rsidRDefault="0068521F" w:rsidP="0068521F">
      <w:pPr>
        <w:rPr>
          <w:rFonts w:ascii="Calibri" w:hAnsi="Calibri" w:cs="Book Antiqua"/>
        </w:rPr>
      </w:pPr>
    </w:p>
    <w:p w14:paraId="55046073" w14:textId="44AF4CDE" w:rsidR="0068521F" w:rsidRDefault="0068521F" w:rsidP="0068521F">
      <w:pPr>
        <w:rPr>
          <w:rFonts w:ascii="Calibri" w:hAnsi="Calibri" w:cs="Book Antiqua"/>
        </w:rPr>
      </w:pPr>
    </w:p>
    <w:p w14:paraId="23F4F7F1" w14:textId="77777777" w:rsidR="0068521F" w:rsidRDefault="0068521F" w:rsidP="0068521F">
      <w:pPr>
        <w:rPr>
          <w:rFonts w:ascii="Calibri" w:hAnsi="Calibri" w:cs="Book Antiqua"/>
        </w:rPr>
      </w:pPr>
    </w:p>
    <w:p w14:paraId="07D89C11" w14:textId="77777777" w:rsidR="0068521F" w:rsidRPr="00915108" w:rsidRDefault="0068521F" w:rsidP="0068521F">
      <w:pPr>
        <w:rPr>
          <w:rFonts w:ascii="Calibri" w:hAnsi="Calibri" w:cs="Book Antiqua"/>
        </w:rPr>
      </w:pPr>
    </w:p>
    <w:p w14:paraId="1BE7DE8B" w14:textId="77777777" w:rsidR="0068521F" w:rsidRDefault="0068521F" w:rsidP="0068521F">
      <w:pPr>
        <w:rPr>
          <w:rFonts w:ascii="Calibri" w:hAnsi="Calibri" w:cs="Book Antiqua"/>
        </w:rPr>
      </w:pPr>
    </w:p>
    <w:p w14:paraId="29512DF9" w14:textId="77777777" w:rsidR="0068521F" w:rsidRDefault="0068521F" w:rsidP="0068521F">
      <w:pPr>
        <w:rPr>
          <w:rFonts w:ascii="Calibri" w:hAnsi="Calibri" w:cs="Book Antiqua"/>
        </w:rPr>
      </w:pPr>
    </w:p>
    <w:p w14:paraId="2A5D7B21" w14:textId="77777777" w:rsidR="0068521F" w:rsidRDefault="0068521F" w:rsidP="0068521F">
      <w:pPr>
        <w:rPr>
          <w:rFonts w:ascii="Calibri" w:hAnsi="Calibri" w:cs="Book Antiqua"/>
        </w:rPr>
      </w:pPr>
    </w:p>
    <w:p w14:paraId="5F497A60" w14:textId="77777777" w:rsidR="0068521F" w:rsidRDefault="0068521F" w:rsidP="0068521F">
      <w:pPr>
        <w:rPr>
          <w:rFonts w:ascii="Calibri" w:hAnsi="Calibri" w:cs="Book Antiqua"/>
        </w:rPr>
      </w:pPr>
    </w:p>
    <w:p w14:paraId="20E8A977" w14:textId="77777777" w:rsidR="0068521F" w:rsidRDefault="0068521F" w:rsidP="0068521F">
      <w:pPr>
        <w:rPr>
          <w:rFonts w:ascii="Calibri" w:hAnsi="Calibri" w:cs="Book Antiqua"/>
        </w:rPr>
      </w:pPr>
    </w:p>
    <w:p w14:paraId="18BA05FC" w14:textId="77777777" w:rsidR="0068521F" w:rsidRDefault="0068521F" w:rsidP="0068521F">
      <w:pPr>
        <w:rPr>
          <w:rFonts w:ascii="Calibri" w:hAnsi="Calibri" w:cs="Book Antiqua"/>
        </w:rPr>
      </w:pPr>
    </w:p>
    <w:p w14:paraId="33846086" w14:textId="77777777" w:rsidR="0068521F" w:rsidRDefault="0068521F" w:rsidP="0068521F">
      <w:pPr>
        <w:rPr>
          <w:rFonts w:ascii="Calibri" w:hAnsi="Calibri" w:cs="Book Antiqua"/>
        </w:rPr>
      </w:pPr>
    </w:p>
    <w:p w14:paraId="7877D58F" w14:textId="3DC2BE56" w:rsidR="0068521F" w:rsidRDefault="0068521F" w:rsidP="0068521F">
      <w:pPr>
        <w:rPr>
          <w:rFonts w:ascii="Calibri" w:hAnsi="Calibri" w:cs="Book Antiqua"/>
        </w:rPr>
      </w:pPr>
    </w:p>
    <w:p w14:paraId="2848C9D5" w14:textId="77777777" w:rsidR="0068521F" w:rsidRDefault="0068521F" w:rsidP="0068521F">
      <w:pPr>
        <w:rPr>
          <w:rFonts w:ascii="Calibri" w:hAnsi="Calibri" w:cs="Book Antiqua"/>
        </w:rPr>
      </w:pPr>
    </w:p>
    <w:p w14:paraId="0B73C607" w14:textId="77777777" w:rsidR="0068521F" w:rsidRDefault="0068521F" w:rsidP="0068521F">
      <w:pPr>
        <w:rPr>
          <w:rFonts w:ascii="Calibri" w:hAnsi="Calibri" w:cs="Book Antiqua"/>
        </w:rPr>
      </w:pPr>
    </w:p>
    <w:p w14:paraId="73809F41" w14:textId="77777777" w:rsidR="0068521F" w:rsidRDefault="0068521F" w:rsidP="0068521F">
      <w:pPr>
        <w:rPr>
          <w:rFonts w:ascii="Calibri" w:hAnsi="Calibri" w:cs="Book Antiqua"/>
        </w:rPr>
      </w:pPr>
    </w:p>
    <w:p w14:paraId="6AF27F7E" w14:textId="77777777" w:rsidR="00C010FB" w:rsidRDefault="00C010FB" w:rsidP="0068521F">
      <w:pPr>
        <w:rPr>
          <w:rFonts w:ascii="Calibri" w:hAnsi="Calibri" w:cs="Book Antiqua"/>
        </w:rPr>
      </w:pPr>
    </w:p>
    <w:p w14:paraId="6C348938" w14:textId="77777777" w:rsidR="00C010FB" w:rsidRDefault="00C010FB" w:rsidP="0068521F">
      <w:pPr>
        <w:rPr>
          <w:rFonts w:ascii="Calibri" w:hAnsi="Calibri" w:cs="Book Antiqua"/>
        </w:rPr>
      </w:pPr>
    </w:p>
    <w:p w14:paraId="12B998D5" w14:textId="77777777" w:rsidR="00C010FB" w:rsidRDefault="00C010FB" w:rsidP="0068521F">
      <w:pPr>
        <w:rPr>
          <w:rFonts w:ascii="Calibri" w:hAnsi="Calibri" w:cs="Book Antiqua"/>
        </w:rPr>
      </w:pPr>
    </w:p>
    <w:p w14:paraId="3C6DEE38" w14:textId="77777777" w:rsidR="00C010FB" w:rsidRDefault="00C010FB" w:rsidP="0068521F">
      <w:pPr>
        <w:rPr>
          <w:rFonts w:ascii="Calibri" w:hAnsi="Calibri" w:cs="Book Antiqua"/>
        </w:rPr>
      </w:pPr>
    </w:p>
    <w:p w14:paraId="286A80F8" w14:textId="77777777" w:rsidR="0068521F" w:rsidRDefault="0068521F" w:rsidP="0068521F">
      <w:pPr>
        <w:rPr>
          <w:rFonts w:ascii="Calibri" w:hAnsi="Calibri" w:cs="Book Antiqua"/>
        </w:rPr>
      </w:pPr>
    </w:p>
    <w:p w14:paraId="18E2636B" w14:textId="77777777" w:rsidR="0068521F" w:rsidRDefault="0068521F" w:rsidP="0068521F">
      <w:pPr>
        <w:rPr>
          <w:rFonts w:ascii="Calibri" w:hAnsi="Calibri" w:cs="Book Antiqua"/>
        </w:rPr>
      </w:pPr>
    </w:p>
    <w:p w14:paraId="1E613D5F" w14:textId="77777777" w:rsidR="00C010FB" w:rsidRDefault="00C010FB" w:rsidP="0068521F">
      <w:pPr>
        <w:rPr>
          <w:rFonts w:ascii="Calibri" w:hAnsi="Calibri" w:cs="Book Antiqua"/>
        </w:rPr>
      </w:pPr>
    </w:p>
    <w:p w14:paraId="1B1C707B" w14:textId="77777777" w:rsidR="00C010FB" w:rsidRDefault="00C010FB" w:rsidP="0068521F">
      <w:pPr>
        <w:rPr>
          <w:rFonts w:ascii="Calibri" w:hAnsi="Calibri" w:cs="Book Antiqua"/>
        </w:rPr>
      </w:pPr>
    </w:p>
    <w:p w14:paraId="6ECDE568" w14:textId="77777777" w:rsidR="00C010FB" w:rsidRDefault="00C010FB" w:rsidP="0068521F">
      <w:pPr>
        <w:rPr>
          <w:rFonts w:ascii="Calibri" w:hAnsi="Calibri" w:cs="Book Antiqua"/>
        </w:rPr>
      </w:pPr>
    </w:p>
    <w:p w14:paraId="0C25290F" w14:textId="77777777" w:rsidR="00C010FB" w:rsidRDefault="00C010FB" w:rsidP="0068521F">
      <w:pPr>
        <w:rPr>
          <w:rFonts w:ascii="Calibri" w:hAnsi="Calibri" w:cs="Book Antiqua"/>
        </w:rPr>
      </w:pPr>
    </w:p>
    <w:p w14:paraId="3A15CD14" w14:textId="77777777" w:rsidR="00C010FB" w:rsidRDefault="00C010FB" w:rsidP="0068521F">
      <w:pPr>
        <w:rPr>
          <w:rFonts w:ascii="Calibri" w:hAnsi="Calibri" w:cs="Book Antiqua"/>
        </w:rPr>
      </w:pPr>
    </w:p>
    <w:p w14:paraId="6CB41331" w14:textId="77777777" w:rsidR="00C010FB" w:rsidRDefault="00C010FB" w:rsidP="0068521F">
      <w:pPr>
        <w:rPr>
          <w:rFonts w:ascii="Calibri" w:hAnsi="Calibri" w:cs="Book Antiqua"/>
        </w:rPr>
      </w:pPr>
    </w:p>
    <w:p w14:paraId="6AE009AA" w14:textId="77777777" w:rsidR="00C010FB" w:rsidRDefault="00C010FB" w:rsidP="0068521F">
      <w:pPr>
        <w:rPr>
          <w:rFonts w:ascii="Calibri" w:hAnsi="Calibri" w:cs="Book Antiqua"/>
        </w:rPr>
      </w:pPr>
    </w:p>
    <w:p w14:paraId="34C4DFAA" w14:textId="77777777" w:rsidR="00C010FB" w:rsidRDefault="00C010FB" w:rsidP="0068521F">
      <w:pPr>
        <w:rPr>
          <w:rFonts w:ascii="Calibri" w:hAnsi="Calibri" w:cs="Book Antiqua"/>
        </w:rPr>
      </w:pPr>
    </w:p>
    <w:p w14:paraId="50E599C3" w14:textId="77777777" w:rsidR="00C010FB" w:rsidRDefault="00C010FB" w:rsidP="0068521F">
      <w:pPr>
        <w:rPr>
          <w:rFonts w:ascii="Calibri" w:hAnsi="Calibri" w:cs="Book Antiqua"/>
        </w:rPr>
      </w:pPr>
    </w:p>
    <w:p w14:paraId="65D9C9EF" w14:textId="77777777" w:rsidR="00C010FB" w:rsidRDefault="00C010FB" w:rsidP="0068521F">
      <w:pPr>
        <w:rPr>
          <w:rFonts w:ascii="Calibri" w:hAnsi="Calibri" w:cs="Book Antiqua"/>
        </w:rPr>
      </w:pPr>
    </w:p>
    <w:p w14:paraId="6DB8DB53" w14:textId="77777777" w:rsidR="00C010FB" w:rsidRDefault="00C010FB" w:rsidP="0068521F">
      <w:pPr>
        <w:rPr>
          <w:rFonts w:ascii="Calibri" w:hAnsi="Calibri" w:cs="Book Antiqua"/>
        </w:rPr>
      </w:pPr>
    </w:p>
    <w:p w14:paraId="3B6CBE9B" w14:textId="77777777" w:rsidR="00C010FB" w:rsidRDefault="00C010FB" w:rsidP="0068521F">
      <w:pPr>
        <w:rPr>
          <w:rFonts w:ascii="Calibri" w:hAnsi="Calibri" w:cs="Book Antiqua"/>
        </w:rPr>
      </w:pPr>
    </w:p>
    <w:p w14:paraId="0154BD71" w14:textId="77777777" w:rsidR="00C010FB" w:rsidRDefault="00C010FB" w:rsidP="0068521F">
      <w:pPr>
        <w:rPr>
          <w:rFonts w:ascii="Calibri" w:hAnsi="Calibri" w:cs="Book Antiqua"/>
        </w:rPr>
      </w:pPr>
    </w:p>
    <w:p w14:paraId="7A0D9FAF" w14:textId="77777777" w:rsidR="00C010FB" w:rsidRDefault="00C010FB" w:rsidP="0068521F">
      <w:pPr>
        <w:rPr>
          <w:rFonts w:ascii="Calibri" w:hAnsi="Calibri" w:cs="Book Antiqua"/>
        </w:rPr>
      </w:pPr>
    </w:p>
    <w:p w14:paraId="50AB8C48" w14:textId="77777777" w:rsidR="00C010FB" w:rsidRDefault="00C010FB" w:rsidP="0068521F">
      <w:pPr>
        <w:rPr>
          <w:rFonts w:ascii="Calibri" w:hAnsi="Calibri" w:cs="Book Antiqua"/>
        </w:rPr>
      </w:pPr>
    </w:p>
    <w:p w14:paraId="644D7F39" w14:textId="77777777" w:rsidR="00C010FB" w:rsidRDefault="00C010FB" w:rsidP="0068521F">
      <w:pPr>
        <w:rPr>
          <w:rFonts w:ascii="Calibri" w:hAnsi="Calibri" w:cs="Book Antiqua"/>
        </w:rPr>
      </w:pPr>
    </w:p>
    <w:p w14:paraId="5A68B45A" w14:textId="77777777" w:rsidR="00C010FB" w:rsidRDefault="00C010FB" w:rsidP="0068521F">
      <w:pPr>
        <w:rPr>
          <w:rFonts w:ascii="Calibri" w:hAnsi="Calibri" w:cs="Book Antiqua"/>
        </w:rPr>
      </w:pPr>
    </w:p>
    <w:p w14:paraId="75FC787C" w14:textId="3E2601BD" w:rsidR="00C010FB" w:rsidRDefault="00C010FB" w:rsidP="0068521F">
      <w:pPr>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521F" w:rsidRPr="00B75B4C" w14:paraId="24498F45" w14:textId="77777777" w:rsidTr="00F44852">
        <w:trPr>
          <w:jc w:val="center"/>
        </w:trPr>
        <w:tc>
          <w:tcPr>
            <w:tcW w:w="2001" w:type="dxa"/>
            <w:shd w:val="clear" w:color="auto" w:fill="DBDBDB"/>
          </w:tcPr>
          <w:p w14:paraId="400CB1A0" w14:textId="77777777" w:rsidR="0068521F" w:rsidRPr="004A43F6" w:rsidRDefault="0068521F" w:rsidP="00F44852">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420711FB" w14:textId="77777777" w:rsidR="0068521F" w:rsidRPr="004A43F6" w:rsidRDefault="0068521F" w:rsidP="00F44852">
            <w:pPr>
              <w:ind w:left="13"/>
              <w:jc w:val="both"/>
              <w:rPr>
                <w:rFonts w:ascii="Calibri" w:hAnsi="Calibri" w:cs="Book Antiqua"/>
                <w:i/>
              </w:rPr>
            </w:pPr>
            <w:r>
              <w:rPr>
                <w:rFonts w:ascii="Calibri" w:hAnsi="Calibri" w:cs="Book Antiqua"/>
                <w:i/>
              </w:rPr>
              <w:t>DG-30</w:t>
            </w:r>
          </w:p>
        </w:tc>
      </w:tr>
      <w:tr w:rsidR="0068521F" w:rsidRPr="00AE76E5" w14:paraId="7B21578C" w14:textId="77777777" w:rsidTr="00F44852">
        <w:trPr>
          <w:jc w:val="center"/>
        </w:trPr>
        <w:tc>
          <w:tcPr>
            <w:tcW w:w="2001" w:type="dxa"/>
            <w:shd w:val="clear" w:color="auto" w:fill="DBDBDB"/>
          </w:tcPr>
          <w:p w14:paraId="350A0FAD" w14:textId="77777777" w:rsidR="0068521F" w:rsidRPr="004A43F6" w:rsidRDefault="0068521F" w:rsidP="00F44852">
            <w:pPr>
              <w:rPr>
                <w:rFonts w:ascii="Calibri" w:hAnsi="Calibri" w:cs="Book Antiqua"/>
                <w:b/>
                <w:i/>
              </w:rPr>
            </w:pPr>
            <w:r w:rsidRPr="004A43F6">
              <w:rPr>
                <w:rFonts w:ascii="Calibri" w:hAnsi="Calibri" w:cs="Book Antiqua"/>
                <w:b/>
                <w:i/>
              </w:rPr>
              <w:t>Descripción:</w:t>
            </w:r>
          </w:p>
        </w:tc>
        <w:tc>
          <w:tcPr>
            <w:tcW w:w="5087" w:type="dxa"/>
          </w:tcPr>
          <w:p w14:paraId="5E082FDF" w14:textId="126C34EC" w:rsidR="0068521F" w:rsidRPr="000A1E4B" w:rsidRDefault="00A311E9" w:rsidP="00F44852">
            <w:pPr>
              <w:autoSpaceDE w:val="0"/>
              <w:autoSpaceDN w:val="0"/>
              <w:adjustRightInd w:val="0"/>
              <w:rPr>
                <w:rFonts w:ascii="Calibri" w:hAnsi="Calibri" w:cs="Calibri"/>
                <w:i/>
                <w:iCs/>
              </w:rPr>
            </w:pPr>
            <w:r w:rsidRPr="008C02B9">
              <w:rPr>
                <w:rFonts w:ascii="Calibri" w:hAnsi="Calibri" w:cs="Calibri"/>
                <w:i/>
                <w:iCs/>
              </w:rPr>
              <w:t>Un usuario necesita obtener información adicional sobre una funcionalidad específica del sistema.</w:t>
            </w:r>
          </w:p>
        </w:tc>
      </w:tr>
      <w:tr w:rsidR="0068521F" w:rsidRPr="00CC4415" w14:paraId="5DF8C1C9" w14:textId="77777777" w:rsidTr="00F44852">
        <w:trPr>
          <w:jc w:val="center"/>
        </w:trPr>
        <w:tc>
          <w:tcPr>
            <w:tcW w:w="2001" w:type="dxa"/>
            <w:shd w:val="clear" w:color="auto" w:fill="DBDBDB"/>
          </w:tcPr>
          <w:p w14:paraId="49289862" w14:textId="77777777" w:rsidR="0068521F" w:rsidRPr="004A43F6" w:rsidRDefault="0068521F" w:rsidP="00F44852">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356AD1A0" w14:textId="77777777" w:rsidR="0068521F" w:rsidRPr="00CC4415" w:rsidRDefault="0068521F" w:rsidP="00F44852">
            <w:pPr>
              <w:rPr>
                <w:rFonts w:ascii="Calibri" w:hAnsi="Calibri" w:cs="Book Antiqua"/>
                <w:i/>
              </w:rPr>
            </w:pPr>
            <w:r>
              <w:rPr>
                <w:rFonts w:ascii="Calibri" w:hAnsi="Calibri" w:cs="Book Antiqua"/>
                <w:i/>
              </w:rPr>
              <w:t>RF-12, RF-29</w:t>
            </w:r>
          </w:p>
        </w:tc>
      </w:tr>
      <w:tr w:rsidR="0068521F" w:rsidRPr="00AE76E5" w14:paraId="46A66AA8" w14:textId="77777777" w:rsidTr="00F44852">
        <w:trPr>
          <w:jc w:val="center"/>
        </w:trPr>
        <w:tc>
          <w:tcPr>
            <w:tcW w:w="2001" w:type="dxa"/>
            <w:shd w:val="clear" w:color="auto" w:fill="DBDBDB"/>
          </w:tcPr>
          <w:p w14:paraId="2B2F33FB" w14:textId="77777777" w:rsidR="0068521F" w:rsidRPr="004A43F6" w:rsidRDefault="0068521F" w:rsidP="00F44852">
            <w:pPr>
              <w:rPr>
                <w:rFonts w:ascii="Calibri" w:hAnsi="Calibri" w:cs="Book Antiqua"/>
                <w:b/>
                <w:i/>
              </w:rPr>
            </w:pPr>
            <w:r w:rsidRPr="004A43F6">
              <w:rPr>
                <w:rFonts w:ascii="Calibri" w:hAnsi="Calibri" w:cs="Book Antiqua"/>
                <w:b/>
                <w:i/>
              </w:rPr>
              <w:t>CU asociados:</w:t>
            </w:r>
          </w:p>
        </w:tc>
        <w:tc>
          <w:tcPr>
            <w:tcW w:w="5087" w:type="dxa"/>
          </w:tcPr>
          <w:p w14:paraId="4CE9F69B" w14:textId="77777777" w:rsidR="0068521F" w:rsidRPr="004A43F6" w:rsidRDefault="0068521F" w:rsidP="00F44852">
            <w:pPr>
              <w:rPr>
                <w:rFonts w:ascii="Calibri" w:hAnsi="Calibri" w:cs="Book Antiqua"/>
                <w:i/>
              </w:rPr>
            </w:pPr>
            <w:r>
              <w:rPr>
                <w:rFonts w:ascii="Calibri" w:hAnsi="Calibri" w:cs="Book Antiqua"/>
                <w:i/>
              </w:rPr>
              <w:t>CU-1, CU-31</w:t>
            </w:r>
          </w:p>
        </w:tc>
      </w:tr>
      <w:tr w:rsidR="0068521F" w:rsidRPr="00AE76E5" w14:paraId="541DD224" w14:textId="77777777" w:rsidTr="00F44852">
        <w:trPr>
          <w:jc w:val="center"/>
        </w:trPr>
        <w:tc>
          <w:tcPr>
            <w:tcW w:w="2001" w:type="dxa"/>
            <w:shd w:val="clear" w:color="auto" w:fill="DBDBDB"/>
          </w:tcPr>
          <w:p w14:paraId="79567A68" w14:textId="77777777" w:rsidR="0068521F" w:rsidRPr="004A43F6" w:rsidRDefault="0068521F" w:rsidP="00F44852">
            <w:pPr>
              <w:rPr>
                <w:rFonts w:ascii="Calibri" w:hAnsi="Calibri" w:cs="Book Antiqua"/>
                <w:b/>
                <w:i/>
              </w:rPr>
            </w:pPr>
            <w:r w:rsidRPr="004A43F6">
              <w:rPr>
                <w:rFonts w:ascii="Calibri" w:hAnsi="Calibri" w:cs="Book Antiqua"/>
                <w:b/>
                <w:i/>
              </w:rPr>
              <w:t>Esc. Asociados:</w:t>
            </w:r>
          </w:p>
        </w:tc>
        <w:tc>
          <w:tcPr>
            <w:tcW w:w="5087" w:type="dxa"/>
          </w:tcPr>
          <w:p w14:paraId="05A2DDA6" w14:textId="77777777" w:rsidR="0068521F" w:rsidRPr="004A43F6" w:rsidRDefault="0068521F" w:rsidP="00F44852">
            <w:pPr>
              <w:rPr>
                <w:rFonts w:ascii="Calibri" w:hAnsi="Calibri" w:cs="Book Antiqua"/>
                <w:i/>
              </w:rPr>
            </w:pPr>
            <w:r>
              <w:rPr>
                <w:rFonts w:ascii="Calibri" w:hAnsi="Calibri" w:cs="Book Antiqua"/>
                <w:i/>
              </w:rPr>
              <w:t>ES-30.2</w:t>
            </w:r>
          </w:p>
        </w:tc>
      </w:tr>
    </w:tbl>
    <w:p w14:paraId="171388B2" w14:textId="77777777" w:rsidR="0068521F" w:rsidRDefault="0068521F" w:rsidP="0068521F">
      <w:pPr>
        <w:tabs>
          <w:tab w:val="left" w:pos="975"/>
        </w:tabs>
        <w:rPr>
          <w:rFonts w:ascii="Calibri" w:hAnsi="Calibri" w:cs="Book Antiqua"/>
        </w:rPr>
      </w:pPr>
    </w:p>
    <w:p w14:paraId="636FD16E" w14:textId="52C787AB" w:rsidR="0068521F" w:rsidRDefault="00F17FDF" w:rsidP="0068521F">
      <w:pPr>
        <w:tabs>
          <w:tab w:val="left" w:pos="975"/>
        </w:tabs>
        <w:rPr>
          <w:rFonts w:ascii="Calibri" w:hAnsi="Calibri" w:cs="Book Antiqua"/>
        </w:rPr>
      </w:pPr>
      <w:r w:rsidRPr="00F17FDF">
        <w:rPr>
          <w:rFonts w:ascii="Calibri" w:hAnsi="Calibri" w:cs="Book Antiqua"/>
          <w:noProof/>
        </w:rPr>
        <w:drawing>
          <wp:inline distT="0" distB="0" distL="0" distR="0" wp14:anchorId="4BAC826A" wp14:editId="3413E770">
            <wp:extent cx="5953956" cy="4344006"/>
            <wp:effectExtent l="0" t="0" r="8890" b="0"/>
            <wp:docPr id="1662792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92088" name=""/>
                    <pic:cNvPicPr/>
                  </pic:nvPicPr>
                  <pic:blipFill>
                    <a:blip r:embed="rId56"/>
                    <a:stretch>
                      <a:fillRect/>
                    </a:stretch>
                  </pic:blipFill>
                  <pic:spPr>
                    <a:xfrm>
                      <a:off x="0" y="0"/>
                      <a:ext cx="5953956" cy="4344006"/>
                    </a:xfrm>
                    <a:prstGeom prst="rect">
                      <a:avLst/>
                    </a:prstGeom>
                  </pic:spPr>
                </pic:pic>
              </a:graphicData>
            </a:graphic>
          </wp:inline>
        </w:drawing>
      </w:r>
    </w:p>
    <w:p w14:paraId="125FE837" w14:textId="0A910740" w:rsidR="0068521F" w:rsidRPr="00A94FC1" w:rsidRDefault="0068521F" w:rsidP="00DA03FD">
      <w:pPr>
        <w:tabs>
          <w:tab w:val="left" w:pos="2265"/>
        </w:tabs>
        <w:rPr>
          <w:rFonts w:ascii="Calibri" w:hAnsi="Calibri" w:cs="Book Antiqua"/>
        </w:rPr>
      </w:pPr>
    </w:p>
    <w:p w14:paraId="045C49DF" w14:textId="77777777" w:rsidR="0068521F" w:rsidRDefault="0068521F" w:rsidP="0068521F">
      <w:pPr>
        <w:ind w:firstLine="708"/>
        <w:rPr>
          <w:rFonts w:ascii="Calibri" w:hAnsi="Calibri" w:cs="Book Antiqua"/>
        </w:rPr>
      </w:pPr>
    </w:p>
    <w:p w14:paraId="50BB2A67" w14:textId="458DCA83" w:rsidR="00E02AE6" w:rsidRDefault="00E02AE6" w:rsidP="00E02AE6">
      <w:pPr>
        <w:ind w:left="993"/>
        <w:jc w:val="center"/>
        <w:rPr>
          <w:rFonts w:ascii="Calibri" w:hAnsi="Calibri" w:cs="Book Antiqua"/>
          <w:i/>
          <w:color w:val="595959"/>
        </w:rPr>
      </w:pPr>
    </w:p>
    <w:p w14:paraId="0EAA9A4C" w14:textId="6B9EEF09" w:rsidR="00E02AE6" w:rsidRDefault="00E02AE6" w:rsidP="00E02AE6">
      <w:pPr>
        <w:ind w:left="993"/>
        <w:jc w:val="center"/>
        <w:rPr>
          <w:rFonts w:ascii="Calibri" w:hAnsi="Calibri" w:cs="Book Antiqua"/>
          <w:i/>
          <w:color w:val="595959"/>
        </w:rPr>
      </w:pPr>
    </w:p>
    <w:p w14:paraId="0D2B34FF" w14:textId="20CA751C" w:rsidR="00E02AE6" w:rsidRDefault="00E02AE6" w:rsidP="00E02AE6">
      <w:pPr>
        <w:ind w:left="993"/>
        <w:rPr>
          <w:rFonts w:ascii="Calibri" w:hAnsi="Calibri" w:cs="Book Antiqua"/>
          <w:i/>
          <w:color w:val="595959"/>
        </w:rPr>
      </w:pPr>
    </w:p>
    <w:p w14:paraId="771343A7" w14:textId="77777777" w:rsidR="00E02AE6" w:rsidRDefault="00E02AE6" w:rsidP="00E02AE6">
      <w:pPr>
        <w:ind w:left="993"/>
        <w:rPr>
          <w:rFonts w:ascii="Calibri" w:hAnsi="Calibri" w:cs="Book Antiqua"/>
          <w:i/>
          <w:color w:val="595959"/>
        </w:rPr>
      </w:pPr>
    </w:p>
    <w:p w14:paraId="4D62893F" w14:textId="77777777" w:rsidR="00E02AE6" w:rsidRDefault="00E02AE6" w:rsidP="00E02AE6">
      <w:pPr>
        <w:ind w:left="993"/>
        <w:rPr>
          <w:rFonts w:ascii="Calibri" w:hAnsi="Calibri" w:cs="Book Antiqua"/>
          <w:i/>
          <w:color w:val="595959"/>
        </w:rPr>
      </w:pPr>
    </w:p>
    <w:p w14:paraId="4D9CC712" w14:textId="77777777" w:rsidR="00E02AE6" w:rsidRDefault="00E02AE6" w:rsidP="00E02AE6">
      <w:pPr>
        <w:ind w:left="993"/>
        <w:jc w:val="center"/>
        <w:rPr>
          <w:rFonts w:ascii="Calibri" w:hAnsi="Calibri" w:cs="Book Antiqua"/>
          <w:i/>
          <w:color w:val="595959"/>
        </w:rPr>
      </w:pPr>
    </w:p>
    <w:p w14:paraId="128DCC5E" w14:textId="77777777" w:rsidR="00E02AE6" w:rsidRDefault="00E02AE6" w:rsidP="00E02AE6">
      <w:pPr>
        <w:ind w:left="993"/>
        <w:jc w:val="center"/>
        <w:rPr>
          <w:rFonts w:ascii="Calibri" w:hAnsi="Calibri" w:cs="Book Antiqua"/>
          <w:i/>
          <w:color w:val="595959"/>
        </w:rPr>
      </w:pPr>
    </w:p>
    <w:p w14:paraId="64E5E8EB" w14:textId="34BFD29F" w:rsidR="00E02AE6" w:rsidRDefault="00E02AE6" w:rsidP="00E02AE6">
      <w:pPr>
        <w:ind w:left="993"/>
        <w:jc w:val="center"/>
        <w:rPr>
          <w:rFonts w:ascii="Calibri" w:hAnsi="Calibri" w:cs="Book Antiqua"/>
          <w:i/>
          <w:color w:val="595959"/>
        </w:rPr>
      </w:pPr>
    </w:p>
    <w:p w14:paraId="6439F640" w14:textId="77777777" w:rsidR="009A0E12" w:rsidRDefault="009A0E12" w:rsidP="00E02AE6">
      <w:pPr>
        <w:ind w:left="993"/>
        <w:jc w:val="center"/>
        <w:rPr>
          <w:rFonts w:ascii="Calibri" w:hAnsi="Calibri" w:cs="Book Antiqua"/>
          <w:i/>
          <w:color w:val="595959"/>
        </w:rPr>
      </w:pPr>
    </w:p>
    <w:p w14:paraId="2F572AB0" w14:textId="77777777" w:rsidR="00E02AE6" w:rsidRDefault="00E02AE6" w:rsidP="00E02AE6">
      <w:pPr>
        <w:ind w:left="993"/>
        <w:jc w:val="center"/>
        <w:rPr>
          <w:rFonts w:ascii="Calibri" w:hAnsi="Calibri" w:cs="Book Antiqua"/>
          <w:i/>
          <w:color w:val="595959"/>
        </w:rPr>
      </w:pPr>
    </w:p>
    <w:p w14:paraId="0D22CF33" w14:textId="05A97255" w:rsidR="00E02AE6" w:rsidRPr="00235439" w:rsidRDefault="00E02AE6" w:rsidP="00235439">
      <w:pPr>
        <w:pStyle w:val="Ttulo3"/>
        <w:numPr>
          <w:ilvl w:val="2"/>
          <w:numId w:val="2"/>
        </w:numPr>
        <w:ind w:left="1701"/>
        <w:rPr>
          <w:rFonts w:ascii="Calibri" w:hAnsi="Calibri" w:cs="Calibri"/>
          <w:sz w:val="24"/>
          <w:szCs w:val="24"/>
        </w:rPr>
      </w:pPr>
      <w:bookmarkStart w:id="83" w:name="_Toc61560576"/>
      <w:bookmarkStart w:id="84" w:name="_Toc139966901"/>
      <w:r w:rsidRPr="00944810">
        <w:rPr>
          <w:rFonts w:ascii="Calibri" w:hAnsi="Calibri" w:cs="Calibri"/>
          <w:sz w:val="24"/>
          <w:szCs w:val="24"/>
        </w:rPr>
        <w:lastRenderedPageBreak/>
        <w:t>Interfaces con el usuario</w:t>
      </w:r>
      <w:bookmarkEnd w:id="83"/>
      <w:bookmarkEnd w:id="84"/>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235439" w14:paraId="6ED63C38"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43C38A03" w14:textId="77777777" w:rsidR="00235439" w:rsidRDefault="00235439"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3F926916" w14:textId="06E052FA" w:rsidR="00235439" w:rsidRDefault="00235439" w:rsidP="006A19AC">
            <w:pPr>
              <w:spacing w:line="256" w:lineRule="auto"/>
              <w:rPr>
                <w:rFonts w:ascii="Calibri" w:hAnsi="Calibri" w:cs="Book Antiqua"/>
                <w:i/>
                <w:kern w:val="2"/>
                <w14:ligatures w14:val="standardContextual"/>
              </w:rPr>
            </w:pPr>
            <w:r w:rsidRPr="00235439">
              <w:rPr>
                <w:rFonts w:ascii="Calibri" w:hAnsi="Calibri" w:cs="Book Antiqua"/>
                <w:i/>
              </w:rPr>
              <w:t>UI-01</w:t>
            </w:r>
          </w:p>
        </w:tc>
      </w:tr>
      <w:tr w:rsidR="00235439" w14:paraId="1143E218"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BD11845" w14:textId="77777777" w:rsidR="00235439" w:rsidRDefault="00235439"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0F9CE683" w14:textId="77777777" w:rsidR="00235439" w:rsidRDefault="00235439" w:rsidP="006A19AC">
            <w:pPr>
              <w:spacing w:line="256" w:lineRule="auto"/>
              <w:rPr>
                <w:rFonts w:ascii="Calibri" w:hAnsi="Calibri" w:cs="Book Antiqua"/>
                <w:i/>
                <w:kern w:val="2"/>
                <w14:ligatures w14:val="standardContextual"/>
              </w:rPr>
            </w:pPr>
            <w:r>
              <w:rPr>
                <w:rFonts w:ascii="Calibri" w:hAnsi="Calibri" w:cs="Book Antiqua"/>
                <w:i/>
                <w:kern w:val="2"/>
                <w14:ligatures w14:val="standardContextual"/>
              </w:rPr>
              <w:t>registro exitoso al ingresar datos válidos y completos en el sistema.</w:t>
            </w:r>
          </w:p>
        </w:tc>
      </w:tr>
      <w:tr w:rsidR="00235439" w14:paraId="7E08E04B"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4457687" w14:textId="77777777" w:rsidR="00235439" w:rsidRDefault="00235439" w:rsidP="006A19AC">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27E101A5" w14:textId="77777777" w:rsidR="00235439" w:rsidRDefault="00235439" w:rsidP="006A19AC">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RF-9, RF-28, RF-39</w:t>
            </w:r>
          </w:p>
        </w:tc>
      </w:tr>
      <w:tr w:rsidR="00235439" w14:paraId="47BF02A4"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59196C8" w14:textId="77777777" w:rsidR="00235439" w:rsidRDefault="00235439"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2D52421C" w14:textId="77777777" w:rsidR="00235439" w:rsidRDefault="00235439" w:rsidP="006A19AC">
            <w:pPr>
              <w:spacing w:line="256" w:lineRule="auto"/>
              <w:rPr>
                <w:kern w:val="2"/>
                <w14:ligatures w14:val="standardContextual"/>
              </w:rPr>
            </w:pPr>
            <w:r>
              <w:rPr>
                <w:kern w:val="2"/>
                <w14:ligatures w14:val="standardContextual"/>
              </w:rPr>
              <w:t>CU-7</w:t>
            </w:r>
          </w:p>
        </w:tc>
      </w:tr>
      <w:tr w:rsidR="00235439" w14:paraId="7DA99888"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5D51896" w14:textId="77777777" w:rsidR="00235439" w:rsidRDefault="00235439"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5B1CDF26" w14:textId="77777777" w:rsidR="00235439" w:rsidRDefault="00235439" w:rsidP="006A19AC">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ES-1.1</w:t>
            </w:r>
          </w:p>
        </w:tc>
      </w:tr>
    </w:tbl>
    <w:p w14:paraId="55B4DBC7" w14:textId="77777777" w:rsidR="00235439" w:rsidRDefault="00235439" w:rsidP="00E02AE6">
      <w:pPr>
        <w:ind w:left="720"/>
        <w:jc w:val="both"/>
        <w:rPr>
          <w:rFonts w:ascii="Calibri" w:hAnsi="Calibri"/>
          <w:i/>
          <w:color w:val="0000FF"/>
        </w:rPr>
      </w:pPr>
    </w:p>
    <w:p w14:paraId="7BDDC243" w14:textId="755ED875" w:rsidR="00E02AE6" w:rsidRDefault="00E02AE6" w:rsidP="00E02AE6">
      <w:pPr>
        <w:ind w:left="720"/>
        <w:jc w:val="both"/>
        <w:rPr>
          <w:rFonts w:ascii="Calibri" w:hAnsi="Calibri"/>
          <w:i/>
          <w:color w:val="0000FF"/>
        </w:rPr>
      </w:pPr>
    </w:p>
    <w:p w14:paraId="3DDA26E9" w14:textId="51D3FA19" w:rsidR="00235439" w:rsidRDefault="00235439" w:rsidP="00E02AE6">
      <w:pPr>
        <w:ind w:left="720"/>
        <w:jc w:val="both"/>
        <w:rPr>
          <w:rFonts w:ascii="Calibri" w:hAnsi="Calibri"/>
          <w:i/>
          <w:color w:val="0000FF"/>
        </w:rPr>
      </w:pPr>
    </w:p>
    <w:p w14:paraId="09AB3EF3" w14:textId="033D67B7" w:rsidR="00235439" w:rsidRDefault="00235439" w:rsidP="00E02AE6">
      <w:pPr>
        <w:ind w:left="720"/>
        <w:jc w:val="both"/>
        <w:rPr>
          <w:rFonts w:ascii="Calibri" w:hAnsi="Calibri"/>
          <w:i/>
          <w:color w:val="0000FF"/>
        </w:rPr>
      </w:pPr>
    </w:p>
    <w:p w14:paraId="0B6981B9" w14:textId="023E7656" w:rsidR="00235439" w:rsidRDefault="00235439" w:rsidP="00E02AE6">
      <w:pPr>
        <w:ind w:left="720"/>
        <w:jc w:val="both"/>
        <w:rPr>
          <w:rFonts w:ascii="Calibri" w:hAnsi="Calibri"/>
          <w:i/>
          <w:color w:val="0000FF"/>
        </w:rPr>
      </w:pPr>
    </w:p>
    <w:p w14:paraId="1064E219" w14:textId="12A26629" w:rsidR="00235439" w:rsidRDefault="00235439" w:rsidP="00E02AE6">
      <w:pPr>
        <w:ind w:left="720"/>
        <w:jc w:val="both"/>
        <w:rPr>
          <w:rFonts w:ascii="Calibri" w:hAnsi="Calibri"/>
          <w:i/>
          <w:color w:val="0000FF"/>
        </w:rPr>
      </w:pPr>
    </w:p>
    <w:p w14:paraId="58032809" w14:textId="6848121D" w:rsidR="00235439" w:rsidRDefault="00235439" w:rsidP="00E02AE6">
      <w:pPr>
        <w:ind w:left="720"/>
        <w:jc w:val="both"/>
        <w:rPr>
          <w:rFonts w:ascii="Calibri" w:hAnsi="Calibri"/>
          <w:i/>
          <w:color w:val="0000FF"/>
        </w:rPr>
      </w:pPr>
    </w:p>
    <w:p w14:paraId="53889EED" w14:textId="3DE6E880" w:rsidR="00235439" w:rsidRDefault="00235439" w:rsidP="00E02AE6">
      <w:pPr>
        <w:ind w:left="720"/>
        <w:jc w:val="both"/>
        <w:rPr>
          <w:rFonts w:ascii="Calibri" w:hAnsi="Calibri"/>
          <w:i/>
          <w:color w:val="0000FF"/>
        </w:rPr>
      </w:pPr>
    </w:p>
    <w:p w14:paraId="010A0261" w14:textId="245459FC" w:rsidR="00235439" w:rsidRDefault="00235439" w:rsidP="00E02AE6">
      <w:pPr>
        <w:ind w:left="720"/>
        <w:jc w:val="both"/>
        <w:rPr>
          <w:rFonts w:ascii="Calibri" w:hAnsi="Calibri"/>
          <w:i/>
          <w:color w:val="0000FF"/>
        </w:rPr>
      </w:pPr>
    </w:p>
    <w:p w14:paraId="2E64FD85" w14:textId="3591D076" w:rsidR="00235439" w:rsidRDefault="00235439" w:rsidP="00E02AE6">
      <w:pPr>
        <w:ind w:left="720"/>
        <w:jc w:val="both"/>
        <w:rPr>
          <w:rFonts w:ascii="Calibri" w:hAnsi="Calibri"/>
          <w:i/>
          <w:color w:val="0000FF"/>
        </w:rPr>
      </w:pPr>
      <w:r>
        <w:rPr>
          <w:noProof/>
        </w:rPr>
        <w:drawing>
          <wp:anchor distT="0" distB="0" distL="114300" distR="114300" simplePos="0" relativeHeight="251745280" behindDoc="0" locked="0" layoutInCell="1" allowOverlap="1" wp14:anchorId="131BD56E" wp14:editId="6D9FC32F">
            <wp:simplePos x="0" y="0"/>
            <wp:positionH relativeFrom="margin">
              <wp:posOffset>-44450</wp:posOffset>
            </wp:positionH>
            <wp:positionV relativeFrom="paragraph">
              <wp:posOffset>60960</wp:posOffset>
            </wp:positionV>
            <wp:extent cx="3073400" cy="4692015"/>
            <wp:effectExtent l="0" t="0" r="0" b="0"/>
            <wp:wrapNone/>
            <wp:docPr id="38949065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90652" name="Imagen 22" descr="Interfaz de usuario gráfica, Aplicación&#10;&#10;Descripción generada automáticament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36711"/>
                    <a:stretch/>
                  </pic:blipFill>
                  <pic:spPr bwMode="auto">
                    <a:xfrm>
                      <a:off x="0" y="0"/>
                      <a:ext cx="3073400" cy="4692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6304" behindDoc="0" locked="0" layoutInCell="1" allowOverlap="1" wp14:anchorId="7F78532D" wp14:editId="62DDAF6D">
            <wp:simplePos x="0" y="0"/>
            <wp:positionH relativeFrom="column">
              <wp:posOffset>3070974</wp:posOffset>
            </wp:positionH>
            <wp:positionV relativeFrom="paragraph">
              <wp:posOffset>40575</wp:posOffset>
            </wp:positionV>
            <wp:extent cx="3043294" cy="4726112"/>
            <wp:effectExtent l="0" t="0" r="5080" b="0"/>
            <wp:wrapNone/>
            <wp:docPr id="65228034"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8034" name="Imagen 23" descr="Interfaz de usuario gráfica&#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43294" cy="47261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C4DCF3" w14:textId="77777777" w:rsidR="00235439" w:rsidRDefault="00235439" w:rsidP="00E02AE6">
      <w:pPr>
        <w:ind w:left="720"/>
        <w:jc w:val="both"/>
        <w:rPr>
          <w:rFonts w:ascii="Calibri" w:hAnsi="Calibri"/>
          <w:i/>
          <w:color w:val="0000FF"/>
        </w:rPr>
      </w:pPr>
    </w:p>
    <w:p w14:paraId="7BFE91C9" w14:textId="77777777" w:rsidR="00235439" w:rsidRDefault="00235439" w:rsidP="00E02AE6">
      <w:pPr>
        <w:ind w:left="720"/>
        <w:jc w:val="both"/>
        <w:rPr>
          <w:rFonts w:ascii="Calibri" w:hAnsi="Calibri"/>
          <w:i/>
          <w:color w:val="0000FF"/>
        </w:rPr>
      </w:pPr>
    </w:p>
    <w:p w14:paraId="581BDCEC" w14:textId="77777777" w:rsidR="00235439" w:rsidRDefault="00235439" w:rsidP="00E02AE6">
      <w:pPr>
        <w:ind w:left="720"/>
        <w:jc w:val="both"/>
        <w:rPr>
          <w:rFonts w:ascii="Calibri" w:hAnsi="Calibri"/>
          <w:i/>
          <w:color w:val="0000FF"/>
        </w:rPr>
      </w:pPr>
    </w:p>
    <w:p w14:paraId="09C8B14C" w14:textId="77777777" w:rsidR="00235439" w:rsidRDefault="00235439" w:rsidP="00E02AE6">
      <w:pPr>
        <w:ind w:left="720"/>
        <w:jc w:val="both"/>
        <w:rPr>
          <w:rFonts w:ascii="Calibri" w:hAnsi="Calibri"/>
          <w:i/>
          <w:color w:val="0000FF"/>
        </w:rPr>
      </w:pPr>
    </w:p>
    <w:p w14:paraId="70E755BA" w14:textId="77777777" w:rsidR="00235439" w:rsidRDefault="00235439" w:rsidP="00E02AE6">
      <w:pPr>
        <w:ind w:left="720"/>
        <w:jc w:val="both"/>
        <w:rPr>
          <w:rFonts w:ascii="Calibri" w:hAnsi="Calibri"/>
          <w:i/>
          <w:color w:val="0000FF"/>
        </w:rPr>
      </w:pPr>
    </w:p>
    <w:p w14:paraId="6349CBA4" w14:textId="77777777" w:rsidR="00235439" w:rsidRDefault="00235439" w:rsidP="00E02AE6">
      <w:pPr>
        <w:ind w:left="720"/>
        <w:jc w:val="both"/>
        <w:rPr>
          <w:rFonts w:ascii="Calibri" w:hAnsi="Calibri"/>
          <w:i/>
          <w:color w:val="0000FF"/>
        </w:rPr>
      </w:pPr>
    </w:p>
    <w:p w14:paraId="6F252354" w14:textId="5FCFC02B" w:rsidR="00235439" w:rsidRDefault="00235439" w:rsidP="00E02AE6">
      <w:pPr>
        <w:ind w:left="720"/>
        <w:jc w:val="both"/>
        <w:rPr>
          <w:rFonts w:ascii="Calibri" w:hAnsi="Calibri"/>
          <w:i/>
          <w:color w:val="0000FF"/>
        </w:rPr>
      </w:pPr>
    </w:p>
    <w:p w14:paraId="088CC210" w14:textId="6D82CD6C" w:rsidR="00235439" w:rsidRDefault="00235439" w:rsidP="00E02AE6">
      <w:pPr>
        <w:ind w:left="720"/>
        <w:jc w:val="both"/>
        <w:rPr>
          <w:rFonts w:ascii="Calibri" w:hAnsi="Calibri"/>
          <w:i/>
          <w:color w:val="0000FF"/>
        </w:rPr>
      </w:pPr>
    </w:p>
    <w:p w14:paraId="0FB470C7" w14:textId="77777777" w:rsidR="00235439" w:rsidRDefault="00235439" w:rsidP="00E02AE6">
      <w:pPr>
        <w:ind w:left="720"/>
        <w:jc w:val="both"/>
        <w:rPr>
          <w:rFonts w:ascii="Calibri" w:hAnsi="Calibri"/>
          <w:i/>
          <w:color w:val="0000FF"/>
        </w:rPr>
      </w:pPr>
    </w:p>
    <w:p w14:paraId="67237C4D" w14:textId="0EA84C89" w:rsidR="00235439" w:rsidRDefault="00235439" w:rsidP="00E02AE6">
      <w:pPr>
        <w:ind w:left="720"/>
        <w:jc w:val="both"/>
        <w:rPr>
          <w:rFonts w:ascii="Calibri" w:hAnsi="Calibri"/>
          <w:i/>
          <w:color w:val="0000FF"/>
        </w:rPr>
      </w:pPr>
    </w:p>
    <w:p w14:paraId="47A5DC3F" w14:textId="6D52D1A5" w:rsidR="00235439" w:rsidRDefault="00235439" w:rsidP="00E02AE6">
      <w:pPr>
        <w:ind w:left="720"/>
        <w:jc w:val="both"/>
        <w:rPr>
          <w:rFonts w:ascii="Calibri" w:hAnsi="Calibri"/>
          <w:i/>
          <w:color w:val="0000FF"/>
        </w:rPr>
      </w:pPr>
    </w:p>
    <w:p w14:paraId="18C3DC2D" w14:textId="77777777" w:rsidR="00235439" w:rsidRDefault="00235439" w:rsidP="00E02AE6">
      <w:pPr>
        <w:ind w:left="720"/>
        <w:jc w:val="both"/>
        <w:rPr>
          <w:rFonts w:ascii="Calibri" w:hAnsi="Calibri"/>
          <w:i/>
          <w:color w:val="0000FF"/>
        </w:rPr>
      </w:pPr>
    </w:p>
    <w:p w14:paraId="076948F6" w14:textId="77777777" w:rsidR="00235439" w:rsidRDefault="00235439" w:rsidP="00E02AE6">
      <w:pPr>
        <w:ind w:left="720"/>
        <w:jc w:val="both"/>
        <w:rPr>
          <w:rFonts w:ascii="Calibri" w:hAnsi="Calibri"/>
          <w:i/>
          <w:color w:val="0000FF"/>
        </w:rPr>
      </w:pPr>
    </w:p>
    <w:p w14:paraId="1A4C148F" w14:textId="77777777" w:rsidR="00235439" w:rsidRDefault="00235439" w:rsidP="00E02AE6">
      <w:pPr>
        <w:ind w:left="720"/>
        <w:jc w:val="both"/>
        <w:rPr>
          <w:rFonts w:ascii="Calibri" w:hAnsi="Calibri"/>
          <w:i/>
          <w:color w:val="0000FF"/>
        </w:rPr>
      </w:pPr>
    </w:p>
    <w:p w14:paraId="45A94418" w14:textId="77777777" w:rsidR="00235439" w:rsidRDefault="00235439" w:rsidP="00E02AE6">
      <w:pPr>
        <w:ind w:left="720"/>
        <w:jc w:val="both"/>
        <w:rPr>
          <w:rFonts w:ascii="Calibri" w:hAnsi="Calibri"/>
          <w:i/>
          <w:color w:val="0000FF"/>
        </w:rPr>
      </w:pPr>
    </w:p>
    <w:p w14:paraId="477AFE1A" w14:textId="77777777" w:rsidR="00235439" w:rsidRDefault="00235439" w:rsidP="00E02AE6">
      <w:pPr>
        <w:ind w:left="720"/>
        <w:jc w:val="both"/>
        <w:rPr>
          <w:rFonts w:ascii="Calibri" w:hAnsi="Calibri"/>
          <w:i/>
          <w:color w:val="0000FF"/>
        </w:rPr>
      </w:pPr>
    </w:p>
    <w:p w14:paraId="5C2E4CB9" w14:textId="77777777" w:rsidR="00235439" w:rsidRDefault="00235439" w:rsidP="00E02AE6">
      <w:pPr>
        <w:ind w:left="720"/>
        <w:jc w:val="both"/>
        <w:rPr>
          <w:rFonts w:ascii="Calibri" w:hAnsi="Calibri"/>
          <w:i/>
          <w:color w:val="0000FF"/>
        </w:rPr>
      </w:pPr>
    </w:p>
    <w:p w14:paraId="44A0082A" w14:textId="77777777" w:rsidR="00235439" w:rsidRDefault="00235439" w:rsidP="00E02AE6">
      <w:pPr>
        <w:ind w:left="720"/>
        <w:jc w:val="both"/>
        <w:rPr>
          <w:rFonts w:ascii="Calibri" w:hAnsi="Calibri"/>
          <w:i/>
          <w:color w:val="0000FF"/>
        </w:rPr>
      </w:pPr>
    </w:p>
    <w:p w14:paraId="485646A6" w14:textId="77777777" w:rsidR="00235439" w:rsidRDefault="00235439" w:rsidP="00E02AE6">
      <w:pPr>
        <w:ind w:left="720"/>
        <w:jc w:val="both"/>
        <w:rPr>
          <w:rFonts w:ascii="Calibri" w:hAnsi="Calibri"/>
          <w:i/>
          <w:color w:val="0000FF"/>
        </w:rPr>
      </w:pPr>
    </w:p>
    <w:p w14:paraId="4B2989F4" w14:textId="77777777" w:rsidR="00235439" w:rsidRDefault="00235439" w:rsidP="00E02AE6">
      <w:pPr>
        <w:ind w:left="720"/>
        <w:jc w:val="both"/>
        <w:rPr>
          <w:rFonts w:ascii="Calibri" w:hAnsi="Calibri"/>
          <w:i/>
          <w:color w:val="0000FF"/>
        </w:rPr>
      </w:pPr>
    </w:p>
    <w:p w14:paraId="3908B6E8" w14:textId="77777777" w:rsidR="00235439" w:rsidRDefault="00235439" w:rsidP="00E02AE6">
      <w:pPr>
        <w:ind w:left="720"/>
        <w:jc w:val="both"/>
        <w:rPr>
          <w:rFonts w:ascii="Calibri" w:hAnsi="Calibri"/>
          <w:i/>
          <w:color w:val="0000FF"/>
        </w:rPr>
      </w:pPr>
    </w:p>
    <w:p w14:paraId="09522D9D" w14:textId="77777777" w:rsidR="00235439" w:rsidRDefault="00235439" w:rsidP="00E02AE6">
      <w:pPr>
        <w:ind w:left="720"/>
        <w:jc w:val="both"/>
        <w:rPr>
          <w:rFonts w:ascii="Calibri" w:hAnsi="Calibri"/>
          <w:i/>
          <w:color w:val="0000FF"/>
        </w:rPr>
      </w:pPr>
    </w:p>
    <w:p w14:paraId="6A27BD4A" w14:textId="77777777" w:rsidR="00235439" w:rsidRDefault="00235439" w:rsidP="00E02AE6">
      <w:pPr>
        <w:ind w:left="720"/>
        <w:jc w:val="both"/>
        <w:rPr>
          <w:rFonts w:ascii="Calibri" w:hAnsi="Calibri"/>
          <w:i/>
          <w:color w:val="0000FF"/>
        </w:rPr>
      </w:pPr>
    </w:p>
    <w:p w14:paraId="3889A294" w14:textId="77777777" w:rsidR="00235439" w:rsidRDefault="00235439" w:rsidP="00E02AE6">
      <w:pPr>
        <w:ind w:left="720"/>
        <w:jc w:val="both"/>
        <w:rPr>
          <w:rFonts w:ascii="Calibri" w:hAnsi="Calibri"/>
          <w:i/>
          <w:color w:val="0000FF"/>
        </w:rPr>
      </w:pPr>
    </w:p>
    <w:p w14:paraId="08F94454" w14:textId="77777777" w:rsidR="00235439" w:rsidRDefault="00235439" w:rsidP="00E02AE6">
      <w:pPr>
        <w:ind w:left="720"/>
        <w:jc w:val="both"/>
        <w:rPr>
          <w:rFonts w:ascii="Calibri" w:hAnsi="Calibri"/>
          <w:i/>
          <w:color w:val="0000FF"/>
        </w:rPr>
      </w:pPr>
    </w:p>
    <w:p w14:paraId="03D502EE" w14:textId="77777777" w:rsidR="00235439" w:rsidRDefault="00235439" w:rsidP="00E02AE6">
      <w:pPr>
        <w:ind w:left="720"/>
        <w:jc w:val="both"/>
        <w:rPr>
          <w:rFonts w:ascii="Calibri" w:hAnsi="Calibri"/>
          <w:i/>
          <w:color w:val="0000FF"/>
        </w:rPr>
      </w:pPr>
    </w:p>
    <w:p w14:paraId="05728D03" w14:textId="535FC18E" w:rsidR="00E02AE6" w:rsidRDefault="00E02AE6" w:rsidP="00E02AE6">
      <w:pPr>
        <w:ind w:left="720"/>
        <w:jc w:val="center"/>
        <w:rPr>
          <w:rFonts w:ascii="Calibri" w:hAnsi="Calibri"/>
          <w:i/>
          <w:color w:val="0000FF"/>
        </w:rPr>
      </w:pPr>
    </w:p>
    <w:p w14:paraId="6B2109B7" w14:textId="77777777" w:rsidR="00235439" w:rsidRDefault="00235439" w:rsidP="00E02AE6">
      <w:pPr>
        <w:ind w:left="720"/>
        <w:jc w:val="center"/>
        <w:rPr>
          <w:rFonts w:ascii="Calibri" w:hAnsi="Calibri"/>
          <w:i/>
          <w:color w:val="0000FF"/>
        </w:rPr>
      </w:pPr>
    </w:p>
    <w:p w14:paraId="30877C1F" w14:textId="77777777" w:rsidR="00235439" w:rsidRDefault="00235439" w:rsidP="00E02AE6">
      <w:pPr>
        <w:ind w:left="720"/>
        <w:jc w:val="center"/>
        <w:rPr>
          <w:rFonts w:ascii="Calibri" w:hAnsi="Calibri"/>
          <w:i/>
          <w:color w:val="0000FF"/>
        </w:rPr>
      </w:pPr>
    </w:p>
    <w:p w14:paraId="2D661F4D" w14:textId="77777777" w:rsidR="00235439" w:rsidRDefault="00235439" w:rsidP="00E02AE6">
      <w:pPr>
        <w:ind w:left="720"/>
        <w:jc w:val="center"/>
        <w:rPr>
          <w:rFonts w:ascii="Calibri" w:hAnsi="Calibri"/>
          <w:i/>
          <w:color w:val="0000FF"/>
        </w:rPr>
      </w:pPr>
    </w:p>
    <w:p w14:paraId="3A9504B6" w14:textId="77777777" w:rsidR="00235439" w:rsidRDefault="00235439" w:rsidP="00E02AE6">
      <w:pPr>
        <w:ind w:left="720"/>
        <w:jc w:val="center"/>
        <w:rPr>
          <w:rFonts w:ascii="Calibri" w:hAnsi="Calibri"/>
          <w:i/>
          <w:color w:val="0000FF"/>
        </w:rPr>
      </w:pPr>
    </w:p>
    <w:p w14:paraId="6D3045B7" w14:textId="77777777" w:rsidR="00235439" w:rsidRDefault="00235439" w:rsidP="00E02AE6">
      <w:pPr>
        <w:ind w:left="720"/>
        <w:jc w:val="center"/>
        <w:rPr>
          <w:rFonts w:ascii="Calibri" w:hAnsi="Calibri"/>
          <w:i/>
          <w:color w:val="0000FF"/>
        </w:rPr>
      </w:pPr>
    </w:p>
    <w:p w14:paraId="5014BE13" w14:textId="77777777" w:rsidR="00235439" w:rsidRDefault="00235439" w:rsidP="00E02AE6">
      <w:pPr>
        <w:ind w:left="720"/>
        <w:jc w:val="center"/>
        <w:rPr>
          <w:rFonts w:ascii="Calibri" w:hAnsi="Calibri"/>
          <w:i/>
          <w:color w:val="0000FF"/>
        </w:rPr>
      </w:pPr>
    </w:p>
    <w:p w14:paraId="400D4CCB" w14:textId="77777777" w:rsidR="00E975E3" w:rsidRDefault="00E975E3" w:rsidP="00E02AE6">
      <w:pPr>
        <w:ind w:left="720"/>
        <w:jc w:val="center"/>
        <w:rPr>
          <w:rFonts w:ascii="Calibri" w:hAnsi="Calibri"/>
          <w:i/>
          <w:color w:val="0000FF"/>
        </w:rPr>
      </w:pPr>
    </w:p>
    <w:p w14:paraId="35136FC3" w14:textId="77777777" w:rsidR="00E975E3" w:rsidRDefault="00E975E3" w:rsidP="00E02AE6">
      <w:pPr>
        <w:ind w:left="720"/>
        <w:jc w:val="center"/>
        <w:rPr>
          <w:rFonts w:ascii="Calibri" w:hAnsi="Calibri"/>
          <w:i/>
          <w:color w:val="0000FF"/>
        </w:rPr>
      </w:pPr>
    </w:p>
    <w:p w14:paraId="4C26A0A5" w14:textId="7C3E98B8" w:rsidR="00E975E3" w:rsidRDefault="00E975E3" w:rsidP="008E4D85">
      <w:pPr>
        <w:rPr>
          <w:rFonts w:ascii="Calibri" w:hAnsi="Calibri"/>
          <w:i/>
          <w:color w:val="0000FF"/>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E975E3" w14:paraId="71E5E577"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AC08591" w14:textId="77777777" w:rsidR="00E975E3" w:rsidRDefault="00E975E3"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66D0C36C" w14:textId="5F921720" w:rsidR="00E975E3" w:rsidRDefault="00E975E3" w:rsidP="006A19AC">
            <w:pPr>
              <w:spacing w:line="256" w:lineRule="auto"/>
              <w:rPr>
                <w:rFonts w:ascii="Calibri" w:hAnsi="Calibri" w:cs="Book Antiqua"/>
                <w:i/>
                <w:kern w:val="2"/>
                <w14:ligatures w14:val="standardContextual"/>
              </w:rPr>
            </w:pPr>
            <w:r w:rsidRPr="00235439">
              <w:rPr>
                <w:rFonts w:ascii="Calibri" w:hAnsi="Calibri" w:cs="Book Antiqua"/>
                <w:i/>
              </w:rPr>
              <w:t>UI-0</w:t>
            </w:r>
            <w:r>
              <w:rPr>
                <w:rFonts w:ascii="Calibri" w:hAnsi="Calibri" w:cs="Book Antiqua"/>
                <w:i/>
              </w:rPr>
              <w:t>2</w:t>
            </w:r>
          </w:p>
        </w:tc>
      </w:tr>
      <w:tr w:rsidR="00E975E3" w14:paraId="27DEC250"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BA10144" w14:textId="77777777" w:rsidR="00E975E3" w:rsidRDefault="00E975E3"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0ABA4B13" w14:textId="77777777" w:rsidR="00E975E3" w:rsidRDefault="00E975E3" w:rsidP="006A19AC">
            <w:pPr>
              <w:spacing w:line="256" w:lineRule="auto"/>
              <w:rPr>
                <w:rFonts w:ascii="Calibri" w:hAnsi="Calibri" w:cs="Book Antiqua"/>
                <w:i/>
                <w:kern w:val="2"/>
                <w14:ligatures w14:val="standardContextual"/>
              </w:rPr>
            </w:pPr>
            <w:r>
              <w:rPr>
                <w:rFonts w:ascii="Calibri" w:hAnsi="Calibri" w:cs="Calibri"/>
                <w:i/>
                <w:iCs/>
                <w:kern w:val="2"/>
                <w14:ligatures w14:val="standardContextual"/>
              </w:rPr>
              <w:t>Actualización exitosa de datos del cliente</w:t>
            </w:r>
          </w:p>
        </w:tc>
      </w:tr>
      <w:tr w:rsidR="00E975E3" w14:paraId="4A4C13F6"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7D1498F" w14:textId="77777777" w:rsidR="00E975E3" w:rsidRDefault="00E975E3" w:rsidP="006A19AC">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22FFCC44" w14:textId="77777777" w:rsidR="00E975E3" w:rsidRDefault="00E975E3" w:rsidP="006A19AC">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RF-2, RF-15, RF-24</w:t>
            </w:r>
          </w:p>
        </w:tc>
      </w:tr>
      <w:tr w:rsidR="00E975E3" w14:paraId="5E69E207"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3A6943D" w14:textId="77777777" w:rsidR="00E975E3" w:rsidRDefault="00E975E3"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0891DA21" w14:textId="77777777" w:rsidR="00E975E3" w:rsidRDefault="00E975E3" w:rsidP="006A19AC">
            <w:pPr>
              <w:spacing w:line="256" w:lineRule="auto"/>
              <w:rPr>
                <w:kern w:val="2"/>
                <w14:ligatures w14:val="standardContextual"/>
              </w:rPr>
            </w:pPr>
            <w:r>
              <w:rPr>
                <w:kern w:val="2"/>
                <w14:ligatures w14:val="standardContextual"/>
              </w:rPr>
              <w:t>CU-2</w:t>
            </w:r>
          </w:p>
        </w:tc>
      </w:tr>
      <w:tr w:rsidR="00E975E3" w14:paraId="5AB09583"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F110FAB" w14:textId="77777777" w:rsidR="00E975E3" w:rsidRDefault="00E975E3"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6C92E6E3" w14:textId="77777777" w:rsidR="00E975E3" w:rsidRDefault="00E975E3" w:rsidP="006A19AC">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ES-2.1</w:t>
            </w:r>
          </w:p>
        </w:tc>
      </w:tr>
    </w:tbl>
    <w:p w14:paraId="385385A2" w14:textId="5CEE6027" w:rsidR="00E975E3" w:rsidRDefault="00E975E3" w:rsidP="00E975E3">
      <w:pPr>
        <w:ind w:left="720"/>
        <w:rPr>
          <w:rFonts w:ascii="Calibri" w:hAnsi="Calibri"/>
          <w:i/>
          <w:color w:val="0000FF"/>
        </w:rPr>
      </w:pPr>
    </w:p>
    <w:p w14:paraId="1750DA24" w14:textId="77777777" w:rsidR="00E975E3" w:rsidRDefault="00E975E3" w:rsidP="00E02AE6">
      <w:pPr>
        <w:ind w:left="720"/>
        <w:jc w:val="center"/>
        <w:rPr>
          <w:rFonts w:ascii="Calibri" w:hAnsi="Calibri"/>
          <w:i/>
          <w:color w:val="0000FF"/>
        </w:rPr>
      </w:pPr>
    </w:p>
    <w:p w14:paraId="44C0861F" w14:textId="77777777" w:rsidR="00E975E3" w:rsidRDefault="00E975E3" w:rsidP="00E02AE6">
      <w:pPr>
        <w:ind w:left="720"/>
        <w:jc w:val="center"/>
        <w:rPr>
          <w:rFonts w:ascii="Calibri" w:hAnsi="Calibri"/>
          <w:i/>
          <w:color w:val="0000FF"/>
        </w:rPr>
      </w:pPr>
    </w:p>
    <w:p w14:paraId="216E4F58" w14:textId="77777777" w:rsidR="00E975E3" w:rsidRDefault="00E975E3" w:rsidP="00E02AE6">
      <w:pPr>
        <w:ind w:left="720"/>
        <w:jc w:val="center"/>
        <w:rPr>
          <w:rFonts w:ascii="Calibri" w:hAnsi="Calibri"/>
          <w:i/>
          <w:color w:val="0000FF"/>
        </w:rPr>
      </w:pPr>
    </w:p>
    <w:p w14:paraId="6E204E52" w14:textId="77777777" w:rsidR="00E975E3" w:rsidRDefault="00E975E3" w:rsidP="00E02AE6">
      <w:pPr>
        <w:ind w:left="720"/>
        <w:jc w:val="center"/>
        <w:rPr>
          <w:rFonts w:ascii="Calibri" w:hAnsi="Calibri"/>
          <w:i/>
          <w:color w:val="0000FF"/>
        </w:rPr>
      </w:pPr>
    </w:p>
    <w:p w14:paraId="37A45F97" w14:textId="7A584770" w:rsidR="00E975E3" w:rsidRDefault="00E975E3" w:rsidP="00E02AE6">
      <w:pPr>
        <w:ind w:left="720"/>
        <w:jc w:val="center"/>
        <w:rPr>
          <w:rFonts w:ascii="Calibri" w:hAnsi="Calibri"/>
          <w:i/>
          <w:color w:val="0000FF"/>
        </w:rPr>
      </w:pPr>
    </w:p>
    <w:p w14:paraId="24615DF8" w14:textId="4EA0A4B6" w:rsidR="00E975E3" w:rsidRDefault="008E4D85" w:rsidP="00E02AE6">
      <w:pPr>
        <w:ind w:left="720"/>
        <w:jc w:val="center"/>
        <w:rPr>
          <w:rFonts w:ascii="Calibri" w:hAnsi="Calibri"/>
          <w:i/>
          <w:color w:val="0000FF"/>
        </w:rPr>
      </w:pPr>
      <w:r>
        <w:rPr>
          <w:noProof/>
        </w:rPr>
        <w:drawing>
          <wp:anchor distT="0" distB="0" distL="114300" distR="114300" simplePos="0" relativeHeight="251747328" behindDoc="0" locked="0" layoutInCell="1" allowOverlap="1" wp14:anchorId="64F22015" wp14:editId="2E3E89BE">
            <wp:simplePos x="0" y="0"/>
            <wp:positionH relativeFrom="margin">
              <wp:align>center</wp:align>
            </wp:positionH>
            <wp:positionV relativeFrom="paragraph">
              <wp:posOffset>66090</wp:posOffset>
            </wp:positionV>
            <wp:extent cx="3339101" cy="3772997"/>
            <wp:effectExtent l="0" t="0" r="0" b="0"/>
            <wp:wrapNone/>
            <wp:docPr id="663534912"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34912" name="Imagen 24" descr="Interfaz de usuario gráfica, Aplicación&#10;&#10;Descripción generada automáticament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31003"/>
                    <a:stretch/>
                  </pic:blipFill>
                  <pic:spPr bwMode="auto">
                    <a:xfrm>
                      <a:off x="0" y="0"/>
                      <a:ext cx="3339101" cy="377299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AF6C98" w14:textId="3FD44D27" w:rsidR="00E975E3" w:rsidRDefault="00E975E3" w:rsidP="00E02AE6">
      <w:pPr>
        <w:ind w:left="720"/>
        <w:jc w:val="center"/>
        <w:rPr>
          <w:rFonts w:ascii="Calibri" w:hAnsi="Calibri"/>
          <w:i/>
          <w:color w:val="0000FF"/>
        </w:rPr>
      </w:pPr>
    </w:p>
    <w:p w14:paraId="7BA0CE2A" w14:textId="71ADFFEE" w:rsidR="00E975E3" w:rsidRDefault="00E975E3" w:rsidP="00E02AE6">
      <w:pPr>
        <w:ind w:left="720"/>
        <w:jc w:val="center"/>
        <w:rPr>
          <w:rFonts w:ascii="Calibri" w:hAnsi="Calibri"/>
          <w:i/>
          <w:color w:val="0000FF"/>
        </w:rPr>
      </w:pPr>
    </w:p>
    <w:p w14:paraId="4786B59D" w14:textId="7EE45C25" w:rsidR="00E975E3" w:rsidRDefault="00E975E3" w:rsidP="00E02AE6">
      <w:pPr>
        <w:ind w:left="720"/>
        <w:jc w:val="center"/>
        <w:rPr>
          <w:rFonts w:ascii="Calibri" w:hAnsi="Calibri"/>
          <w:i/>
          <w:color w:val="0000FF"/>
        </w:rPr>
      </w:pPr>
    </w:p>
    <w:p w14:paraId="0654F12E" w14:textId="118D7D7F" w:rsidR="00E975E3" w:rsidRDefault="00E975E3" w:rsidP="008E4D85">
      <w:pPr>
        <w:ind w:left="720"/>
        <w:rPr>
          <w:rFonts w:ascii="Calibri" w:hAnsi="Calibri"/>
          <w:i/>
          <w:color w:val="0000FF"/>
        </w:rPr>
      </w:pPr>
    </w:p>
    <w:p w14:paraId="5546EC4B" w14:textId="77777777" w:rsidR="00E975E3" w:rsidRDefault="00E975E3" w:rsidP="00E02AE6">
      <w:pPr>
        <w:ind w:left="720"/>
        <w:jc w:val="center"/>
        <w:rPr>
          <w:rFonts w:ascii="Calibri" w:hAnsi="Calibri"/>
          <w:i/>
          <w:color w:val="0000FF"/>
        </w:rPr>
      </w:pPr>
    </w:p>
    <w:p w14:paraId="6B95DF9E" w14:textId="77777777" w:rsidR="00E975E3" w:rsidRDefault="00E975E3" w:rsidP="00E02AE6">
      <w:pPr>
        <w:ind w:left="720"/>
        <w:jc w:val="center"/>
        <w:rPr>
          <w:rFonts w:ascii="Calibri" w:hAnsi="Calibri"/>
          <w:i/>
          <w:color w:val="0000FF"/>
        </w:rPr>
      </w:pPr>
    </w:p>
    <w:p w14:paraId="674BC2F0" w14:textId="77777777" w:rsidR="00E975E3" w:rsidRDefault="00E975E3" w:rsidP="00E02AE6">
      <w:pPr>
        <w:ind w:left="720"/>
        <w:jc w:val="center"/>
        <w:rPr>
          <w:rFonts w:ascii="Calibri" w:hAnsi="Calibri"/>
          <w:i/>
          <w:color w:val="0000FF"/>
        </w:rPr>
      </w:pPr>
    </w:p>
    <w:p w14:paraId="01D59999" w14:textId="4EB5FEBA" w:rsidR="00E975E3" w:rsidRDefault="00E975E3" w:rsidP="00E02AE6">
      <w:pPr>
        <w:ind w:left="720"/>
        <w:jc w:val="center"/>
        <w:rPr>
          <w:rFonts w:ascii="Calibri" w:hAnsi="Calibri"/>
          <w:i/>
          <w:color w:val="0000FF"/>
        </w:rPr>
      </w:pPr>
    </w:p>
    <w:p w14:paraId="0A73F06C" w14:textId="13886792" w:rsidR="00E975E3" w:rsidRDefault="00E975E3" w:rsidP="00E02AE6">
      <w:pPr>
        <w:ind w:left="720"/>
        <w:jc w:val="center"/>
        <w:rPr>
          <w:rFonts w:ascii="Calibri" w:hAnsi="Calibri"/>
          <w:i/>
          <w:color w:val="0000FF"/>
        </w:rPr>
      </w:pPr>
    </w:p>
    <w:p w14:paraId="197B3809" w14:textId="5F75E4CF" w:rsidR="00E975E3" w:rsidRDefault="00E975E3" w:rsidP="00E02AE6">
      <w:pPr>
        <w:ind w:left="720"/>
        <w:jc w:val="center"/>
        <w:rPr>
          <w:rFonts w:ascii="Calibri" w:hAnsi="Calibri"/>
          <w:i/>
          <w:color w:val="0000FF"/>
        </w:rPr>
      </w:pPr>
    </w:p>
    <w:p w14:paraId="49CEE647" w14:textId="77777777" w:rsidR="00E975E3" w:rsidRDefault="00E975E3" w:rsidP="00E02AE6">
      <w:pPr>
        <w:ind w:left="720"/>
        <w:jc w:val="center"/>
        <w:rPr>
          <w:rFonts w:ascii="Calibri" w:hAnsi="Calibri"/>
          <w:i/>
          <w:color w:val="0000FF"/>
        </w:rPr>
      </w:pPr>
    </w:p>
    <w:p w14:paraId="3EE8FB97" w14:textId="77777777" w:rsidR="00E975E3" w:rsidRDefault="00E975E3" w:rsidP="00E02AE6">
      <w:pPr>
        <w:ind w:left="720"/>
        <w:jc w:val="center"/>
        <w:rPr>
          <w:rFonts w:ascii="Calibri" w:hAnsi="Calibri"/>
          <w:i/>
          <w:color w:val="0000FF"/>
        </w:rPr>
      </w:pPr>
    </w:p>
    <w:p w14:paraId="6526B18F" w14:textId="77777777" w:rsidR="00E975E3" w:rsidRDefault="00E975E3" w:rsidP="00E02AE6">
      <w:pPr>
        <w:ind w:left="720"/>
        <w:jc w:val="center"/>
        <w:rPr>
          <w:rFonts w:ascii="Calibri" w:hAnsi="Calibri"/>
          <w:i/>
          <w:color w:val="0000FF"/>
        </w:rPr>
      </w:pPr>
    </w:p>
    <w:p w14:paraId="1CD725C6" w14:textId="77777777" w:rsidR="00E975E3" w:rsidRDefault="00E975E3" w:rsidP="00E02AE6">
      <w:pPr>
        <w:ind w:left="720"/>
        <w:jc w:val="center"/>
        <w:rPr>
          <w:rFonts w:ascii="Calibri" w:hAnsi="Calibri"/>
          <w:i/>
          <w:color w:val="0000FF"/>
        </w:rPr>
      </w:pPr>
    </w:p>
    <w:p w14:paraId="5E0B0715" w14:textId="77777777" w:rsidR="00E975E3" w:rsidRDefault="00E975E3" w:rsidP="00E02AE6">
      <w:pPr>
        <w:ind w:left="720"/>
        <w:jc w:val="center"/>
        <w:rPr>
          <w:rFonts w:ascii="Calibri" w:hAnsi="Calibri"/>
          <w:i/>
          <w:color w:val="0000FF"/>
        </w:rPr>
      </w:pPr>
    </w:p>
    <w:p w14:paraId="0847B978" w14:textId="77777777" w:rsidR="00E975E3" w:rsidRDefault="00E975E3" w:rsidP="00E02AE6">
      <w:pPr>
        <w:ind w:left="720"/>
        <w:jc w:val="center"/>
        <w:rPr>
          <w:rFonts w:ascii="Calibri" w:hAnsi="Calibri"/>
          <w:i/>
          <w:color w:val="0000FF"/>
        </w:rPr>
      </w:pPr>
    </w:p>
    <w:p w14:paraId="7FCF044B" w14:textId="77777777" w:rsidR="00E975E3" w:rsidRDefault="00E975E3" w:rsidP="00E02AE6">
      <w:pPr>
        <w:ind w:left="720"/>
        <w:jc w:val="center"/>
        <w:rPr>
          <w:rFonts w:ascii="Calibri" w:hAnsi="Calibri"/>
          <w:i/>
          <w:color w:val="0000FF"/>
        </w:rPr>
      </w:pPr>
    </w:p>
    <w:p w14:paraId="3447FF41" w14:textId="47F36600" w:rsidR="00E975E3" w:rsidRDefault="00E975E3" w:rsidP="00E02AE6">
      <w:pPr>
        <w:ind w:left="720"/>
        <w:jc w:val="center"/>
        <w:rPr>
          <w:rFonts w:ascii="Calibri" w:hAnsi="Calibri"/>
          <w:i/>
          <w:color w:val="0000FF"/>
        </w:rPr>
      </w:pPr>
    </w:p>
    <w:p w14:paraId="3FACFB27" w14:textId="2A535B7B" w:rsidR="00E975E3" w:rsidRDefault="00E975E3" w:rsidP="00E02AE6">
      <w:pPr>
        <w:ind w:left="720"/>
        <w:jc w:val="center"/>
        <w:rPr>
          <w:rFonts w:ascii="Calibri" w:hAnsi="Calibri"/>
          <w:i/>
          <w:color w:val="0000FF"/>
        </w:rPr>
      </w:pPr>
    </w:p>
    <w:p w14:paraId="2EBD4E69" w14:textId="3F01BB1F" w:rsidR="00E975E3" w:rsidRDefault="00E975E3" w:rsidP="00E02AE6">
      <w:pPr>
        <w:ind w:left="720"/>
        <w:jc w:val="center"/>
        <w:rPr>
          <w:rFonts w:ascii="Calibri" w:hAnsi="Calibri"/>
          <w:i/>
          <w:color w:val="0000FF"/>
        </w:rPr>
      </w:pPr>
    </w:p>
    <w:p w14:paraId="58A622D5" w14:textId="40746E53" w:rsidR="00E975E3" w:rsidRDefault="008E4D85" w:rsidP="00E02AE6">
      <w:pPr>
        <w:ind w:left="720"/>
        <w:jc w:val="center"/>
        <w:rPr>
          <w:rFonts w:ascii="Calibri" w:hAnsi="Calibri"/>
          <w:i/>
          <w:color w:val="0000FF"/>
        </w:rPr>
      </w:pPr>
      <w:r>
        <w:rPr>
          <w:noProof/>
        </w:rPr>
        <w:drawing>
          <wp:anchor distT="0" distB="0" distL="114300" distR="114300" simplePos="0" relativeHeight="251748352" behindDoc="0" locked="0" layoutInCell="1" allowOverlap="1" wp14:anchorId="734E3A4E" wp14:editId="6C80271F">
            <wp:simplePos x="0" y="0"/>
            <wp:positionH relativeFrom="column">
              <wp:posOffset>1362075</wp:posOffset>
            </wp:positionH>
            <wp:positionV relativeFrom="paragraph">
              <wp:posOffset>22225</wp:posOffset>
            </wp:positionV>
            <wp:extent cx="3287395" cy="3763010"/>
            <wp:effectExtent l="0" t="0" r="8255" b="8890"/>
            <wp:wrapNone/>
            <wp:docPr id="10417623"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623" name="Imagen 25" descr="Interfaz de usuario gráfica&#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87395" cy="3763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C509C" w14:textId="21BD489A" w:rsidR="00E975E3" w:rsidRDefault="00E975E3" w:rsidP="00E02AE6">
      <w:pPr>
        <w:ind w:left="720"/>
        <w:jc w:val="center"/>
        <w:rPr>
          <w:rFonts w:ascii="Calibri" w:hAnsi="Calibri"/>
          <w:i/>
          <w:color w:val="0000FF"/>
        </w:rPr>
      </w:pPr>
    </w:p>
    <w:p w14:paraId="52FBD4BE" w14:textId="77777777" w:rsidR="00E975E3" w:rsidRDefault="00E975E3" w:rsidP="00E02AE6">
      <w:pPr>
        <w:ind w:left="720"/>
        <w:jc w:val="center"/>
        <w:rPr>
          <w:rFonts w:ascii="Calibri" w:hAnsi="Calibri"/>
          <w:i/>
          <w:color w:val="0000FF"/>
        </w:rPr>
      </w:pPr>
    </w:p>
    <w:p w14:paraId="5DD05FF9" w14:textId="77777777" w:rsidR="00E975E3" w:rsidRDefault="00E975E3" w:rsidP="00E02AE6">
      <w:pPr>
        <w:ind w:left="720"/>
        <w:jc w:val="center"/>
        <w:rPr>
          <w:rFonts w:ascii="Calibri" w:hAnsi="Calibri"/>
          <w:i/>
          <w:color w:val="0000FF"/>
        </w:rPr>
      </w:pPr>
    </w:p>
    <w:p w14:paraId="4E762C57" w14:textId="77777777" w:rsidR="00E975E3" w:rsidRDefault="00E975E3" w:rsidP="00E02AE6">
      <w:pPr>
        <w:ind w:left="720"/>
        <w:jc w:val="center"/>
        <w:rPr>
          <w:rFonts w:ascii="Calibri" w:hAnsi="Calibri"/>
          <w:i/>
          <w:color w:val="0000FF"/>
        </w:rPr>
      </w:pPr>
    </w:p>
    <w:p w14:paraId="7AA6B11F" w14:textId="77777777" w:rsidR="00E975E3" w:rsidRDefault="00E975E3" w:rsidP="00E02AE6">
      <w:pPr>
        <w:ind w:left="720"/>
        <w:jc w:val="center"/>
        <w:rPr>
          <w:rFonts w:ascii="Calibri" w:hAnsi="Calibri"/>
          <w:i/>
          <w:color w:val="0000FF"/>
        </w:rPr>
      </w:pPr>
    </w:p>
    <w:p w14:paraId="7D0C201B" w14:textId="77777777" w:rsidR="00E975E3" w:rsidRDefault="00E975E3" w:rsidP="00E02AE6">
      <w:pPr>
        <w:ind w:left="720"/>
        <w:jc w:val="center"/>
        <w:rPr>
          <w:rFonts w:ascii="Calibri" w:hAnsi="Calibri"/>
          <w:i/>
          <w:color w:val="0000FF"/>
        </w:rPr>
      </w:pPr>
    </w:p>
    <w:p w14:paraId="7BC6CE6A" w14:textId="77777777" w:rsidR="00E975E3" w:rsidRDefault="00E975E3" w:rsidP="00E02AE6">
      <w:pPr>
        <w:ind w:left="720"/>
        <w:jc w:val="center"/>
        <w:rPr>
          <w:rFonts w:ascii="Calibri" w:hAnsi="Calibri"/>
          <w:i/>
          <w:color w:val="0000FF"/>
        </w:rPr>
      </w:pPr>
    </w:p>
    <w:p w14:paraId="65519095" w14:textId="77777777" w:rsidR="00E975E3" w:rsidRDefault="00E975E3" w:rsidP="00E02AE6">
      <w:pPr>
        <w:ind w:left="720"/>
        <w:jc w:val="center"/>
        <w:rPr>
          <w:rFonts w:ascii="Calibri" w:hAnsi="Calibri"/>
          <w:i/>
          <w:color w:val="0000FF"/>
        </w:rPr>
      </w:pPr>
    </w:p>
    <w:p w14:paraId="691D49EC" w14:textId="77777777" w:rsidR="00E975E3" w:rsidRDefault="00E975E3" w:rsidP="00E02AE6">
      <w:pPr>
        <w:ind w:left="720"/>
        <w:jc w:val="center"/>
        <w:rPr>
          <w:rFonts w:ascii="Calibri" w:hAnsi="Calibri"/>
          <w:i/>
          <w:color w:val="0000FF"/>
        </w:rPr>
      </w:pPr>
    </w:p>
    <w:p w14:paraId="4257FDB4" w14:textId="77777777" w:rsidR="00E975E3" w:rsidRDefault="00E975E3" w:rsidP="00E02AE6">
      <w:pPr>
        <w:ind w:left="720"/>
        <w:jc w:val="center"/>
        <w:rPr>
          <w:rFonts w:ascii="Calibri" w:hAnsi="Calibri"/>
          <w:i/>
          <w:color w:val="0000FF"/>
        </w:rPr>
      </w:pPr>
    </w:p>
    <w:p w14:paraId="30F79E08" w14:textId="77777777" w:rsidR="00E975E3" w:rsidRDefault="00E975E3" w:rsidP="00E02AE6">
      <w:pPr>
        <w:ind w:left="720"/>
        <w:jc w:val="center"/>
        <w:rPr>
          <w:rFonts w:ascii="Calibri" w:hAnsi="Calibri"/>
          <w:i/>
          <w:color w:val="0000FF"/>
        </w:rPr>
      </w:pPr>
    </w:p>
    <w:p w14:paraId="25AA62C3" w14:textId="77777777" w:rsidR="00E975E3" w:rsidRDefault="00E975E3" w:rsidP="00E02AE6">
      <w:pPr>
        <w:ind w:left="720"/>
        <w:jc w:val="center"/>
        <w:rPr>
          <w:rFonts w:ascii="Calibri" w:hAnsi="Calibri"/>
          <w:i/>
          <w:color w:val="0000FF"/>
        </w:rPr>
      </w:pPr>
    </w:p>
    <w:p w14:paraId="330B8315" w14:textId="77777777" w:rsidR="00E975E3" w:rsidRDefault="00E975E3" w:rsidP="00E02AE6">
      <w:pPr>
        <w:ind w:left="720"/>
        <w:jc w:val="center"/>
        <w:rPr>
          <w:rFonts w:ascii="Calibri" w:hAnsi="Calibri"/>
          <w:i/>
          <w:color w:val="0000FF"/>
        </w:rPr>
      </w:pPr>
    </w:p>
    <w:p w14:paraId="1F78378E" w14:textId="77777777" w:rsidR="00E975E3" w:rsidRDefault="00E975E3" w:rsidP="00E02AE6">
      <w:pPr>
        <w:ind w:left="720"/>
        <w:jc w:val="center"/>
        <w:rPr>
          <w:rFonts w:ascii="Calibri" w:hAnsi="Calibri"/>
          <w:i/>
          <w:color w:val="0000FF"/>
        </w:rPr>
      </w:pPr>
    </w:p>
    <w:p w14:paraId="01C428AF" w14:textId="77777777" w:rsidR="00E975E3" w:rsidRDefault="00E975E3" w:rsidP="00E02AE6">
      <w:pPr>
        <w:ind w:left="720"/>
        <w:jc w:val="center"/>
        <w:rPr>
          <w:rFonts w:ascii="Calibri" w:hAnsi="Calibri"/>
          <w:i/>
          <w:color w:val="0000FF"/>
        </w:rPr>
      </w:pPr>
    </w:p>
    <w:p w14:paraId="4DF48DFD" w14:textId="77777777" w:rsidR="00E975E3" w:rsidRDefault="00E975E3" w:rsidP="00E02AE6">
      <w:pPr>
        <w:ind w:left="720"/>
        <w:jc w:val="center"/>
        <w:rPr>
          <w:rFonts w:ascii="Calibri" w:hAnsi="Calibri"/>
          <w:i/>
          <w:color w:val="0000FF"/>
        </w:rPr>
      </w:pPr>
    </w:p>
    <w:p w14:paraId="7A7CD9D9" w14:textId="77777777" w:rsidR="00E975E3" w:rsidRDefault="00E975E3" w:rsidP="00E02AE6">
      <w:pPr>
        <w:ind w:left="720"/>
        <w:jc w:val="center"/>
        <w:rPr>
          <w:rFonts w:ascii="Calibri" w:hAnsi="Calibri"/>
          <w:i/>
          <w:color w:val="0000FF"/>
        </w:rPr>
      </w:pPr>
    </w:p>
    <w:p w14:paraId="7BCA5A6D" w14:textId="77777777" w:rsidR="00E975E3" w:rsidRDefault="00E975E3" w:rsidP="00E02AE6">
      <w:pPr>
        <w:ind w:left="720"/>
        <w:jc w:val="center"/>
        <w:rPr>
          <w:rFonts w:ascii="Calibri" w:hAnsi="Calibri"/>
          <w:i/>
          <w:color w:val="0000FF"/>
        </w:rPr>
      </w:pPr>
    </w:p>
    <w:p w14:paraId="4A39E660" w14:textId="77777777" w:rsidR="008E4D85" w:rsidRDefault="008E4D85" w:rsidP="00E02AE6">
      <w:pPr>
        <w:ind w:left="720"/>
        <w:jc w:val="center"/>
        <w:rPr>
          <w:rFonts w:ascii="Calibri" w:hAnsi="Calibri"/>
          <w:i/>
          <w:color w:val="0000FF"/>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E4D85" w14:paraId="5206F28A"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9DA8F64" w14:textId="77777777" w:rsidR="008E4D85" w:rsidRDefault="008E4D85"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50BBDC80" w14:textId="1E400212" w:rsidR="008E4D85" w:rsidRDefault="008E4D85" w:rsidP="006A19AC">
            <w:pPr>
              <w:spacing w:line="256" w:lineRule="auto"/>
              <w:rPr>
                <w:rFonts w:ascii="Calibri" w:hAnsi="Calibri" w:cs="Book Antiqua"/>
                <w:i/>
                <w:kern w:val="2"/>
                <w14:ligatures w14:val="standardContextual"/>
              </w:rPr>
            </w:pPr>
            <w:r w:rsidRPr="00235439">
              <w:rPr>
                <w:rFonts w:ascii="Calibri" w:hAnsi="Calibri" w:cs="Book Antiqua"/>
                <w:i/>
              </w:rPr>
              <w:t>UI-0</w:t>
            </w:r>
            <w:r>
              <w:rPr>
                <w:rFonts w:ascii="Calibri" w:hAnsi="Calibri" w:cs="Book Antiqua"/>
                <w:i/>
              </w:rPr>
              <w:t>3</w:t>
            </w:r>
          </w:p>
        </w:tc>
      </w:tr>
      <w:tr w:rsidR="008E4D85" w14:paraId="07C17483"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F938261" w14:textId="77777777" w:rsidR="008E4D85" w:rsidRDefault="008E4D85"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08FDB2CF" w14:textId="77777777" w:rsidR="008E4D85" w:rsidRDefault="008E4D85" w:rsidP="006A19AC">
            <w:pPr>
              <w:spacing w:line="256" w:lineRule="auto"/>
              <w:rPr>
                <w:rFonts w:ascii="Calibri" w:hAnsi="Calibri" w:cs="Book Antiqua"/>
                <w:i/>
                <w:kern w:val="2"/>
                <w14:ligatures w14:val="standardContextual"/>
              </w:rPr>
            </w:pPr>
            <w:r>
              <w:rPr>
                <w:rFonts w:ascii="Calibri" w:hAnsi="Calibri" w:cs="Book Antiqua"/>
                <w:i/>
                <w:kern w:val="2"/>
                <w14:ligatures w14:val="standardContextual"/>
              </w:rPr>
              <w:t>Registro exitoso de un producto en el catálogo</w:t>
            </w:r>
          </w:p>
        </w:tc>
      </w:tr>
      <w:tr w:rsidR="008E4D85" w14:paraId="1394E13E"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39F79BE" w14:textId="77777777" w:rsidR="008E4D85" w:rsidRDefault="008E4D85" w:rsidP="006A19AC">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380E31AF" w14:textId="77777777" w:rsidR="008E4D85" w:rsidRDefault="008E4D85" w:rsidP="006A19AC">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RF-10, RF-27, RF-29</w:t>
            </w:r>
          </w:p>
        </w:tc>
      </w:tr>
      <w:tr w:rsidR="008E4D85" w14:paraId="1B0DDFE7"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191B2C2" w14:textId="77777777" w:rsidR="008E4D85" w:rsidRDefault="008E4D85"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5D838EE5" w14:textId="77777777" w:rsidR="008E4D85" w:rsidRDefault="008E4D85" w:rsidP="006A19AC">
            <w:pPr>
              <w:spacing w:line="256" w:lineRule="auto"/>
              <w:rPr>
                <w:kern w:val="2"/>
                <w14:ligatures w14:val="standardContextual"/>
              </w:rPr>
            </w:pPr>
            <w:r>
              <w:rPr>
                <w:kern w:val="2"/>
                <w14:ligatures w14:val="standardContextual"/>
              </w:rPr>
              <w:t>CU3</w:t>
            </w:r>
          </w:p>
        </w:tc>
      </w:tr>
      <w:tr w:rsidR="008E4D85" w14:paraId="64A9545F"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E536C4B" w14:textId="77777777" w:rsidR="008E4D85" w:rsidRDefault="008E4D85"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616E6F1B" w14:textId="77777777" w:rsidR="008E4D85" w:rsidRDefault="008E4D85" w:rsidP="006A19AC">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ES-3.1</w:t>
            </w:r>
          </w:p>
        </w:tc>
      </w:tr>
    </w:tbl>
    <w:p w14:paraId="1DD9EFEF" w14:textId="77777777" w:rsidR="008E4D85" w:rsidRDefault="008E4D85" w:rsidP="008E4D85">
      <w:pPr>
        <w:ind w:left="720"/>
        <w:rPr>
          <w:rFonts w:ascii="Calibri" w:hAnsi="Calibri"/>
          <w:i/>
          <w:color w:val="0000FF"/>
        </w:rPr>
      </w:pPr>
    </w:p>
    <w:p w14:paraId="5669F070" w14:textId="77777777" w:rsidR="008E4D85" w:rsidRDefault="008E4D85" w:rsidP="00E02AE6">
      <w:pPr>
        <w:ind w:left="720"/>
        <w:jc w:val="center"/>
        <w:rPr>
          <w:rFonts w:ascii="Calibri" w:hAnsi="Calibri"/>
          <w:i/>
          <w:color w:val="0000FF"/>
        </w:rPr>
      </w:pPr>
    </w:p>
    <w:p w14:paraId="795721D5" w14:textId="77777777" w:rsidR="008E4D85" w:rsidRDefault="008E4D85" w:rsidP="00E02AE6">
      <w:pPr>
        <w:ind w:left="720"/>
        <w:jc w:val="center"/>
        <w:rPr>
          <w:rFonts w:ascii="Calibri" w:hAnsi="Calibri"/>
          <w:i/>
          <w:color w:val="0000FF"/>
        </w:rPr>
      </w:pPr>
    </w:p>
    <w:p w14:paraId="5E69DEDF" w14:textId="1338FBFE" w:rsidR="008E4D85" w:rsidRDefault="008E4D85" w:rsidP="00E02AE6">
      <w:pPr>
        <w:ind w:left="720"/>
        <w:jc w:val="center"/>
        <w:rPr>
          <w:rFonts w:ascii="Calibri" w:hAnsi="Calibri"/>
          <w:i/>
          <w:color w:val="0000FF"/>
        </w:rPr>
      </w:pPr>
    </w:p>
    <w:p w14:paraId="492CEFEC" w14:textId="1B41DED9" w:rsidR="008E4D85" w:rsidRDefault="008E4D85" w:rsidP="00E02AE6">
      <w:pPr>
        <w:ind w:left="720"/>
        <w:jc w:val="center"/>
        <w:rPr>
          <w:rFonts w:ascii="Calibri" w:hAnsi="Calibri"/>
          <w:i/>
          <w:color w:val="0000FF"/>
        </w:rPr>
      </w:pPr>
    </w:p>
    <w:p w14:paraId="1582DB77" w14:textId="77777777" w:rsidR="008E4D85" w:rsidRDefault="008E4D85" w:rsidP="00E02AE6">
      <w:pPr>
        <w:ind w:left="720"/>
        <w:jc w:val="center"/>
        <w:rPr>
          <w:rFonts w:ascii="Calibri" w:hAnsi="Calibri"/>
          <w:i/>
          <w:color w:val="0000FF"/>
        </w:rPr>
      </w:pPr>
    </w:p>
    <w:p w14:paraId="63A557DC" w14:textId="35D9BDFD" w:rsidR="008E4D85" w:rsidRDefault="008E4D85" w:rsidP="00E02AE6">
      <w:pPr>
        <w:ind w:left="720"/>
        <w:jc w:val="center"/>
        <w:rPr>
          <w:rFonts w:ascii="Calibri" w:hAnsi="Calibri"/>
          <w:i/>
          <w:color w:val="0000FF"/>
        </w:rPr>
      </w:pPr>
      <w:r>
        <w:rPr>
          <w:noProof/>
        </w:rPr>
        <w:drawing>
          <wp:anchor distT="0" distB="0" distL="114300" distR="114300" simplePos="0" relativeHeight="251749376" behindDoc="0" locked="0" layoutInCell="1" allowOverlap="1" wp14:anchorId="03B115A3" wp14:editId="184616DB">
            <wp:simplePos x="0" y="0"/>
            <wp:positionH relativeFrom="margin">
              <wp:posOffset>902614</wp:posOffset>
            </wp:positionH>
            <wp:positionV relativeFrom="paragraph">
              <wp:posOffset>57671</wp:posOffset>
            </wp:positionV>
            <wp:extent cx="4387065" cy="3705649"/>
            <wp:effectExtent l="0" t="0" r="0" b="9525"/>
            <wp:wrapNone/>
            <wp:docPr id="30332722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26974"/>
                    <a:stretch/>
                  </pic:blipFill>
                  <pic:spPr bwMode="auto">
                    <a:xfrm>
                      <a:off x="0" y="0"/>
                      <a:ext cx="4387065" cy="37056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19EA61" w14:textId="1808B7CB" w:rsidR="008E4D85" w:rsidRDefault="008E4D85" w:rsidP="00E02AE6">
      <w:pPr>
        <w:ind w:left="720"/>
        <w:jc w:val="center"/>
        <w:rPr>
          <w:rFonts w:ascii="Calibri" w:hAnsi="Calibri"/>
          <w:i/>
          <w:color w:val="0000FF"/>
        </w:rPr>
      </w:pPr>
    </w:p>
    <w:p w14:paraId="6F4661B1" w14:textId="2D15BBFE" w:rsidR="008E4D85" w:rsidRDefault="008E4D85" w:rsidP="008E4D85">
      <w:pPr>
        <w:rPr>
          <w:rFonts w:ascii="Calibri" w:hAnsi="Calibri"/>
          <w:i/>
          <w:color w:val="0000FF"/>
        </w:rPr>
      </w:pPr>
    </w:p>
    <w:p w14:paraId="08F440FA" w14:textId="48ABD9D1" w:rsidR="008E4D85" w:rsidRDefault="008E4D85" w:rsidP="00E02AE6">
      <w:pPr>
        <w:ind w:left="720"/>
        <w:jc w:val="center"/>
        <w:rPr>
          <w:rFonts w:ascii="Calibri" w:hAnsi="Calibri"/>
          <w:i/>
          <w:color w:val="0000FF"/>
        </w:rPr>
      </w:pPr>
    </w:p>
    <w:p w14:paraId="095FF99D" w14:textId="77777777" w:rsidR="008E4D85" w:rsidRDefault="008E4D85" w:rsidP="00E02AE6">
      <w:pPr>
        <w:ind w:left="720"/>
        <w:jc w:val="center"/>
        <w:rPr>
          <w:rFonts w:ascii="Calibri" w:hAnsi="Calibri"/>
          <w:i/>
          <w:color w:val="0000FF"/>
        </w:rPr>
      </w:pPr>
    </w:p>
    <w:p w14:paraId="55A20B6F" w14:textId="77777777" w:rsidR="008E4D85" w:rsidRDefault="008E4D85" w:rsidP="00E02AE6">
      <w:pPr>
        <w:ind w:left="720"/>
        <w:jc w:val="center"/>
        <w:rPr>
          <w:rFonts w:ascii="Calibri" w:hAnsi="Calibri"/>
          <w:i/>
          <w:color w:val="0000FF"/>
        </w:rPr>
      </w:pPr>
    </w:p>
    <w:p w14:paraId="6A2E790C" w14:textId="77777777" w:rsidR="008E4D85" w:rsidRDefault="008E4D85" w:rsidP="00E02AE6">
      <w:pPr>
        <w:ind w:left="720"/>
        <w:jc w:val="center"/>
        <w:rPr>
          <w:rFonts w:ascii="Calibri" w:hAnsi="Calibri"/>
          <w:i/>
          <w:color w:val="0000FF"/>
        </w:rPr>
      </w:pPr>
    </w:p>
    <w:p w14:paraId="129D3107" w14:textId="77777777" w:rsidR="008E4D85" w:rsidRDefault="008E4D85" w:rsidP="00E02AE6">
      <w:pPr>
        <w:ind w:left="720"/>
        <w:jc w:val="center"/>
        <w:rPr>
          <w:rFonts w:ascii="Calibri" w:hAnsi="Calibri"/>
          <w:i/>
          <w:color w:val="0000FF"/>
        </w:rPr>
      </w:pPr>
    </w:p>
    <w:p w14:paraId="3477FB3B" w14:textId="77777777" w:rsidR="008E4D85" w:rsidRDefault="008E4D85" w:rsidP="00E02AE6">
      <w:pPr>
        <w:ind w:left="720"/>
        <w:jc w:val="center"/>
        <w:rPr>
          <w:rFonts w:ascii="Calibri" w:hAnsi="Calibri"/>
          <w:i/>
          <w:color w:val="0000FF"/>
        </w:rPr>
      </w:pPr>
    </w:p>
    <w:p w14:paraId="31CDDCA0" w14:textId="77777777" w:rsidR="008E4D85" w:rsidRDefault="008E4D85" w:rsidP="00E02AE6">
      <w:pPr>
        <w:ind w:left="720"/>
        <w:jc w:val="center"/>
        <w:rPr>
          <w:rFonts w:ascii="Calibri" w:hAnsi="Calibri"/>
          <w:i/>
          <w:color w:val="0000FF"/>
        </w:rPr>
      </w:pPr>
    </w:p>
    <w:p w14:paraId="27D2C556" w14:textId="63CCB958" w:rsidR="008E4D85" w:rsidRDefault="008E4D85" w:rsidP="00E02AE6">
      <w:pPr>
        <w:ind w:left="720"/>
        <w:jc w:val="center"/>
        <w:rPr>
          <w:rFonts w:ascii="Calibri" w:hAnsi="Calibri"/>
          <w:i/>
          <w:color w:val="0000FF"/>
        </w:rPr>
      </w:pPr>
    </w:p>
    <w:p w14:paraId="1ED89F26" w14:textId="23A5A1D4" w:rsidR="008E4D85" w:rsidRDefault="008E4D85" w:rsidP="00E02AE6">
      <w:pPr>
        <w:ind w:left="720"/>
        <w:jc w:val="center"/>
        <w:rPr>
          <w:rFonts w:ascii="Calibri" w:hAnsi="Calibri"/>
          <w:i/>
          <w:color w:val="0000FF"/>
        </w:rPr>
      </w:pPr>
    </w:p>
    <w:p w14:paraId="76E7EE07" w14:textId="7074F7E0" w:rsidR="008E4D85" w:rsidRDefault="008E4D85" w:rsidP="00E02AE6">
      <w:pPr>
        <w:ind w:left="720"/>
        <w:jc w:val="center"/>
        <w:rPr>
          <w:rFonts w:ascii="Calibri" w:hAnsi="Calibri"/>
          <w:i/>
          <w:color w:val="0000FF"/>
        </w:rPr>
      </w:pPr>
    </w:p>
    <w:p w14:paraId="29DC592D" w14:textId="77777777" w:rsidR="008E4D85" w:rsidRDefault="008E4D85" w:rsidP="00E02AE6">
      <w:pPr>
        <w:ind w:left="720"/>
        <w:jc w:val="center"/>
        <w:rPr>
          <w:rFonts w:ascii="Calibri" w:hAnsi="Calibri"/>
          <w:i/>
          <w:color w:val="0000FF"/>
        </w:rPr>
      </w:pPr>
    </w:p>
    <w:p w14:paraId="4917E309" w14:textId="77777777" w:rsidR="008E4D85" w:rsidRDefault="008E4D85" w:rsidP="00E02AE6">
      <w:pPr>
        <w:ind w:left="720"/>
        <w:jc w:val="center"/>
        <w:rPr>
          <w:rFonts w:ascii="Calibri" w:hAnsi="Calibri"/>
          <w:i/>
          <w:color w:val="0000FF"/>
        </w:rPr>
      </w:pPr>
    </w:p>
    <w:p w14:paraId="6FFE1081" w14:textId="77777777" w:rsidR="008E4D85" w:rsidRDefault="008E4D85" w:rsidP="00E02AE6">
      <w:pPr>
        <w:ind w:left="720"/>
        <w:jc w:val="center"/>
        <w:rPr>
          <w:rFonts w:ascii="Calibri" w:hAnsi="Calibri"/>
          <w:i/>
          <w:color w:val="0000FF"/>
        </w:rPr>
      </w:pPr>
    </w:p>
    <w:p w14:paraId="2E7B1FC1" w14:textId="4EF36487" w:rsidR="008E4D85" w:rsidRDefault="008E4D85" w:rsidP="00E02AE6">
      <w:pPr>
        <w:ind w:left="720"/>
        <w:jc w:val="center"/>
        <w:rPr>
          <w:rFonts w:ascii="Calibri" w:hAnsi="Calibri"/>
          <w:i/>
          <w:color w:val="0000FF"/>
        </w:rPr>
      </w:pPr>
    </w:p>
    <w:p w14:paraId="314CFFC6" w14:textId="77777777" w:rsidR="008E4D85" w:rsidRDefault="008E4D85" w:rsidP="00E02AE6">
      <w:pPr>
        <w:ind w:left="720"/>
        <w:jc w:val="center"/>
        <w:rPr>
          <w:rFonts w:ascii="Calibri" w:hAnsi="Calibri"/>
          <w:i/>
          <w:color w:val="0000FF"/>
        </w:rPr>
      </w:pPr>
    </w:p>
    <w:p w14:paraId="1603D6E8" w14:textId="014CCEB9" w:rsidR="008E4D85" w:rsidRDefault="008E4D85" w:rsidP="00E02AE6">
      <w:pPr>
        <w:ind w:left="720"/>
        <w:jc w:val="center"/>
        <w:rPr>
          <w:rFonts w:ascii="Calibri" w:hAnsi="Calibri"/>
          <w:i/>
          <w:color w:val="0000FF"/>
        </w:rPr>
      </w:pPr>
    </w:p>
    <w:p w14:paraId="52CD7A36" w14:textId="77777777" w:rsidR="008E4D85" w:rsidRDefault="008E4D85" w:rsidP="00E02AE6">
      <w:pPr>
        <w:ind w:left="720"/>
        <w:jc w:val="center"/>
        <w:rPr>
          <w:rFonts w:ascii="Calibri" w:hAnsi="Calibri"/>
          <w:i/>
          <w:color w:val="0000FF"/>
        </w:rPr>
      </w:pPr>
    </w:p>
    <w:p w14:paraId="4BC3DBB5" w14:textId="3FEF41CE" w:rsidR="008E4D85" w:rsidRDefault="008E4D85" w:rsidP="00E02AE6">
      <w:pPr>
        <w:ind w:left="720"/>
        <w:jc w:val="center"/>
        <w:rPr>
          <w:rFonts w:ascii="Calibri" w:hAnsi="Calibri"/>
          <w:i/>
          <w:color w:val="0000FF"/>
        </w:rPr>
      </w:pPr>
      <w:r>
        <w:rPr>
          <w:noProof/>
        </w:rPr>
        <w:drawing>
          <wp:anchor distT="0" distB="0" distL="114300" distR="114300" simplePos="0" relativeHeight="251750400" behindDoc="0" locked="0" layoutInCell="1" allowOverlap="1" wp14:anchorId="2FDD0E9D" wp14:editId="77F5A55E">
            <wp:simplePos x="0" y="0"/>
            <wp:positionH relativeFrom="margin">
              <wp:posOffset>810758</wp:posOffset>
            </wp:positionH>
            <wp:positionV relativeFrom="paragraph">
              <wp:posOffset>179875</wp:posOffset>
            </wp:positionV>
            <wp:extent cx="4489807" cy="3868313"/>
            <wp:effectExtent l="0" t="0" r="6350" b="0"/>
            <wp:wrapNone/>
            <wp:docPr id="564386279"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86279" name="Imagen 27" descr="Interfaz de usuario gráfica&#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92450" cy="3870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FAF68B" w14:textId="5EC295B8" w:rsidR="008E4D85" w:rsidRDefault="008E4D85" w:rsidP="008E4D85">
      <w:pPr>
        <w:ind w:left="720"/>
        <w:rPr>
          <w:rFonts w:ascii="Calibri" w:hAnsi="Calibri"/>
          <w:i/>
          <w:color w:val="0000FF"/>
        </w:rPr>
      </w:pPr>
    </w:p>
    <w:p w14:paraId="0117B6CB" w14:textId="77777777" w:rsidR="008E4D85" w:rsidRDefault="008E4D85" w:rsidP="00E02AE6">
      <w:pPr>
        <w:ind w:left="720"/>
        <w:jc w:val="center"/>
        <w:rPr>
          <w:rFonts w:ascii="Calibri" w:hAnsi="Calibri"/>
          <w:i/>
          <w:color w:val="0000FF"/>
        </w:rPr>
      </w:pPr>
    </w:p>
    <w:p w14:paraId="08FEF23E" w14:textId="77777777" w:rsidR="008E4D85" w:rsidRDefault="008E4D85" w:rsidP="00E02AE6">
      <w:pPr>
        <w:ind w:left="720"/>
        <w:jc w:val="center"/>
        <w:rPr>
          <w:rFonts w:ascii="Calibri" w:hAnsi="Calibri"/>
          <w:i/>
          <w:color w:val="0000FF"/>
        </w:rPr>
      </w:pPr>
    </w:p>
    <w:p w14:paraId="0ED161E3" w14:textId="77777777" w:rsidR="008E4D85" w:rsidRDefault="008E4D85" w:rsidP="00E02AE6">
      <w:pPr>
        <w:ind w:left="720"/>
        <w:jc w:val="center"/>
        <w:rPr>
          <w:rFonts w:ascii="Calibri" w:hAnsi="Calibri"/>
          <w:i/>
          <w:color w:val="0000FF"/>
        </w:rPr>
      </w:pPr>
    </w:p>
    <w:p w14:paraId="02359DA1" w14:textId="77777777" w:rsidR="008E4D85" w:rsidRDefault="008E4D85" w:rsidP="00E02AE6">
      <w:pPr>
        <w:ind w:left="720"/>
        <w:jc w:val="center"/>
        <w:rPr>
          <w:rFonts w:ascii="Calibri" w:hAnsi="Calibri"/>
          <w:i/>
          <w:color w:val="0000FF"/>
        </w:rPr>
      </w:pPr>
    </w:p>
    <w:p w14:paraId="632D9E2B" w14:textId="77777777" w:rsidR="008E4D85" w:rsidRDefault="008E4D85" w:rsidP="00E02AE6">
      <w:pPr>
        <w:ind w:left="720"/>
        <w:jc w:val="center"/>
        <w:rPr>
          <w:rFonts w:ascii="Calibri" w:hAnsi="Calibri"/>
          <w:i/>
          <w:color w:val="0000FF"/>
        </w:rPr>
      </w:pPr>
    </w:p>
    <w:p w14:paraId="41E9D1CA" w14:textId="77777777" w:rsidR="008E4D85" w:rsidRDefault="008E4D85" w:rsidP="00E02AE6">
      <w:pPr>
        <w:ind w:left="720"/>
        <w:jc w:val="center"/>
        <w:rPr>
          <w:rFonts w:ascii="Calibri" w:hAnsi="Calibri"/>
          <w:i/>
          <w:color w:val="0000FF"/>
        </w:rPr>
      </w:pPr>
    </w:p>
    <w:p w14:paraId="314CA096" w14:textId="77777777" w:rsidR="008E4D85" w:rsidRDefault="008E4D85" w:rsidP="00E02AE6">
      <w:pPr>
        <w:ind w:left="720"/>
        <w:jc w:val="center"/>
        <w:rPr>
          <w:rFonts w:ascii="Calibri" w:hAnsi="Calibri"/>
          <w:i/>
          <w:color w:val="0000FF"/>
        </w:rPr>
      </w:pPr>
    </w:p>
    <w:p w14:paraId="5838A605" w14:textId="77777777" w:rsidR="008E4D85" w:rsidRDefault="008E4D85" w:rsidP="00E02AE6">
      <w:pPr>
        <w:ind w:left="720"/>
        <w:jc w:val="center"/>
        <w:rPr>
          <w:rFonts w:ascii="Calibri" w:hAnsi="Calibri"/>
          <w:i/>
          <w:color w:val="0000FF"/>
        </w:rPr>
      </w:pPr>
    </w:p>
    <w:p w14:paraId="6919388F" w14:textId="77777777" w:rsidR="008E4D85" w:rsidRDefault="008E4D85" w:rsidP="00E02AE6">
      <w:pPr>
        <w:ind w:left="720"/>
        <w:jc w:val="center"/>
        <w:rPr>
          <w:rFonts w:ascii="Calibri" w:hAnsi="Calibri"/>
          <w:i/>
          <w:color w:val="0000FF"/>
        </w:rPr>
      </w:pPr>
    </w:p>
    <w:p w14:paraId="79450EEE" w14:textId="77777777" w:rsidR="008E4D85" w:rsidRDefault="008E4D85" w:rsidP="00E02AE6">
      <w:pPr>
        <w:ind w:left="720"/>
        <w:jc w:val="center"/>
        <w:rPr>
          <w:rFonts w:ascii="Calibri" w:hAnsi="Calibri"/>
          <w:i/>
          <w:color w:val="0000FF"/>
        </w:rPr>
      </w:pPr>
    </w:p>
    <w:p w14:paraId="582E1C0F" w14:textId="77777777" w:rsidR="008E4D85" w:rsidRDefault="008E4D85" w:rsidP="00E02AE6">
      <w:pPr>
        <w:ind w:left="720"/>
        <w:jc w:val="center"/>
        <w:rPr>
          <w:rFonts w:ascii="Calibri" w:hAnsi="Calibri"/>
          <w:i/>
          <w:color w:val="0000FF"/>
        </w:rPr>
      </w:pPr>
    </w:p>
    <w:p w14:paraId="57B41EDB" w14:textId="77777777" w:rsidR="008E4D85" w:rsidRDefault="008E4D85" w:rsidP="00E02AE6">
      <w:pPr>
        <w:ind w:left="720"/>
        <w:jc w:val="center"/>
        <w:rPr>
          <w:rFonts w:ascii="Calibri" w:hAnsi="Calibri"/>
          <w:i/>
          <w:color w:val="0000FF"/>
        </w:rPr>
      </w:pPr>
    </w:p>
    <w:p w14:paraId="7CEB6D99" w14:textId="77777777" w:rsidR="008E4D85" w:rsidRDefault="008E4D85" w:rsidP="00E02AE6">
      <w:pPr>
        <w:ind w:left="720"/>
        <w:jc w:val="center"/>
        <w:rPr>
          <w:rFonts w:ascii="Calibri" w:hAnsi="Calibri"/>
          <w:i/>
          <w:color w:val="0000FF"/>
        </w:rPr>
      </w:pPr>
    </w:p>
    <w:p w14:paraId="05610BA1" w14:textId="77777777" w:rsidR="008E4D85" w:rsidRDefault="008E4D85" w:rsidP="00E02AE6">
      <w:pPr>
        <w:ind w:left="720"/>
        <w:jc w:val="center"/>
        <w:rPr>
          <w:rFonts w:ascii="Calibri" w:hAnsi="Calibri"/>
          <w:i/>
          <w:color w:val="0000FF"/>
        </w:rPr>
      </w:pPr>
    </w:p>
    <w:p w14:paraId="03C78D4D" w14:textId="77777777" w:rsidR="008E4D85" w:rsidRDefault="008E4D85" w:rsidP="00E02AE6">
      <w:pPr>
        <w:ind w:left="720"/>
        <w:jc w:val="center"/>
        <w:rPr>
          <w:rFonts w:ascii="Calibri" w:hAnsi="Calibri"/>
          <w:i/>
          <w:color w:val="0000FF"/>
        </w:rPr>
      </w:pPr>
    </w:p>
    <w:p w14:paraId="097BEE8F" w14:textId="77777777" w:rsidR="008E4D85" w:rsidRDefault="008E4D85" w:rsidP="00E02AE6">
      <w:pPr>
        <w:ind w:left="720"/>
        <w:jc w:val="center"/>
        <w:rPr>
          <w:rFonts w:ascii="Calibri" w:hAnsi="Calibri"/>
          <w:i/>
          <w:color w:val="0000FF"/>
        </w:rPr>
      </w:pPr>
    </w:p>
    <w:p w14:paraId="55FC87B4" w14:textId="77777777" w:rsidR="003B7A58" w:rsidRDefault="003B7A58" w:rsidP="00E02AE6">
      <w:pPr>
        <w:ind w:left="720"/>
        <w:jc w:val="center"/>
        <w:rPr>
          <w:rFonts w:ascii="Calibri" w:hAnsi="Calibri"/>
          <w:i/>
          <w:color w:val="0000FF"/>
        </w:rPr>
      </w:pPr>
    </w:p>
    <w:p w14:paraId="0FB8F920" w14:textId="77777777" w:rsidR="003B7A58" w:rsidRDefault="003B7A58" w:rsidP="00E02AE6">
      <w:pPr>
        <w:ind w:left="720"/>
        <w:jc w:val="center"/>
        <w:rPr>
          <w:rFonts w:ascii="Calibri" w:hAnsi="Calibri"/>
          <w:i/>
          <w:color w:val="0000FF"/>
        </w:rPr>
      </w:pPr>
    </w:p>
    <w:p w14:paraId="17B573B9" w14:textId="77777777" w:rsidR="003B7A58" w:rsidRDefault="003B7A58" w:rsidP="003B7A58">
      <w:pPr>
        <w:rPr>
          <w:rFonts w:ascii="Calibri" w:hAnsi="Calibri"/>
          <w:i/>
          <w:color w:val="0000FF"/>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B7A58" w14:paraId="196AE84C"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67C64CA" w14:textId="77777777" w:rsidR="003B7A58" w:rsidRDefault="003B7A58"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5D337060" w14:textId="77F4DE88" w:rsidR="003B7A58" w:rsidRDefault="003B7A58" w:rsidP="006A19AC">
            <w:pPr>
              <w:spacing w:line="256" w:lineRule="auto"/>
              <w:rPr>
                <w:rFonts w:ascii="Calibri" w:hAnsi="Calibri" w:cs="Book Antiqua"/>
                <w:i/>
                <w:kern w:val="2"/>
                <w14:ligatures w14:val="standardContextual"/>
              </w:rPr>
            </w:pPr>
            <w:r w:rsidRPr="00235439">
              <w:rPr>
                <w:rFonts w:ascii="Calibri" w:hAnsi="Calibri" w:cs="Book Antiqua"/>
                <w:i/>
              </w:rPr>
              <w:t>UI-0</w:t>
            </w:r>
            <w:r>
              <w:rPr>
                <w:rFonts w:ascii="Calibri" w:hAnsi="Calibri" w:cs="Book Antiqua"/>
                <w:i/>
              </w:rPr>
              <w:t>4</w:t>
            </w:r>
          </w:p>
        </w:tc>
      </w:tr>
      <w:tr w:rsidR="003B7A58" w14:paraId="4A715736"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55E61C9" w14:textId="77777777" w:rsidR="003B7A58" w:rsidRDefault="003B7A58"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00DA1C03" w14:textId="77777777" w:rsidR="003B7A58" w:rsidRDefault="003B7A58" w:rsidP="006A19AC">
            <w:pPr>
              <w:spacing w:line="256" w:lineRule="auto"/>
              <w:rPr>
                <w:rFonts w:ascii="Calibri" w:hAnsi="Calibri" w:cs="Book Antiqua"/>
                <w:i/>
                <w:kern w:val="2"/>
                <w14:ligatures w14:val="standardContextual"/>
              </w:rPr>
            </w:pPr>
            <w:r>
              <w:rPr>
                <w:rFonts w:ascii="Calibri" w:hAnsi="Calibri" w:cs="Book Antiqua"/>
                <w:i/>
                <w:kern w:val="2"/>
                <w14:ligatures w14:val="standardContextual"/>
              </w:rPr>
              <w:t>Búsqueda exitosa</w:t>
            </w:r>
          </w:p>
        </w:tc>
      </w:tr>
      <w:tr w:rsidR="003B7A58" w14:paraId="7A9B5937"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92B8E54" w14:textId="77777777" w:rsidR="003B7A58" w:rsidRDefault="003B7A58" w:rsidP="006A19AC">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17001E69" w14:textId="77777777" w:rsidR="003B7A58" w:rsidRDefault="003B7A58" w:rsidP="006A19AC">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RF-21, RF-32, RF-35</w:t>
            </w:r>
          </w:p>
        </w:tc>
      </w:tr>
      <w:tr w:rsidR="003B7A58" w14:paraId="3A7BE92E"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4BA803A" w14:textId="77777777" w:rsidR="003B7A58" w:rsidRDefault="003B7A58"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71D6049D" w14:textId="77777777" w:rsidR="003B7A58" w:rsidRDefault="003B7A58" w:rsidP="006A19AC">
            <w:pPr>
              <w:spacing w:line="256" w:lineRule="auto"/>
              <w:rPr>
                <w:kern w:val="2"/>
                <w14:ligatures w14:val="standardContextual"/>
              </w:rPr>
            </w:pPr>
            <w:r>
              <w:rPr>
                <w:kern w:val="2"/>
                <w14:ligatures w14:val="standardContextual"/>
              </w:rPr>
              <w:t>CU-4, CU-8</w:t>
            </w:r>
          </w:p>
        </w:tc>
      </w:tr>
      <w:tr w:rsidR="003B7A58" w14:paraId="07DD1EB6"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EAD6426" w14:textId="77777777" w:rsidR="003B7A58" w:rsidRDefault="003B7A58"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1CE7E8DD" w14:textId="77777777" w:rsidR="003B7A58" w:rsidRDefault="003B7A58" w:rsidP="006A19AC">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ES-4.1</w:t>
            </w:r>
          </w:p>
        </w:tc>
      </w:tr>
    </w:tbl>
    <w:p w14:paraId="5C05722C" w14:textId="77777777" w:rsidR="003B7A58" w:rsidRDefault="003B7A58" w:rsidP="003B7A58">
      <w:pPr>
        <w:ind w:left="720"/>
        <w:rPr>
          <w:rFonts w:ascii="Calibri" w:hAnsi="Calibri"/>
          <w:i/>
          <w:color w:val="0000FF"/>
        </w:rPr>
      </w:pPr>
    </w:p>
    <w:p w14:paraId="2972A84E" w14:textId="77777777" w:rsidR="003B7A58" w:rsidRDefault="003B7A58" w:rsidP="00E02AE6">
      <w:pPr>
        <w:ind w:left="720"/>
        <w:jc w:val="center"/>
        <w:rPr>
          <w:rFonts w:ascii="Calibri" w:hAnsi="Calibri"/>
          <w:i/>
          <w:color w:val="0000FF"/>
        </w:rPr>
      </w:pPr>
    </w:p>
    <w:p w14:paraId="1FC422D1" w14:textId="77777777" w:rsidR="003B7A58" w:rsidRDefault="003B7A58" w:rsidP="00E02AE6">
      <w:pPr>
        <w:ind w:left="720"/>
        <w:jc w:val="center"/>
        <w:rPr>
          <w:rFonts w:ascii="Calibri" w:hAnsi="Calibri"/>
          <w:i/>
          <w:color w:val="0000FF"/>
        </w:rPr>
      </w:pPr>
    </w:p>
    <w:p w14:paraId="209FF0B1" w14:textId="77777777" w:rsidR="003B7A58" w:rsidRDefault="003B7A58" w:rsidP="00E02AE6">
      <w:pPr>
        <w:ind w:left="720"/>
        <w:jc w:val="center"/>
        <w:rPr>
          <w:rFonts w:ascii="Calibri" w:hAnsi="Calibri"/>
          <w:i/>
          <w:color w:val="0000FF"/>
        </w:rPr>
      </w:pPr>
    </w:p>
    <w:p w14:paraId="11AB8F08" w14:textId="77777777" w:rsidR="003B7A58" w:rsidRDefault="003B7A58" w:rsidP="00E02AE6">
      <w:pPr>
        <w:ind w:left="720"/>
        <w:jc w:val="center"/>
        <w:rPr>
          <w:rFonts w:ascii="Calibri" w:hAnsi="Calibri"/>
          <w:i/>
          <w:color w:val="0000FF"/>
        </w:rPr>
      </w:pPr>
    </w:p>
    <w:p w14:paraId="37C91F54" w14:textId="77777777" w:rsidR="003B7A58" w:rsidRDefault="003B7A58" w:rsidP="00E02AE6">
      <w:pPr>
        <w:ind w:left="720"/>
        <w:jc w:val="center"/>
        <w:rPr>
          <w:rFonts w:ascii="Calibri" w:hAnsi="Calibri"/>
          <w:i/>
          <w:color w:val="0000FF"/>
        </w:rPr>
      </w:pPr>
    </w:p>
    <w:p w14:paraId="20F01C53" w14:textId="69690BC5" w:rsidR="003B7A58" w:rsidRDefault="007053AE" w:rsidP="00E02AE6">
      <w:pPr>
        <w:ind w:left="720"/>
        <w:jc w:val="center"/>
        <w:rPr>
          <w:rFonts w:ascii="Calibri" w:hAnsi="Calibri"/>
          <w:i/>
          <w:color w:val="0000FF"/>
        </w:rPr>
      </w:pPr>
      <w:r w:rsidRPr="003B7A58">
        <w:rPr>
          <w:rFonts w:ascii="Calibri" w:hAnsi="Calibri"/>
          <w:i/>
          <w:noProof/>
          <w:color w:val="0000FF"/>
        </w:rPr>
        <w:drawing>
          <wp:anchor distT="0" distB="0" distL="114300" distR="114300" simplePos="0" relativeHeight="251751424" behindDoc="0" locked="0" layoutInCell="1" allowOverlap="1" wp14:anchorId="1E29E5F8" wp14:editId="62798B66">
            <wp:simplePos x="0" y="0"/>
            <wp:positionH relativeFrom="column">
              <wp:posOffset>49758</wp:posOffset>
            </wp:positionH>
            <wp:positionV relativeFrom="paragraph">
              <wp:posOffset>119901</wp:posOffset>
            </wp:positionV>
            <wp:extent cx="6120130" cy="4298315"/>
            <wp:effectExtent l="0" t="0" r="0" b="6985"/>
            <wp:wrapNone/>
            <wp:docPr id="1765041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41835" name=""/>
                    <pic:cNvPicPr/>
                  </pic:nvPicPr>
                  <pic:blipFill>
                    <a:blip r:embed="rId63">
                      <a:extLst>
                        <a:ext uri="{28A0092B-C50C-407E-A947-70E740481C1C}">
                          <a14:useLocalDpi xmlns:a14="http://schemas.microsoft.com/office/drawing/2010/main" val="0"/>
                        </a:ext>
                      </a:extLst>
                    </a:blip>
                    <a:stretch>
                      <a:fillRect/>
                    </a:stretch>
                  </pic:blipFill>
                  <pic:spPr>
                    <a:xfrm>
                      <a:off x="0" y="0"/>
                      <a:ext cx="6120130" cy="4298315"/>
                    </a:xfrm>
                    <a:prstGeom prst="rect">
                      <a:avLst/>
                    </a:prstGeom>
                  </pic:spPr>
                </pic:pic>
              </a:graphicData>
            </a:graphic>
            <wp14:sizeRelH relativeFrom="page">
              <wp14:pctWidth>0</wp14:pctWidth>
            </wp14:sizeRelH>
            <wp14:sizeRelV relativeFrom="page">
              <wp14:pctHeight>0</wp14:pctHeight>
            </wp14:sizeRelV>
          </wp:anchor>
        </w:drawing>
      </w:r>
    </w:p>
    <w:p w14:paraId="3400E148" w14:textId="73DC6704" w:rsidR="003B7A58" w:rsidRDefault="003B7A58" w:rsidP="003B7A58">
      <w:pPr>
        <w:ind w:left="720"/>
        <w:rPr>
          <w:rFonts w:ascii="Calibri" w:hAnsi="Calibri"/>
          <w:i/>
          <w:color w:val="0000FF"/>
        </w:rPr>
      </w:pPr>
    </w:p>
    <w:p w14:paraId="34AFA9E2" w14:textId="77777777" w:rsidR="003B7A58" w:rsidRDefault="003B7A58" w:rsidP="00E02AE6">
      <w:pPr>
        <w:ind w:left="720"/>
        <w:jc w:val="center"/>
        <w:rPr>
          <w:rFonts w:ascii="Calibri" w:hAnsi="Calibri"/>
          <w:i/>
          <w:color w:val="0000FF"/>
        </w:rPr>
      </w:pPr>
    </w:p>
    <w:p w14:paraId="0C077DA0" w14:textId="77777777" w:rsidR="003B7A58" w:rsidRDefault="003B7A58" w:rsidP="00E02AE6">
      <w:pPr>
        <w:ind w:left="720"/>
        <w:jc w:val="center"/>
        <w:rPr>
          <w:rFonts w:ascii="Calibri" w:hAnsi="Calibri"/>
          <w:i/>
          <w:color w:val="0000FF"/>
        </w:rPr>
      </w:pPr>
    </w:p>
    <w:p w14:paraId="288ABE60" w14:textId="77777777" w:rsidR="003B7A58" w:rsidRDefault="003B7A58" w:rsidP="00E02AE6">
      <w:pPr>
        <w:ind w:left="720"/>
        <w:jc w:val="center"/>
        <w:rPr>
          <w:rFonts w:ascii="Calibri" w:hAnsi="Calibri"/>
          <w:i/>
          <w:color w:val="0000FF"/>
        </w:rPr>
      </w:pPr>
    </w:p>
    <w:p w14:paraId="7EB53700" w14:textId="77777777" w:rsidR="003B7A58" w:rsidRDefault="003B7A58" w:rsidP="00E02AE6">
      <w:pPr>
        <w:ind w:left="720"/>
        <w:jc w:val="center"/>
        <w:rPr>
          <w:rFonts w:ascii="Calibri" w:hAnsi="Calibri"/>
          <w:i/>
          <w:color w:val="0000FF"/>
        </w:rPr>
      </w:pPr>
    </w:p>
    <w:p w14:paraId="2CD03EB5" w14:textId="77777777" w:rsidR="003B7A58" w:rsidRDefault="003B7A58" w:rsidP="00E02AE6">
      <w:pPr>
        <w:ind w:left="720"/>
        <w:jc w:val="center"/>
        <w:rPr>
          <w:rFonts w:ascii="Calibri" w:hAnsi="Calibri"/>
          <w:i/>
          <w:color w:val="0000FF"/>
        </w:rPr>
      </w:pPr>
    </w:p>
    <w:p w14:paraId="139B81C9" w14:textId="77777777" w:rsidR="003B7A58" w:rsidRDefault="003B7A58" w:rsidP="00E02AE6">
      <w:pPr>
        <w:ind w:left="720"/>
        <w:jc w:val="center"/>
        <w:rPr>
          <w:rFonts w:ascii="Calibri" w:hAnsi="Calibri"/>
          <w:i/>
          <w:color w:val="0000FF"/>
        </w:rPr>
      </w:pPr>
    </w:p>
    <w:p w14:paraId="49D8AE28" w14:textId="77777777" w:rsidR="003B7A58" w:rsidRDefault="003B7A58" w:rsidP="00E02AE6">
      <w:pPr>
        <w:ind w:left="720"/>
        <w:jc w:val="center"/>
        <w:rPr>
          <w:rFonts w:ascii="Calibri" w:hAnsi="Calibri"/>
          <w:i/>
          <w:color w:val="0000FF"/>
        </w:rPr>
      </w:pPr>
    </w:p>
    <w:p w14:paraId="05A52124" w14:textId="77777777" w:rsidR="003B7A58" w:rsidRDefault="003B7A58" w:rsidP="00E02AE6">
      <w:pPr>
        <w:ind w:left="720"/>
        <w:jc w:val="center"/>
        <w:rPr>
          <w:rFonts w:ascii="Calibri" w:hAnsi="Calibri"/>
          <w:i/>
          <w:color w:val="0000FF"/>
        </w:rPr>
      </w:pPr>
    </w:p>
    <w:p w14:paraId="1693A268" w14:textId="77777777" w:rsidR="003B7A58" w:rsidRDefault="003B7A58" w:rsidP="00E02AE6">
      <w:pPr>
        <w:ind w:left="720"/>
        <w:jc w:val="center"/>
        <w:rPr>
          <w:rFonts w:ascii="Calibri" w:hAnsi="Calibri"/>
          <w:i/>
          <w:color w:val="0000FF"/>
        </w:rPr>
      </w:pPr>
    </w:p>
    <w:p w14:paraId="420FDA99" w14:textId="77777777" w:rsidR="003B7A58" w:rsidRDefault="003B7A58" w:rsidP="00E02AE6">
      <w:pPr>
        <w:ind w:left="720"/>
        <w:jc w:val="center"/>
        <w:rPr>
          <w:rFonts w:ascii="Calibri" w:hAnsi="Calibri"/>
          <w:i/>
          <w:color w:val="0000FF"/>
        </w:rPr>
      </w:pPr>
    </w:p>
    <w:p w14:paraId="016EBA5D" w14:textId="77777777" w:rsidR="003B7A58" w:rsidRDefault="003B7A58" w:rsidP="00E02AE6">
      <w:pPr>
        <w:ind w:left="720"/>
        <w:jc w:val="center"/>
        <w:rPr>
          <w:rFonts w:ascii="Calibri" w:hAnsi="Calibri"/>
          <w:i/>
          <w:color w:val="0000FF"/>
        </w:rPr>
      </w:pPr>
    </w:p>
    <w:p w14:paraId="0DD915C6" w14:textId="77777777" w:rsidR="003B7A58" w:rsidRDefault="003B7A58" w:rsidP="00E02AE6">
      <w:pPr>
        <w:ind w:left="720"/>
        <w:jc w:val="center"/>
        <w:rPr>
          <w:rFonts w:ascii="Calibri" w:hAnsi="Calibri"/>
          <w:i/>
          <w:color w:val="0000FF"/>
        </w:rPr>
      </w:pPr>
    </w:p>
    <w:p w14:paraId="141E656A" w14:textId="77777777" w:rsidR="003B7A58" w:rsidRDefault="003B7A58" w:rsidP="00E02AE6">
      <w:pPr>
        <w:ind w:left="720"/>
        <w:jc w:val="center"/>
        <w:rPr>
          <w:rFonts w:ascii="Calibri" w:hAnsi="Calibri"/>
          <w:i/>
          <w:color w:val="0000FF"/>
        </w:rPr>
      </w:pPr>
    </w:p>
    <w:p w14:paraId="4D03C1FB" w14:textId="77777777" w:rsidR="003B7A58" w:rsidRDefault="003B7A58" w:rsidP="00E02AE6">
      <w:pPr>
        <w:ind w:left="720"/>
        <w:jc w:val="center"/>
        <w:rPr>
          <w:rFonts w:ascii="Calibri" w:hAnsi="Calibri"/>
          <w:i/>
          <w:color w:val="0000FF"/>
        </w:rPr>
      </w:pPr>
    </w:p>
    <w:p w14:paraId="38AFE281" w14:textId="77777777" w:rsidR="003B7A58" w:rsidRDefault="003B7A58" w:rsidP="00E02AE6">
      <w:pPr>
        <w:ind w:left="720"/>
        <w:jc w:val="center"/>
        <w:rPr>
          <w:rFonts w:ascii="Calibri" w:hAnsi="Calibri"/>
          <w:i/>
          <w:color w:val="0000FF"/>
        </w:rPr>
      </w:pPr>
    </w:p>
    <w:p w14:paraId="363D3776" w14:textId="77777777" w:rsidR="003B7A58" w:rsidRDefault="003B7A58" w:rsidP="00E02AE6">
      <w:pPr>
        <w:ind w:left="720"/>
        <w:jc w:val="center"/>
        <w:rPr>
          <w:rFonts w:ascii="Calibri" w:hAnsi="Calibri"/>
          <w:i/>
          <w:color w:val="0000FF"/>
        </w:rPr>
      </w:pPr>
    </w:p>
    <w:p w14:paraId="4C09A039" w14:textId="77777777" w:rsidR="003B7A58" w:rsidRDefault="003B7A58" w:rsidP="00E02AE6">
      <w:pPr>
        <w:ind w:left="720"/>
        <w:jc w:val="center"/>
        <w:rPr>
          <w:rFonts w:ascii="Calibri" w:hAnsi="Calibri"/>
          <w:i/>
          <w:color w:val="0000FF"/>
        </w:rPr>
      </w:pPr>
    </w:p>
    <w:p w14:paraId="4C0390D3" w14:textId="77777777" w:rsidR="003B7A58" w:rsidRDefault="003B7A58" w:rsidP="00E02AE6">
      <w:pPr>
        <w:ind w:left="720"/>
        <w:jc w:val="center"/>
        <w:rPr>
          <w:rFonts w:ascii="Calibri" w:hAnsi="Calibri"/>
          <w:i/>
          <w:color w:val="0000FF"/>
        </w:rPr>
      </w:pPr>
    </w:p>
    <w:p w14:paraId="5735B8C9" w14:textId="77777777" w:rsidR="003B7A58" w:rsidRDefault="003B7A58" w:rsidP="00E02AE6">
      <w:pPr>
        <w:ind w:left="720"/>
        <w:jc w:val="center"/>
        <w:rPr>
          <w:rFonts w:ascii="Calibri" w:hAnsi="Calibri"/>
          <w:i/>
          <w:color w:val="0000FF"/>
        </w:rPr>
      </w:pPr>
    </w:p>
    <w:p w14:paraId="45C48C67" w14:textId="77777777" w:rsidR="003B7A58" w:rsidRDefault="003B7A58" w:rsidP="00E02AE6">
      <w:pPr>
        <w:ind w:left="720"/>
        <w:jc w:val="center"/>
        <w:rPr>
          <w:rFonts w:ascii="Calibri" w:hAnsi="Calibri"/>
          <w:i/>
          <w:color w:val="0000FF"/>
        </w:rPr>
      </w:pPr>
    </w:p>
    <w:p w14:paraId="7E0F2493" w14:textId="77777777" w:rsidR="003B7A58" w:rsidRDefault="003B7A58" w:rsidP="00E02AE6">
      <w:pPr>
        <w:ind w:left="720"/>
        <w:jc w:val="center"/>
        <w:rPr>
          <w:rFonts w:ascii="Calibri" w:hAnsi="Calibri"/>
          <w:i/>
          <w:color w:val="0000FF"/>
        </w:rPr>
      </w:pPr>
    </w:p>
    <w:p w14:paraId="2EEB8936" w14:textId="77777777" w:rsidR="003B7A58" w:rsidRDefault="003B7A58" w:rsidP="00E02AE6">
      <w:pPr>
        <w:ind w:left="720"/>
        <w:jc w:val="center"/>
        <w:rPr>
          <w:rFonts w:ascii="Calibri" w:hAnsi="Calibri"/>
          <w:i/>
          <w:color w:val="0000FF"/>
        </w:rPr>
      </w:pPr>
    </w:p>
    <w:p w14:paraId="7BD0837F" w14:textId="77777777" w:rsidR="003B7A58" w:rsidRDefault="003B7A58" w:rsidP="00E02AE6">
      <w:pPr>
        <w:ind w:left="720"/>
        <w:jc w:val="center"/>
        <w:rPr>
          <w:rFonts w:ascii="Calibri" w:hAnsi="Calibri"/>
          <w:i/>
          <w:color w:val="0000FF"/>
        </w:rPr>
      </w:pPr>
    </w:p>
    <w:p w14:paraId="1B35401C" w14:textId="77777777" w:rsidR="003B7A58" w:rsidRDefault="003B7A58" w:rsidP="00E02AE6">
      <w:pPr>
        <w:ind w:left="720"/>
        <w:jc w:val="center"/>
        <w:rPr>
          <w:rFonts w:ascii="Calibri" w:hAnsi="Calibri"/>
          <w:i/>
          <w:color w:val="0000FF"/>
        </w:rPr>
      </w:pPr>
    </w:p>
    <w:p w14:paraId="63A31171" w14:textId="77777777" w:rsidR="003B7A58" w:rsidRDefault="003B7A58" w:rsidP="00E02AE6">
      <w:pPr>
        <w:ind w:left="720"/>
        <w:jc w:val="center"/>
        <w:rPr>
          <w:rFonts w:ascii="Calibri" w:hAnsi="Calibri"/>
          <w:i/>
          <w:color w:val="0000FF"/>
        </w:rPr>
      </w:pPr>
    </w:p>
    <w:p w14:paraId="3322A581" w14:textId="77777777" w:rsidR="003B7A58" w:rsidRDefault="003B7A58" w:rsidP="00E02AE6">
      <w:pPr>
        <w:ind w:left="720"/>
        <w:jc w:val="center"/>
        <w:rPr>
          <w:rFonts w:ascii="Calibri" w:hAnsi="Calibri"/>
          <w:i/>
          <w:color w:val="0000FF"/>
        </w:rPr>
      </w:pPr>
    </w:p>
    <w:p w14:paraId="0EABE7DC" w14:textId="77777777" w:rsidR="003B7A58" w:rsidRDefault="003B7A58" w:rsidP="00E02AE6">
      <w:pPr>
        <w:ind w:left="720"/>
        <w:jc w:val="center"/>
        <w:rPr>
          <w:rFonts w:ascii="Calibri" w:hAnsi="Calibri"/>
          <w:i/>
          <w:color w:val="0000FF"/>
        </w:rPr>
      </w:pPr>
    </w:p>
    <w:p w14:paraId="07933002" w14:textId="77777777" w:rsidR="003B7A58" w:rsidRDefault="003B7A58" w:rsidP="00E02AE6">
      <w:pPr>
        <w:ind w:left="720"/>
        <w:jc w:val="center"/>
        <w:rPr>
          <w:rFonts w:ascii="Calibri" w:hAnsi="Calibri"/>
          <w:i/>
          <w:color w:val="0000FF"/>
        </w:rPr>
      </w:pPr>
    </w:p>
    <w:p w14:paraId="4BB136D6" w14:textId="77777777" w:rsidR="003B7A58" w:rsidRDefault="003B7A58" w:rsidP="00E02AE6">
      <w:pPr>
        <w:ind w:left="720"/>
        <w:jc w:val="center"/>
        <w:rPr>
          <w:rFonts w:ascii="Calibri" w:hAnsi="Calibri"/>
          <w:i/>
          <w:color w:val="0000FF"/>
        </w:rPr>
      </w:pPr>
    </w:p>
    <w:p w14:paraId="3201AEAF" w14:textId="77777777" w:rsidR="003B7A58" w:rsidRDefault="003B7A58" w:rsidP="00E02AE6">
      <w:pPr>
        <w:ind w:left="720"/>
        <w:jc w:val="center"/>
        <w:rPr>
          <w:rFonts w:ascii="Calibri" w:hAnsi="Calibri"/>
          <w:i/>
          <w:color w:val="0000FF"/>
        </w:rPr>
      </w:pPr>
    </w:p>
    <w:p w14:paraId="135EED6E" w14:textId="77777777" w:rsidR="003B7A58" w:rsidRDefault="003B7A58" w:rsidP="00E02AE6">
      <w:pPr>
        <w:ind w:left="720"/>
        <w:jc w:val="center"/>
        <w:rPr>
          <w:rFonts w:ascii="Calibri" w:hAnsi="Calibri"/>
          <w:i/>
          <w:color w:val="0000FF"/>
        </w:rPr>
      </w:pPr>
    </w:p>
    <w:p w14:paraId="696BE8C0" w14:textId="77777777" w:rsidR="003B7A58" w:rsidRDefault="003B7A58" w:rsidP="00E02AE6">
      <w:pPr>
        <w:ind w:left="720"/>
        <w:jc w:val="center"/>
        <w:rPr>
          <w:rFonts w:ascii="Calibri" w:hAnsi="Calibri"/>
          <w:i/>
          <w:color w:val="0000FF"/>
        </w:rPr>
      </w:pPr>
    </w:p>
    <w:p w14:paraId="32FF2DF0" w14:textId="77777777" w:rsidR="003B7A58" w:rsidRDefault="003B7A58" w:rsidP="00E02AE6">
      <w:pPr>
        <w:ind w:left="720"/>
        <w:jc w:val="center"/>
        <w:rPr>
          <w:rFonts w:ascii="Calibri" w:hAnsi="Calibri"/>
          <w:i/>
          <w:color w:val="0000FF"/>
        </w:rPr>
      </w:pPr>
    </w:p>
    <w:p w14:paraId="3949C3E9" w14:textId="77777777" w:rsidR="003B7A58" w:rsidRDefault="003B7A58" w:rsidP="00E02AE6">
      <w:pPr>
        <w:ind w:left="720"/>
        <w:jc w:val="center"/>
        <w:rPr>
          <w:rFonts w:ascii="Calibri" w:hAnsi="Calibri"/>
          <w:i/>
          <w:color w:val="0000FF"/>
        </w:rPr>
      </w:pPr>
    </w:p>
    <w:p w14:paraId="7D5C24C6" w14:textId="77777777" w:rsidR="003B7A58" w:rsidRDefault="003B7A58" w:rsidP="00E02AE6">
      <w:pPr>
        <w:ind w:left="720"/>
        <w:jc w:val="center"/>
        <w:rPr>
          <w:rFonts w:ascii="Calibri" w:hAnsi="Calibri"/>
          <w:i/>
          <w:color w:val="0000FF"/>
        </w:rPr>
      </w:pPr>
    </w:p>
    <w:p w14:paraId="1D7CDBE5" w14:textId="77777777" w:rsidR="003B7A58" w:rsidRDefault="003B7A58" w:rsidP="00E02AE6">
      <w:pPr>
        <w:ind w:left="720"/>
        <w:jc w:val="center"/>
        <w:rPr>
          <w:rFonts w:ascii="Calibri" w:hAnsi="Calibri"/>
          <w:i/>
          <w:color w:val="0000FF"/>
        </w:rPr>
      </w:pPr>
    </w:p>
    <w:p w14:paraId="2FEE7445" w14:textId="77777777" w:rsidR="003B7A58" w:rsidRDefault="003B7A58" w:rsidP="00E02AE6">
      <w:pPr>
        <w:ind w:left="720"/>
        <w:jc w:val="center"/>
        <w:rPr>
          <w:rFonts w:ascii="Calibri" w:hAnsi="Calibri"/>
          <w:i/>
          <w:color w:val="0000FF"/>
        </w:rPr>
      </w:pPr>
    </w:p>
    <w:p w14:paraId="1929AD0A" w14:textId="77777777" w:rsidR="003B7A58" w:rsidRDefault="003B7A58" w:rsidP="00E02AE6">
      <w:pPr>
        <w:ind w:left="720"/>
        <w:jc w:val="center"/>
        <w:rPr>
          <w:rFonts w:ascii="Calibri" w:hAnsi="Calibri"/>
          <w:i/>
          <w:color w:val="0000FF"/>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B7A58" w14:paraId="1AEEC466"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785ADA8" w14:textId="77777777" w:rsidR="003B7A58" w:rsidRDefault="003B7A58"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3E63EFAE" w14:textId="0A7150CD" w:rsidR="003B7A58" w:rsidRDefault="003B7A58" w:rsidP="006A19AC">
            <w:pPr>
              <w:spacing w:line="256" w:lineRule="auto"/>
              <w:rPr>
                <w:rFonts w:ascii="Calibri" w:hAnsi="Calibri" w:cs="Book Antiqua"/>
                <w:i/>
                <w:kern w:val="2"/>
                <w14:ligatures w14:val="standardContextual"/>
              </w:rPr>
            </w:pPr>
            <w:r w:rsidRPr="00235439">
              <w:rPr>
                <w:rFonts w:ascii="Calibri" w:hAnsi="Calibri" w:cs="Book Antiqua"/>
                <w:i/>
              </w:rPr>
              <w:t>UI-0</w:t>
            </w:r>
            <w:r>
              <w:rPr>
                <w:rFonts w:ascii="Calibri" w:hAnsi="Calibri" w:cs="Book Antiqua"/>
                <w:i/>
              </w:rPr>
              <w:t>5</w:t>
            </w:r>
          </w:p>
        </w:tc>
      </w:tr>
      <w:tr w:rsidR="003B7A58" w14:paraId="08E24F9E"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4F13CE5" w14:textId="77777777" w:rsidR="003B7A58" w:rsidRDefault="003B7A58"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45B9EDBD" w14:textId="77777777" w:rsidR="003B7A58" w:rsidRDefault="003B7A58" w:rsidP="006A19AC">
            <w:pPr>
              <w:spacing w:line="256" w:lineRule="auto"/>
              <w:rPr>
                <w:rFonts w:ascii="Calibri" w:hAnsi="Calibri" w:cs="Book Antiqua"/>
                <w:i/>
                <w:kern w:val="2"/>
                <w14:ligatures w14:val="standardContextual"/>
              </w:rPr>
            </w:pPr>
            <w:r>
              <w:rPr>
                <w:rFonts w:ascii="Calibri" w:hAnsi="Calibri" w:cs="Book Antiqua"/>
                <w:i/>
                <w:kern w:val="2"/>
                <w14:ligatures w14:val="standardContextual"/>
              </w:rPr>
              <w:t>Eliminación exitosa de un producto del catálogo.</w:t>
            </w:r>
          </w:p>
        </w:tc>
      </w:tr>
      <w:tr w:rsidR="003B7A58" w14:paraId="4EA2E279"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D151FB6" w14:textId="77777777" w:rsidR="003B7A58" w:rsidRDefault="003B7A58" w:rsidP="006A19AC">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5E6E759D" w14:textId="77777777" w:rsidR="003B7A58" w:rsidRDefault="003B7A58" w:rsidP="006A19AC">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RF-10, RF-14, RF-20</w:t>
            </w:r>
          </w:p>
        </w:tc>
      </w:tr>
      <w:tr w:rsidR="003B7A58" w14:paraId="65D52698"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9D71F03" w14:textId="77777777" w:rsidR="003B7A58" w:rsidRDefault="003B7A58"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2CCD94E0" w14:textId="77777777" w:rsidR="003B7A58" w:rsidRDefault="003B7A58" w:rsidP="006A19AC">
            <w:pPr>
              <w:spacing w:line="256" w:lineRule="auto"/>
              <w:rPr>
                <w:kern w:val="2"/>
                <w14:ligatures w14:val="standardContextual"/>
              </w:rPr>
            </w:pPr>
            <w:r>
              <w:rPr>
                <w:kern w:val="2"/>
                <w14:ligatures w14:val="standardContextual"/>
              </w:rPr>
              <w:t>CU5</w:t>
            </w:r>
          </w:p>
        </w:tc>
      </w:tr>
      <w:tr w:rsidR="003B7A58" w14:paraId="6347185B"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D369186" w14:textId="77777777" w:rsidR="003B7A58" w:rsidRDefault="003B7A58"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7179A8A1" w14:textId="77777777" w:rsidR="003B7A58" w:rsidRDefault="003B7A58" w:rsidP="006A19AC">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ES-5.1</w:t>
            </w:r>
          </w:p>
        </w:tc>
      </w:tr>
    </w:tbl>
    <w:p w14:paraId="4D6FF7D4" w14:textId="77777777" w:rsidR="003B7A58" w:rsidRDefault="003B7A58" w:rsidP="003B7A58">
      <w:pPr>
        <w:ind w:left="720"/>
        <w:rPr>
          <w:rFonts w:ascii="Calibri" w:hAnsi="Calibri"/>
          <w:i/>
          <w:color w:val="0000FF"/>
        </w:rPr>
      </w:pPr>
    </w:p>
    <w:p w14:paraId="01F592E4" w14:textId="77777777" w:rsidR="003B7A58" w:rsidRDefault="003B7A58" w:rsidP="003B7A58">
      <w:pPr>
        <w:ind w:left="720"/>
        <w:rPr>
          <w:rFonts w:ascii="Calibri" w:hAnsi="Calibri"/>
          <w:i/>
          <w:color w:val="0000FF"/>
        </w:rPr>
      </w:pPr>
    </w:p>
    <w:p w14:paraId="5868C03F" w14:textId="77777777" w:rsidR="003B7A58" w:rsidRDefault="003B7A58" w:rsidP="00E02AE6">
      <w:pPr>
        <w:ind w:left="720"/>
        <w:jc w:val="center"/>
        <w:rPr>
          <w:rFonts w:ascii="Calibri" w:hAnsi="Calibri"/>
          <w:i/>
          <w:color w:val="0000FF"/>
        </w:rPr>
      </w:pPr>
    </w:p>
    <w:p w14:paraId="44F6A84E" w14:textId="77777777" w:rsidR="003B7A58" w:rsidRDefault="003B7A58" w:rsidP="00E02AE6">
      <w:pPr>
        <w:ind w:left="720"/>
        <w:jc w:val="center"/>
        <w:rPr>
          <w:rFonts w:ascii="Calibri" w:hAnsi="Calibri"/>
          <w:i/>
          <w:color w:val="0000FF"/>
        </w:rPr>
      </w:pPr>
    </w:p>
    <w:p w14:paraId="3108C48D" w14:textId="487F9394" w:rsidR="003B7A58" w:rsidRDefault="003B7A58" w:rsidP="00E02AE6">
      <w:pPr>
        <w:ind w:left="720"/>
        <w:jc w:val="center"/>
        <w:rPr>
          <w:rFonts w:ascii="Calibri" w:hAnsi="Calibri"/>
          <w:i/>
          <w:color w:val="0000FF"/>
        </w:rPr>
      </w:pPr>
    </w:p>
    <w:p w14:paraId="37254024" w14:textId="373625B9" w:rsidR="003B7A58" w:rsidRDefault="003B7A58" w:rsidP="00E02AE6">
      <w:pPr>
        <w:ind w:left="720"/>
        <w:jc w:val="center"/>
        <w:rPr>
          <w:rFonts w:ascii="Calibri" w:hAnsi="Calibri"/>
          <w:i/>
          <w:color w:val="0000FF"/>
        </w:rPr>
      </w:pPr>
    </w:p>
    <w:p w14:paraId="07EEDEFC" w14:textId="5F736B41" w:rsidR="008E4D85" w:rsidRDefault="007053AE" w:rsidP="00E02AE6">
      <w:pPr>
        <w:ind w:left="720"/>
        <w:jc w:val="center"/>
        <w:rPr>
          <w:rFonts w:ascii="Calibri" w:hAnsi="Calibri"/>
          <w:i/>
          <w:color w:val="0000FF"/>
        </w:rPr>
      </w:pPr>
      <w:r w:rsidRPr="007053AE">
        <w:rPr>
          <w:rFonts w:ascii="Calibri" w:hAnsi="Calibri"/>
          <w:i/>
          <w:noProof/>
          <w:color w:val="0000FF"/>
        </w:rPr>
        <w:drawing>
          <wp:anchor distT="0" distB="0" distL="114300" distR="114300" simplePos="0" relativeHeight="251752448" behindDoc="0" locked="0" layoutInCell="1" allowOverlap="1" wp14:anchorId="5C22D72D" wp14:editId="483E9994">
            <wp:simplePos x="0" y="0"/>
            <wp:positionH relativeFrom="margin">
              <wp:align>center</wp:align>
            </wp:positionH>
            <wp:positionV relativeFrom="paragraph">
              <wp:posOffset>88265</wp:posOffset>
            </wp:positionV>
            <wp:extent cx="5034338" cy="3557675"/>
            <wp:effectExtent l="0" t="0" r="0" b="5080"/>
            <wp:wrapNone/>
            <wp:docPr id="152123560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35607" name="Imagen 1" descr="Interfaz de usuario gráfica, Texto, Aplicación, Correo electrónic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034338" cy="3557675"/>
                    </a:xfrm>
                    <a:prstGeom prst="rect">
                      <a:avLst/>
                    </a:prstGeom>
                  </pic:spPr>
                </pic:pic>
              </a:graphicData>
            </a:graphic>
            <wp14:sizeRelH relativeFrom="page">
              <wp14:pctWidth>0</wp14:pctWidth>
            </wp14:sizeRelH>
            <wp14:sizeRelV relativeFrom="page">
              <wp14:pctHeight>0</wp14:pctHeight>
            </wp14:sizeRelV>
          </wp:anchor>
        </w:drawing>
      </w:r>
    </w:p>
    <w:p w14:paraId="2F8DCBB7" w14:textId="190C9705" w:rsidR="008E4D85" w:rsidRDefault="008E4D85" w:rsidP="00E02AE6">
      <w:pPr>
        <w:ind w:left="720"/>
        <w:jc w:val="center"/>
        <w:rPr>
          <w:rFonts w:ascii="Calibri" w:hAnsi="Calibri"/>
          <w:i/>
          <w:color w:val="0000FF"/>
        </w:rPr>
      </w:pPr>
    </w:p>
    <w:p w14:paraId="67B68F5D" w14:textId="7DAC8B92" w:rsidR="007053AE" w:rsidRDefault="007053AE" w:rsidP="007053AE">
      <w:pPr>
        <w:ind w:left="720"/>
        <w:rPr>
          <w:rFonts w:ascii="Calibri" w:hAnsi="Calibri"/>
          <w:i/>
          <w:color w:val="0000FF"/>
        </w:rPr>
      </w:pPr>
    </w:p>
    <w:p w14:paraId="32C938E6" w14:textId="77777777" w:rsidR="007053AE" w:rsidRDefault="007053AE" w:rsidP="00E02AE6">
      <w:pPr>
        <w:ind w:left="720"/>
        <w:jc w:val="center"/>
        <w:rPr>
          <w:rFonts w:ascii="Calibri" w:hAnsi="Calibri"/>
          <w:i/>
          <w:color w:val="0000FF"/>
        </w:rPr>
      </w:pPr>
    </w:p>
    <w:p w14:paraId="38D52BC9" w14:textId="77777777" w:rsidR="007053AE" w:rsidRDefault="007053AE" w:rsidP="00E02AE6">
      <w:pPr>
        <w:ind w:left="720"/>
        <w:jc w:val="center"/>
        <w:rPr>
          <w:rFonts w:ascii="Calibri" w:hAnsi="Calibri"/>
          <w:i/>
          <w:color w:val="0000FF"/>
        </w:rPr>
      </w:pPr>
    </w:p>
    <w:p w14:paraId="6E0E37BB" w14:textId="77777777" w:rsidR="007053AE" w:rsidRDefault="007053AE" w:rsidP="00E02AE6">
      <w:pPr>
        <w:ind w:left="720"/>
        <w:jc w:val="center"/>
        <w:rPr>
          <w:rFonts w:ascii="Calibri" w:hAnsi="Calibri"/>
          <w:i/>
          <w:color w:val="0000FF"/>
        </w:rPr>
      </w:pPr>
    </w:p>
    <w:p w14:paraId="7FFAB4F5" w14:textId="77777777" w:rsidR="007053AE" w:rsidRDefault="007053AE" w:rsidP="00E02AE6">
      <w:pPr>
        <w:ind w:left="720"/>
        <w:jc w:val="center"/>
        <w:rPr>
          <w:rFonts w:ascii="Calibri" w:hAnsi="Calibri"/>
          <w:i/>
          <w:color w:val="0000FF"/>
        </w:rPr>
      </w:pPr>
    </w:p>
    <w:p w14:paraId="3E56D76A" w14:textId="77777777" w:rsidR="007053AE" w:rsidRDefault="007053AE" w:rsidP="00E02AE6">
      <w:pPr>
        <w:ind w:left="720"/>
        <w:jc w:val="center"/>
        <w:rPr>
          <w:rFonts w:ascii="Calibri" w:hAnsi="Calibri"/>
          <w:i/>
          <w:color w:val="0000FF"/>
        </w:rPr>
      </w:pPr>
    </w:p>
    <w:p w14:paraId="302B6534" w14:textId="77777777" w:rsidR="007053AE" w:rsidRDefault="007053AE" w:rsidP="00E02AE6">
      <w:pPr>
        <w:ind w:left="720"/>
        <w:jc w:val="center"/>
        <w:rPr>
          <w:rFonts w:ascii="Calibri" w:hAnsi="Calibri"/>
          <w:i/>
          <w:color w:val="0000FF"/>
        </w:rPr>
      </w:pPr>
    </w:p>
    <w:p w14:paraId="3792A4E4" w14:textId="77777777" w:rsidR="007053AE" w:rsidRDefault="007053AE" w:rsidP="00E02AE6">
      <w:pPr>
        <w:ind w:left="720"/>
        <w:jc w:val="center"/>
        <w:rPr>
          <w:rFonts w:ascii="Calibri" w:hAnsi="Calibri"/>
          <w:i/>
          <w:color w:val="0000FF"/>
        </w:rPr>
      </w:pPr>
    </w:p>
    <w:p w14:paraId="38263CFE" w14:textId="62BF1D6E" w:rsidR="007053AE" w:rsidRDefault="007053AE" w:rsidP="00E02AE6">
      <w:pPr>
        <w:ind w:left="720"/>
        <w:jc w:val="center"/>
        <w:rPr>
          <w:rFonts w:ascii="Calibri" w:hAnsi="Calibri"/>
          <w:i/>
          <w:color w:val="0000FF"/>
        </w:rPr>
      </w:pPr>
    </w:p>
    <w:p w14:paraId="1BE5D304" w14:textId="21D860B1" w:rsidR="007053AE" w:rsidRDefault="007053AE" w:rsidP="00E02AE6">
      <w:pPr>
        <w:ind w:left="720"/>
        <w:jc w:val="center"/>
        <w:rPr>
          <w:rFonts w:ascii="Calibri" w:hAnsi="Calibri"/>
          <w:i/>
          <w:color w:val="0000FF"/>
        </w:rPr>
      </w:pPr>
    </w:p>
    <w:p w14:paraId="6CA8BF0C" w14:textId="77777777" w:rsidR="007053AE" w:rsidRDefault="007053AE" w:rsidP="00E02AE6">
      <w:pPr>
        <w:ind w:left="720"/>
        <w:jc w:val="center"/>
        <w:rPr>
          <w:rFonts w:ascii="Calibri" w:hAnsi="Calibri"/>
          <w:i/>
          <w:color w:val="0000FF"/>
        </w:rPr>
      </w:pPr>
    </w:p>
    <w:p w14:paraId="086557D3" w14:textId="77777777" w:rsidR="007053AE" w:rsidRDefault="007053AE" w:rsidP="00E02AE6">
      <w:pPr>
        <w:ind w:left="720"/>
        <w:jc w:val="center"/>
        <w:rPr>
          <w:rFonts w:ascii="Calibri" w:hAnsi="Calibri"/>
          <w:i/>
          <w:color w:val="0000FF"/>
        </w:rPr>
      </w:pPr>
    </w:p>
    <w:p w14:paraId="60437B3C" w14:textId="3772DEC0" w:rsidR="007053AE" w:rsidRDefault="007053AE" w:rsidP="00E02AE6">
      <w:pPr>
        <w:ind w:left="720"/>
        <w:jc w:val="center"/>
        <w:rPr>
          <w:rFonts w:ascii="Calibri" w:hAnsi="Calibri"/>
          <w:i/>
          <w:color w:val="0000FF"/>
        </w:rPr>
      </w:pPr>
    </w:p>
    <w:p w14:paraId="606C1779" w14:textId="7AB14B7E" w:rsidR="007053AE" w:rsidRDefault="007053AE" w:rsidP="00E02AE6">
      <w:pPr>
        <w:ind w:left="720"/>
        <w:jc w:val="center"/>
        <w:rPr>
          <w:rFonts w:ascii="Calibri" w:hAnsi="Calibri"/>
          <w:i/>
          <w:color w:val="0000FF"/>
        </w:rPr>
      </w:pPr>
    </w:p>
    <w:p w14:paraId="3D1C9887" w14:textId="77777777" w:rsidR="007053AE" w:rsidRDefault="007053AE" w:rsidP="00E02AE6">
      <w:pPr>
        <w:ind w:left="720"/>
        <w:jc w:val="center"/>
        <w:rPr>
          <w:rFonts w:ascii="Calibri" w:hAnsi="Calibri"/>
          <w:i/>
          <w:color w:val="0000FF"/>
        </w:rPr>
      </w:pPr>
    </w:p>
    <w:p w14:paraId="5D3B3E44" w14:textId="291EBE1A" w:rsidR="007053AE" w:rsidRDefault="007053AE" w:rsidP="00E02AE6">
      <w:pPr>
        <w:ind w:left="720"/>
        <w:jc w:val="center"/>
        <w:rPr>
          <w:rFonts w:ascii="Calibri" w:hAnsi="Calibri"/>
          <w:i/>
          <w:color w:val="0000FF"/>
        </w:rPr>
      </w:pPr>
    </w:p>
    <w:p w14:paraId="12487F06" w14:textId="0E8E6C8F" w:rsidR="007053AE" w:rsidRDefault="007053AE" w:rsidP="00E02AE6">
      <w:pPr>
        <w:ind w:left="720"/>
        <w:jc w:val="center"/>
        <w:rPr>
          <w:rFonts w:ascii="Calibri" w:hAnsi="Calibri"/>
          <w:i/>
          <w:color w:val="0000FF"/>
        </w:rPr>
      </w:pPr>
    </w:p>
    <w:p w14:paraId="1419BA9D" w14:textId="77777777" w:rsidR="007053AE" w:rsidRDefault="007053AE" w:rsidP="00E02AE6">
      <w:pPr>
        <w:ind w:left="720"/>
        <w:jc w:val="center"/>
        <w:rPr>
          <w:rFonts w:ascii="Calibri" w:hAnsi="Calibri"/>
          <w:i/>
          <w:color w:val="0000FF"/>
        </w:rPr>
      </w:pPr>
    </w:p>
    <w:p w14:paraId="6592B8F1" w14:textId="1B6FAB70" w:rsidR="007053AE" w:rsidRDefault="007053AE" w:rsidP="00E02AE6">
      <w:pPr>
        <w:ind w:left="720"/>
        <w:jc w:val="center"/>
        <w:rPr>
          <w:rFonts w:ascii="Calibri" w:hAnsi="Calibri"/>
          <w:i/>
          <w:color w:val="0000FF"/>
        </w:rPr>
      </w:pPr>
      <w:r w:rsidRPr="007053AE">
        <w:rPr>
          <w:rFonts w:ascii="Calibri" w:hAnsi="Calibri"/>
          <w:i/>
          <w:noProof/>
          <w:color w:val="0000FF"/>
        </w:rPr>
        <w:drawing>
          <wp:anchor distT="0" distB="0" distL="114300" distR="114300" simplePos="0" relativeHeight="251753472" behindDoc="0" locked="0" layoutInCell="1" allowOverlap="1" wp14:anchorId="31B3586E" wp14:editId="26109FD0">
            <wp:simplePos x="0" y="0"/>
            <wp:positionH relativeFrom="margin">
              <wp:align>center</wp:align>
            </wp:positionH>
            <wp:positionV relativeFrom="paragraph">
              <wp:posOffset>97441</wp:posOffset>
            </wp:positionV>
            <wp:extent cx="5003457" cy="3568558"/>
            <wp:effectExtent l="0" t="0" r="6985" b="0"/>
            <wp:wrapNone/>
            <wp:docPr id="8266745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4556" name="Imagen 1" descr="Interfaz de usuario gráfica, Texto, Aplicación&#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5003457" cy="3568558"/>
                    </a:xfrm>
                    <a:prstGeom prst="rect">
                      <a:avLst/>
                    </a:prstGeom>
                  </pic:spPr>
                </pic:pic>
              </a:graphicData>
            </a:graphic>
            <wp14:sizeRelH relativeFrom="page">
              <wp14:pctWidth>0</wp14:pctWidth>
            </wp14:sizeRelH>
            <wp14:sizeRelV relativeFrom="page">
              <wp14:pctHeight>0</wp14:pctHeight>
            </wp14:sizeRelV>
          </wp:anchor>
        </w:drawing>
      </w:r>
    </w:p>
    <w:p w14:paraId="1E8DD37B" w14:textId="77777777" w:rsidR="007053AE" w:rsidRDefault="007053AE" w:rsidP="00E02AE6">
      <w:pPr>
        <w:ind w:left="720"/>
        <w:jc w:val="center"/>
        <w:rPr>
          <w:rFonts w:ascii="Calibri" w:hAnsi="Calibri"/>
          <w:i/>
          <w:color w:val="0000FF"/>
        </w:rPr>
      </w:pPr>
    </w:p>
    <w:p w14:paraId="3492AFEE" w14:textId="19E26CAA" w:rsidR="007053AE" w:rsidRDefault="007053AE" w:rsidP="00E02AE6">
      <w:pPr>
        <w:ind w:left="720"/>
        <w:jc w:val="center"/>
        <w:rPr>
          <w:rFonts w:ascii="Calibri" w:hAnsi="Calibri"/>
          <w:i/>
          <w:color w:val="0000FF"/>
        </w:rPr>
      </w:pPr>
    </w:p>
    <w:p w14:paraId="4EC663A6" w14:textId="3F0404D7" w:rsidR="007053AE" w:rsidRDefault="007053AE" w:rsidP="00E02AE6">
      <w:pPr>
        <w:ind w:left="720"/>
        <w:jc w:val="center"/>
        <w:rPr>
          <w:rFonts w:ascii="Calibri" w:hAnsi="Calibri"/>
          <w:i/>
          <w:color w:val="0000FF"/>
        </w:rPr>
      </w:pPr>
    </w:p>
    <w:p w14:paraId="41659148" w14:textId="77777777" w:rsidR="007053AE" w:rsidRDefault="007053AE" w:rsidP="00E02AE6">
      <w:pPr>
        <w:ind w:left="720"/>
        <w:jc w:val="center"/>
        <w:rPr>
          <w:rFonts w:ascii="Calibri" w:hAnsi="Calibri"/>
          <w:i/>
          <w:color w:val="0000FF"/>
        </w:rPr>
      </w:pPr>
    </w:p>
    <w:p w14:paraId="7ADDC040" w14:textId="77777777" w:rsidR="007053AE" w:rsidRDefault="007053AE" w:rsidP="00E02AE6">
      <w:pPr>
        <w:ind w:left="720"/>
        <w:jc w:val="center"/>
        <w:rPr>
          <w:rFonts w:ascii="Calibri" w:hAnsi="Calibri"/>
          <w:i/>
          <w:color w:val="0000FF"/>
        </w:rPr>
      </w:pPr>
    </w:p>
    <w:p w14:paraId="3BA44E5F" w14:textId="77777777" w:rsidR="007053AE" w:rsidRDefault="007053AE" w:rsidP="00E02AE6">
      <w:pPr>
        <w:ind w:left="720"/>
        <w:jc w:val="center"/>
        <w:rPr>
          <w:rFonts w:ascii="Calibri" w:hAnsi="Calibri"/>
          <w:i/>
          <w:color w:val="0000FF"/>
        </w:rPr>
      </w:pPr>
    </w:p>
    <w:p w14:paraId="4B4E3B91" w14:textId="573D441C" w:rsidR="007053AE" w:rsidRDefault="007053AE" w:rsidP="007053AE">
      <w:pPr>
        <w:ind w:left="720"/>
        <w:rPr>
          <w:rFonts w:ascii="Calibri" w:hAnsi="Calibri"/>
          <w:i/>
          <w:color w:val="0000FF"/>
        </w:rPr>
      </w:pPr>
    </w:p>
    <w:p w14:paraId="0138FE65" w14:textId="77777777" w:rsidR="007053AE" w:rsidRDefault="007053AE" w:rsidP="00E02AE6">
      <w:pPr>
        <w:ind w:left="720"/>
        <w:jc w:val="center"/>
        <w:rPr>
          <w:rFonts w:ascii="Calibri" w:hAnsi="Calibri"/>
          <w:i/>
          <w:color w:val="0000FF"/>
        </w:rPr>
      </w:pPr>
    </w:p>
    <w:p w14:paraId="205099C6" w14:textId="77777777" w:rsidR="007053AE" w:rsidRDefault="007053AE" w:rsidP="00E02AE6">
      <w:pPr>
        <w:ind w:left="720"/>
        <w:jc w:val="center"/>
        <w:rPr>
          <w:rFonts w:ascii="Calibri" w:hAnsi="Calibri"/>
          <w:i/>
          <w:color w:val="0000FF"/>
        </w:rPr>
      </w:pPr>
    </w:p>
    <w:p w14:paraId="4AC82529" w14:textId="77777777" w:rsidR="007053AE" w:rsidRDefault="007053AE" w:rsidP="00E02AE6">
      <w:pPr>
        <w:ind w:left="720"/>
        <w:jc w:val="center"/>
        <w:rPr>
          <w:rFonts w:ascii="Calibri" w:hAnsi="Calibri"/>
          <w:i/>
          <w:color w:val="0000FF"/>
        </w:rPr>
      </w:pPr>
    </w:p>
    <w:p w14:paraId="5A081C25" w14:textId="77777777" w:rsidR="007053AE" w:rsidRDefault="007053AE" w:rsidP="00E02AE6">
      <w:pPr>
        <w:ind w:left="720"/>
        <w:jc w:val="center"/>
        <w:rPr>
          <w:rFonts w:ascii="Calibri" w:hAnsi="Calibri"/>
          <w:i/>
          <w:color w:val="0000FF"/>
        </w:rPr>
      </w:pPr>
    </w:p>
    <w:p w14:paraId="40CD9ACA" w14:textId="77777777" w:rsidR="007053AE" w:rsidRDefault="007053AE" w:rsidP="00E02AE6">
      <w:pPr>
        <w:ind w:left="720"/>
        <w:jc w:val="center"/>
        <w:rPr>
          <w:rFonts w:ascii="Calibri" w:hAnsi="Calibri"/>
          <w:i/>
          <w:color w:val="0000FF"/>
        </w:rPr>
      </w:pPr>
    </w:p>
    <w:p w14:paraId="7103DA30" w14:textId="77777777" w:rsidR="007053AE" w:rsidRDefault="007053AE" w:rsidP="00E02AE6">
      <w:pPr>
        <w:ind w:left="720"/>
        <w:jc w:val="center"/>
        <w:rPr>
          <w:rFonts w:ascii="Calibri" w:hAnsi="Calibri"/>
          <w:i/>
          <w:color w:val="0000FF"/>
        </w:rPr>
      </w:pPr>
    </w:p>
    <w:p w14:paraId="2A745F6E" w14:textId="77777777" w:rsidR="007053AE" w:rsidRDefault="007053AE" w:rsidP="00E02AE6">
      <w:pPr>
        <w:ind w:left="720"/>
        <w:jc w:val="center"/>
        <w:rPr>
          <w:rFonts w:ascii="Calibri" w:hAnsi="Calibri"/>
          <w:i/>
          <w:color w:val="0000FF"/>
        </w:rPr>
      </w:pPr>
    </w:p>
    <w:p w14:paraId="6E8032D3" w14:textId="77777777" w:rsidR="007053AE" w:rsidRDefault="007053AE" w:rsidP="00E02AE6">
      <w:pPr>
        <w:ind w:left="720"/>
        <w:jc w:val="center"/>
        <w:rPr>
          <w:rFonts w:ascii="Calibri" w:hAnsi="Calibri"/>
          <w:i/>
          <w:color w:val="0000FF"/>
        </w:rPr>
      </w:pPr>
    </w:p>
    <w:p w14:paraId="4E853572" w14:textId="77777777" w:rsidR="007053AE" w:rsidRDefault="007053AE" w:rsidP="00E02AE6">
      <w:pPr>
        <w:ind w:left="720"/>
        <w:jc w:val="center"/>
        <w:rPr>
          <w:rFonts w:ascii="Calibri" w:hAnsi="Calibri"/>
          <w:i/>
          <w:color w:val="0000FF"/>
        </w:rPr>
      </w:pPr>
    </w:p>
    <w:p w14:paraId="72E27FDB" w14:textId="77777777" w:rsidR="007053AE" w:rsidRDefault="007053AE" w:rsidP="00E02AE6">
      <w:pPr>
        <w:ind w:left="720"/>
        <w:jc w:val="center"/>
        <w:rPr>
          <w:rFonts w:ascii="Calibri" w:hAnsi="Calibri"/>
          <w:i/>
          <w:color w:val="0000FF"/>
        </w:rPr>
      </w:pPr>
    </w:p>
    <w:p w14:paraId="73C41624" w14:textId="77777777" w:rsidR="007053AE" w:rsidRDefault="007053AE" w:rsidP="00E02AE6">
      <w:pPr>
        <w:ind w:left="720"/>
        <w:jc w:val="center"/>
        <w:rPr>
          <w:rFonts w:ascii="Calibri" w:hAnsi="Calibri"/>
          <w:i/>
          <w:color w:val="0000FF"/>
        </w:rPr>
      </w:pPr>
    </w:p>
    <w:p w14:paraId="01AE0C0B" w14:textId="77777777" w:rsidR="003B7A58" w:rsidRDefault="003B7A58" w:rsidP="00E02AE6">
      <w:pPr>
        <w:ind w:left="720"/>
        <w:jc w:val="center"/>
        <w:rPr>
          <w:rFonts w:ascii="Calibri" w:hAnsi="Calibri"/>
          <w:i/>
          <w:color w:val="0000FF"/>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B7A58" w14:paraId="57812CBD"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B209CC7" w14:textId="77777777" w:rsidR="003B7A58" w:rsidRDefault="003B7A58"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0D2B7702" w14:textId="2649DD7A" w:rsidR="003B7A58" w:rsidRDefault="003B7A58" w:rsidP="006A19AC">
            <w:pPr>
              <w:spacing w:line="256" w:lineRule="auto"/>
              <w:rPr>
                <w:rFonts w:ascii="Calibri" w:hAnsi="Calibri" w:cs="Book Antiqua"/>
                <w:i/>
                <w:kern w:val="2"/>
                <w14:ligatures w14:val="standardContextual"/>
              </w:rPr>
            </w:pPr>
            <w:r w:rsidRPr="00235439">
              <w:rPr>
                <w:rFonts w:ascii="Calibri" w:hAnsi="Calibri" w:cs="Book Antiqua"/>
                <w:i/>
              </w:rPr>
              <w:t>UI-0</w:t>
            </w:r>
            <w:r>
              <w:rPr>
                <w:rFonts w:ascii="Calibri" w:hAnsi="Calibri" w:cs="Book Antiqua"/>
                <w:i/>
              </w:rPr>
              <w:t>6</w:t>
            </w:r>
          </w:p>
        </w:tc>
      </w:tr>
      <w:tr w:rsidR="003B7A58" w14:paraId="41478C7B"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19E4487" w14:textId="77777777" w:rsidR="003B7A58" w:rsidRDefault="003B7A58"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7FB797CD" w14:textId="77777777" w:rsidR="003B7A58" w:rsidRDefault="003B7A58" w:rsidP="006A19AC">
            <w:pPr>
              <w:spacing w:line="256" w:lineRule="auto"/>
              <w:rPr>
                <w:rFonts w:ascii="Calibri" w:hAnsi="Calibri" w:cs="Book Antiqua"/>
                <w:i/>
                <w:kern w:val="2"/>
                <w14:ligatures w14:val="standardContextual"/>
              </w:rPr>
            </w:pPr>
            <w:r>
              <w:rPr>
                <w:rFonts w:ascii="Calibri" w:hAnsi="Calibri" w:cs="Book Antiqua"/>
                <w:i/>
                <w:kern w:val="2"/>
                <w14:ligatures w14:val="standardContextual"/>
              </w:rPr>
              <w:t>Actualización exitosa de un producto en el catálogo</w:t>
            </w:r>
          </w:p>
        </w:tc>
      </w:tr>
      <w:tr w:rsidR="003B7A58" w14:paraId="0D319C8F"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0E53202" w14:textId="0FAF1010" w:rsidR="003B7A58" w:rsidRDefault="003B7A58" w:rsidP="006A19AC">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23BC6313" w14:textId="77777777" w:rsidR="003B7A58" w:rsidRDefault="003B7A58" w:rsidP="006A19AC">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RF-2, RF-14, RF-27</w:t>
            </w:r>
          </w:p>
        </w:tc>
      </w:tr>
      <w:tr w:rsidR="003B7A58" w14:paraId="6FE4D89F"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434FC675" w14:textId="77777777" w:rsidR="003B7A58" w:rsidRDefault="003B7A58"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667D4C4B" w14:textId="77777777" w:rsidR="003B7A58" w:rsidRDefault="003B7A58" w:rsidP="006A19AC">
            <w:pPr>
              <w:spacing w:line="256" w:lineRule="auto"/>
              <w:rPr>
                <w:kern w:val="2"/>
                <w14:ligatures w14:val="standardContextual"/>
              </w:rPr>
            </w:pPr>
            <w:r>
              <w:rPr>
                <w:kern w:val="2"/>
                <w14:ligatures w14:val="standardContextual"/>
              </w:rPr>
              <w:t xml:space="preserve">CU-6, CU-22 </w:t>
            </w:r>
          </w:p>
        </w:tc>
      </w:tr>
      <w:tr w:rsidR="003B7A58" w14:paraId="490BC07C" w14:textId="77777777" w:rsidTr="006A19AC">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95743DF" w14:textId="666426F3" w:rsidR="003B7A58" w:rsidRDefault="003B7A58" w:rsidP="006A19AC">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63D3A271" w14:textId="77777777" w:rsidR="003B7A58" w:rsidRDefault="003B7A58" w:rsidP="006A19AC">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ES-6.1</w:t>
            </w:r>
          </w:p>
        </w:tc>
      </w:tr>
    </w:tbl>
    <w:p w14:paraId="4055A80F" w14:textId="77777777" w:rsidR="003B7A58" w:rsidRDefault="003B7A58" w:rsidP="003B7A58">
      <w:pPr>
        <w:rPr>
          <w:rFonts w:ascii="Calibri" w:hAnsi="Calibri"/>
          <w:i/>
          <w:color w:val="0000FF"/>
        </w:rPr>
      </w:pPr>
    </w:p>
    <w:p w14:paraId="11A807D9" w14:textId="77777777" w:rsidR="003B7A58" w:rsidRDefault="003B7A58" w:rsidP="003B7A58">
      <w:pPr>
        <w:rPr>
          <w:rFonts w:ascii="Calibri" w:hAnsi="Calibri"/>
          <w:i/>
          <w:color w:val="0000FF"/>
        </w:rPr>
      </w:pPr>
    </w:p>
    <w:p w14:paraId="69FB28B3" w14:textId="77777777" w:rsidR="003B7A58" w:rsidRDefault="003B7A58" w:rsidP="003B7A58">
      <w:pPr>
        <w:rPr>
          <w:rFonts w:ascii="Calibri" w:hAnsi="Calibri"/>
          <w:i/>
          <w:color w:val="0000FF"/>
        </w:rPr>
      </w:pPr>
    </w:p>
    <w:p w14:paraId="5A0A5597" w14:textId="77777777" w:rsidR="003B7A58" w:rsidRDefault="003B7A58" w:rsidP="003B7A58">
      <w:pPr>
        <w:rPr>
          <w:rFonts w:ascii="Calibri" w:hAnsi="Calibri"/>
          <w:i/>
          <w:color w:val="0000FF"/>
        </w:rPr>
      </w:pPr>
    </w:p>
    <w:p w14:paraId="7BC7AD85" w14:textId="77777777" w:rsidR="003B7A58" w:rsidRDefault="003B7A58" w:rsidP="003B7A58">
      <w:pPr>
        <w:rPr>
          <w:rFonts w:ascii="Calibri" w:hAnsi="Calibri"/>
          <w:i/>
          <w:color w:val="0000FF"/>
        </w:rPr>
      </w:pPr>
    </w:p>
    <w:p w14:paraId="04672809" w14:textId="77777777" w:rsidR="003B7A58" w:rsidRDefault="003B7A58" w:rsidP="003B7A58">
      <w:pPr>
        <w:rPr>
          <w:rFonts w:ascii="Calibri" w:hAnsi="Calibri"/>
          <w:i/>
          <w:color w:val="0000FF"/>
        </w:rPr>
      </w:pPr>
    </w:p>
    <w:p w14:paraId="7BE845AA" w14:textId="77777777" w:rsidR="003B7A58" w:rsidRDefault="003B7A58" w:rsidP="003B7A58">
      <w:pPr>
        <w:rPr>
          <w:rFonts w:ascii="Calibri" w:hAnsi="Calibri"/>
          <w:i/>
          <w:color w:val="0000FF"/>
        </w:rPr>
      </w:pPr>
    </w:p>
    <w:p w14:paraId="6E9EA375" w14:textId="2ECB2202" w:rsidR="003B7A58" w:rsidRDefault="003B7A58" w:rsidP="003B7A58">
      <w:pPr>
        <w:rPr>
          <w:rFonts w:ascii="Calibri" w:hAnsi="Calibri"/>
          <w:i/>
          <w:color w:val="0000FF"/>
        </w:rPr>
      </w:pPr>
    </w:p>
    <w:p w14:paraId="475ED0DD" w14:textId="41E4788C" w:rsidR="003B7A58" w:rsidRDefault="007053AE" w:rsidP="007053AE">
      <w:pPr>
        <w:ind w:left="720"/>
        <w:rPr>
          <w:rFonts w:ascii="Calibri" w:hAnsi="Calibri"/>
          <w:i/>
          <w:color w:val="0000FF"/>
        </w:rPr>
      </w:pPr>
      <w:r w:rsidRPr="007053AE">
        <w:rPr>
          <w:rFonts w:ascii="Calibri" w:hAnsi="Calibri"/>
          <w:i/>
          <w:noProof/>
          <w:color w:val="0000FF"/>
        </w:rPr>
        <w:drawing>
          <wp:anchor distT="0" distB="0" distL="114300" distR="114300" simplePos="0" relativeHeight="251754496" behindDoc="0" locked="0" layoutInCell="1" allowOverlap="1" wp14:anchorId="222AF78D" wp14:editId="7BBF1115">
            <wp:simplePos x="0" y="0"/>
            <wp:positionH relativeFrom="margin">
              <wp:posOffset>970102</wp:posOffset>
            </wp:positionH>
            <wp:positionV relativeFrom="paragraph">
              <wp:posOffset>13663</wp:posOffset>
            </wp:positionV>
            <wp:extent cx="4342117" cy="3637052"/>
            <wp:effectExtent l="0" t="0" r="1905" b="1905"/>
            <wp:wrapNone/>
            <wp:docPr id="67752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2431" name=""/>
                    <pic:cNvPicPr/>
                  </pic:nvPicPr>
                  <pic:blipFill>
                    <a:blip r:embed="rId66">
                      <a:extLst>
                        <a:ext uri="{28A0092B-C50C-407E-A947-70E740481C1C}">
                          <a14:useLocalDpi xmlns:a14="http://schemas.microsoft.com/office/drawing/2010/main" val="0"/>
                        </a:ext>
                      </a:extLst>
                    </a:blip>
                    <a:stretch>
                      <a:fillRect/>
                    </a:stretch>
                  </pic:blipFill>
                  <pic:spPr>
                    <a:xfrm>
                      <a:off x="0" y="0"/>
                      <a:ext cx="4342117" cy="3637052"/>
                    </a:xfrm>
                    <a:prstGeom prst="rect">
                      <a:avLst/>
                    </a:prstGeom>
                  </pic:spPr>
                </pic:pic>
              </a:graphicData>
            </a:graphic>
            <wp14:sizeRelH relativeFrom="page">
              <wp14:pctWidth>0</wp14:pctWidth>
            </wp14:sizeRelH>
            <wp14:sizeRelV relativeFrom="page">
              <wp14:pctHeight>0</wp14:pctHeight>
            </wp14:sizeRelV>
          </wp:anchor>
        </w:drawing>
      </w:r>
    </w:p>
    <w:p w14:paraId="0570D27E" w14:textId="77777777" w:rsidR="003B7A58" w:rsidRDefault="003B7A58" w:rsidP="00E02AE6">
      <w:pPr>
        <w:ind w:left="720"/>
        <w:jc w:val="center"/>
        <w:rPr>
          <w:rFonts w:ascii="Calibri" w:hAnsi="Calibri"/>
          <w:i/>
          <w:color w:val="0000FF"/>
        </w:rPr>
      </w:pPr>
    </w:p>
    <w:p w14:paraId="63FBEF8B" w14:textId="77777777" w:rsidR="003B7A58" w:rsidRDefault="003B7A58" w:rsidP="00E02AE6">
      <w:pPr>
        <w:ind w:left="720"/>
        <w:jc w:val="center"/>
        <w:rPr>
          <w:rFonts w:ascii="Calibri" w:hAnsi="Calibri"/>
          <w:i/>
          <w:color w:val="0000FF"/>
        </w:rPr>
      </w:pPr>
    </w:p>
    <w:p w14:paraId="4765D22C" w14:textId="77777777" w:rsidR="003B7A58" w:rsidRDefault="003B7A58" w:rsidP="00E02AE6">
      <w:pPr>
        <w:ind w:left="720"/>
        <w:jc w:val="center"/>
        <w:rPr>
          <w:rFonts w:ascii="Calibri" w:hAnsi="Calibri"/>
          <w:i/>
          <w:color w:val="0000FF"/>
        </w:rPr>
      </w:pPr>
    </w:p>
    <w:p w14:paraId="3E2951E0" w14:textId="77777777" w:rsidR="003B7A58" w:rsidRDefault="003B7A58" w:rsidP="00E02AE6">
      <w:pPr>
        <w:ind w:left="720"/>
        <w:jc w:val="center"/>
        <w:rPr>
          <w:rFonts w:ascii="Calibri" w:hAnsi="Calibri"/>
          <w:i/>
          <w:color w:val="0000FF"/>
        </w:rPr>
      </w:pPr>
    </w:p>
    <w:p w14:paraId="1C0353D0" w14:textId="77777777" w:rsidR="003B7A58" w:rsidRDefault="003B7A58" w:rsidP="00E02AE6">
      <w:pPr>
        <w:ind w:left="720"/>
        <w:jc w:val="center"/>
        <w:rPr>
          <w:rFonts w:ascii="Calibri" w:hAnsi="Calibri"/>
          <w:i/>
          <w:color w:val="0000FF"/>
        </w:rPr>
      </w:pPr>
    </w:p>
    <w:p w14:paraId="5D79F99D" w14:textId="77777777" w:rsidR="003B7A58" w:rsidRDefault="003B7A58" w:rsidP="00E02AE6">
      <w:pPr>
        <w:ind w:left="720"/>
        <w:jc w:val="center"/>
        <w:rPr>
          <w:rFonts w:ascii="Calibri" w:hAnsi="Calibri"/>
          <w:i/>
          <w:color w:val="0000FF"/>
        </w:rPr>
      </w:pPr>
    </w:p>
    <w:p w14:paraId="17BFF2B8" w14:textId="77777777" w:rsidR="003B7A58" w:rsidRDefault="003B7A58" w:rsidP="00E02AE6">
      <w:pPr>
        <w:ind w:left="720"/>
        <w:jc w:val="center"/>
        <w:rPr>
          <w:rFonts w:ascii="Calibri" w:hAnsi="Calibri"/>
          <w:i/>
          <w:color w:val="0000FF"/>
        </w:rPr>
      </w:pPr>
    </w:p>
    <w:p w14:paraId="5FE76425" w14:textId="77777777" w:rsidR="003B7A58" w:rsidRDefault="003B7A58" w:rsidP="00E02AE6">
      <w:pPr>
        <w:ind w:left="720"/>
        <w:jc w:val="center"/>
        <w:rPr>
          <w:rFonts w:ascii="Calibri" w:hAnsi="Calibri"/>
          <w:i/>
          <w:color w:val="0000FF"/>
        </w:rPr>
      </w:pPr>
    </w:p>
    <w:p w14:paraId="6B2E7AD7" w14:textId="4F932DFB" w:rsidR="003B7A58" w:rsidRDefault="003B7A58" w:rsidP="00E02AE6">
      <w:pPr>
        <w:ind w:left="720"/>
        <w:jc w:val="center"/>
        <w:rPr>
          <w:rFonts w:ascii="Calibri" w:hAnsi="Calibri"/>
          <w:i/>
          <w:color w:val="0000FF"/>
        </w:rPr>
      </w:pPr>
    </w:p>
    <w:p w14:paraId="2CD35C8E" w14:textId="38811D55" w:rsidR="003B7A58" w:rsidRDefault="003B7A58" w:rsidP="00E02AE6">
      <w:pPr>
        <w:ind w:left="720"/>
        <w:jc w:val="center"/>
        <w:rPr>
          <w:rFonts w:ascii="Calibri" w:hAnsi="Calibri"/>
          <w:i/>
          <w:color w:val="0000FF"/>
        </w:rPr>
      </w:pPr>
    </w:p>
    <w:p w14:paraId="63BF1484" w14:textId="77777777" w:rsidR="003B7A58" w:rsidRDefault="003B7A58" w:rsidP="00E02AE6">
      <w:pPr>
        <w:ind w:left="720"/>
        <w:jc w:val="center"/>
        <w:rPr>
          <w:rFonts w:ascii="Calibri" w:hAnsi="Calibri"/>
          <w:i/>
          <w:color w:val="0000FF"/>
        </w:rPr>
      </w:pPr>
    </w:p>
    <w:p w14:paraId="1EEF94D0" w14:textId="77777777" w:rsidR="003B7A58" w:rsidRDefault="003B7A58" w:rsidP="00E02AE6">
      <w:pPr>
        <w:ind w:left="720"/>
        <w:jc w:val="center"/>
        <w:rPr>
          <w:rFonts w:ascii="Calibri" w:hAnsi="Calibri"/>
          <w:i/>
          <w:color w:val="0000FF"/>
        </w:rPr>
      </w:pPr>
    </w:p>
    <w:p w14:paraId="179958B7" w14:textId="77777777" w:rsidR="003B7A58" w:rsidRDefault="003B7A58" w:rsidP="00E02AE6">
      <w:pPr>
        <w:ind w:left="720"/>
        <w:jc w:val="center"/>
        <w:rPr>
          <w:rFonts w:ascii="Calibri" w:hAnsi="Calibri"/>
          <w:i/>
          <w:color w:val="0000FF"/>
        </w:rPr>
      </w:pPr>
    </w:p>
    <w:p w14:paraId="555D856A" w14:textId="77777777" w:rsidR="003B7A58" w:rsidRDefault="003B7A58" w:rsidP="00E02AE6">
      <w:pPr>
        <w:ind w:left="720"/>
        <w:jc w:val="center"/>
        <w:rPr>
          <w:rFonts w:ascii="Calibri" w:hAnsi="Calibri"/>
          <w:i/>
          <w:color w:val="0000FF"/>
        </w:rPr>
      </w:pPr>
    </w:p>
    <w:p w14:paraId="04366AD6" w14:textId="77777777" w:rsidR="003B7A58" w:rsidRDefault="003B7A58" w:rsidP="00E02AE6">
      <w:pPr>
        <w:ind w:left="720"/>
        <w:jc w:val="center"/>
        <w:rPr>
          <w:rFonts w:ascii="Calibri" w:hAnsi="Calibri"/>
          <w:i/>
          <w:color w:val="0000FF"/>
        </w:rPr>
      </w:pPr>
    </w:p>
    <w:p w14:paraId="3177F6AC" w14:textId="77777777" w:rsidR="003B7A58" w:rsidRDefault="003B7A58" w:rsidP="00E02AE6">
      <w:pPr>
        <w:ind w:left="720"/>
        <w:jc w:val="center"/>
        <w:rPr>
          <w:rFonts w:ascii="Calibri" w:hAnsi="Calibri"/>
          <w:i/>
          <w:color w:val="0000FF"/>
        </w:rPr>
      </w:pPr>
    </w:p>
    <w:p w14:paraId="22346FEB" w14:textId="683677C6" w:rsidR="003B7A58" w:rsidRDefault="003B7A58" w:rsidP="00E02AE6">
      <w:pPr>
        <w:ind w:left="720"/>
        <w:jc w:val="center"/>
        <w:rPr>
          <w:rFonts w:ascii="Calibri" w:hAnsi="Calibri"/>
          <w:i/>
          <w:color w:val="0000FF"/>
        </w:rPr>
      </w:pPr>
    </w:p>
    <w:p w14:paraId="7C18EC5C" w14:textId="5D950DFD" w:rsidR="003B7A58" w:rsidRDefault="003B7A58" w:rsidP="00E02AE6">
      <w:pPr>
        <w:ind w:left="720"/>
        <w:jc w:val="center"/>
        <w:rPr>
          <w:rFonts w:ascii="Calibri" w:hAnsi="Calibri"/>
          <w:i/>
          <w:color w:val="0000FF"/>
        </w:rPr>
      </w:pPr>
    </w:p>
    <w:p w14:paraId="580756EC" w14:textId="086BB065" w:rsidR="003B7A58" w:rsidRDefault="003B7A58" w:rsidP="00E02AE6">
      <w:pPr>
        <w:ind w:left="720"/>
        <w:jc w:val="center"/>
        <w:rPr>
          <w:rFonts w:ascii="Calibri" w:hAnsi="Calibri"/>
          <w:i/>
          <w:color w:val="0000FF"/>
        </w:rPr>
      </w:pPr>
    </w:p>
    <w:p w14:paraId="5761AAF1" w14:textId="265AC27F" w:rsidR="003B7A58" w:rsidRDefault="007053AE" w:rsidP="007053AE">
      <w:pPr>
        <w:ind w:left="720"/>
        <w:rPr>
          <w:rFonts w:ascii="Calibri" w:hAnsi="Calibri"/>
          <w:i/>
          <w:color w:val="0000FF"/>
        </w:rPr>
      </w:pPr>
      <w:r w:rsidRPr="007053AE">
        <w:rPr>
          <w:rFonts w:ascii="Calibri" w:hAnsi="Calibri"/>
          <w:i/>
          <w:noProof/>
          <w:color w:val="0000FF"/>
        </w:rPr>
        <w:drawing>
          <wp:anchor distT="0" distB="0" distL="114300" distR="114300" simplePos="0" relativeHeight="251755520" behindDoc="0" locked="0" layoutInCell="1" allowOverlap="1" wp14:anchorId="116FC743" wp14:editId="10D0A917">
            <wp:simplePos x="0" y="0"/>
            <wp:positionH relativeFrom="column">
              <wp:posOffset>919190</wp:posOffset>
            </wp:positionH>
            <wp:positionV relativeFrom="paragraph">
              <wp:posOffset>12736</wp:posOffset>
            </wp:positionV>
            <wp:extent cx="4356243" cy="3638037"/>
            <wp:effectExtent l="0" t="0" r="6350" b="635"/>
            <wp:wrapNone/>
            <wp:docPr id="1702021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21484" name=""/>
                    <pic:cNvPicPr/>
                  </pic:nvPicPr>
                  <pic:blipFill>
                    <a:blip r:embed="rId67">
                      <a:extLst>
                        <a:ext uri="{28A0092B-C50C-407E-A947-70E740481C1C}">
                          <a14:useLocalDpi xmlns:a14="http://schemas.microsoft.com/office/drawing/2010/main" val="0"/>
                        </a:ext>
                      </a:extLst>
                    </a:blip>
                    <a:stretch>
                      <a:fillRect/>
                    </a:stretch>
                  </pic:blipFill>
                  <pic:spPr>
                    <a:xfrm>
                      <a:off x="0" y="0"/>
                      <a:ext cx="4356243" cy="3638037"/>
                    </a:xfrm>
                    <a:prstGeom prst="rect">
                      <a:avLst/>
                    </a:prstGeom>
                  </pic:spPr>
                </pic:pic>
              </a:graphicData>
            </a:graphic>
            <wp14:sizeRelH relativeFrom="page">
              <wp14:pctWidth>0</wp14:pctWidth>
            </wp14:sizeRelH>
            <wp14:sizeRelV relativeFrom="page">
              <wp14:pctHeight>0</wp14:pctHeight>
            </wp14:sizeRelV>
          </wp:anchor>
        </w:drawing>
      </w:r>
    </w:p>
    <w:p w14:paraId="4F2A0732" w14:textId="66D3079F" w:rsidR="003B7A58" w:rsidRDefault="003B7A58" w:rsidP="00E02AE6">
      <w:pPr>
        <w:ind w:left="720"/>
        <w:jc w:val="center"/>
        <w:rPr>
          <w:rFonts w:ascii="Calibri" w:hAnsi="Calibri"/>
          <w:i/>
          <w:color w:val="0000FF"/>
        </w:rPr>
      </w:pPr>
    </w:p>
    <w:p w14:paraId="5E0D5626" w14:textId="77777777" w:rsidR="003B7A58" w:rsidRDefault="003B7A58" w:rsidP="00E02AE6">
      <w:pPr>
        <w:ind w:left="720"/>
        <w:jc w:val="center"/>
        <w:rPr>
          <w:rFonts w:ascii="Calibri" w:hAnsi="Calibri"/>
          <w:i/>
          <w:color w:val="0000FF"/>
        </w:rPr>
      </w:pPr>
    </w:p>
    <w:p w14:paraId="0BE23779" w14:textId="77777777" w:rsidR="003B7A58" w:rsidRDefault="003B7A58" w:rsidP="00E02AE6">
      <w:pPr>
        <w:ind w:left="720"/>
        <w:jc w:val="center"/>
        <w:rPr>
          <w:rFonts w:ascii="Calibri" w:hAnsi="Calibri"/>
          <w:i/>
          <w:color w:val="0000FF"/>
        </w:rPr>
      </w:pPr>
    </w:p>
    <w:p w14:paraId="67527913" w14:textId="77777777" w:rsidR="003B7A58" w:rsidRDefault="003B7A58" w:rsidP="00E02AE6">
      <w:pPr>
        <w:ind w:left="720"/>
        <w:jc w:val="center"/>
        <w:rPr>
          <w:rFonts w:ascii="Calibri" w:hAnsi="Calibri"/>
          <w:i/>
          <w:color w:val="0000FF"/>
        </w:rPr>
      </w:pPr>
    </w:p>
    <w:p w14:paraId="113C002F" w14:textId="77777777" w:rsidR="003B7A58" w:rsidRDefault="003B7A58" w:rsidP="00E02AE6">
      <w:pPr>
        <w:ind w:left="720"/>
        <w:jc w:val="center"/>
        <w:rPr>
          <w:rFonts w:ascii="Calibri" w:hAnsi="Calibri"/>
          <w:i/>
          <w:color w:val="0000FF"/>
        </w:rPr>
      </w:pPr>
    </w:p>
    <w:p w14:paraId="35D71F4A" w14:textId="77777777" w:rsidR="003B7A58" w:rsidRDefault="003B7A58" w:rsidP="00E02AE6">
      <w:pPr>
        <w:ind w:left="720"/>
        <w:jc w:val="center"/>
        <w:rPr>
          <w:rFonts w:ascii="Calibri" w:hAnsi="Calibri"/>
          <w:i/>
          <w:color w:val="0000FF"/>
        </w:rPr>
      </w:pPr>
    </w:p>
    <w:p w14:paraId="37A72481" w14:textId="77777777" w:rsidR="003B7A58" w:rsidRDefault="003B7A58" w:rsidP="00E02AE6">
      <w:pPr>
        <w:ind w:left="720"/>
        <w:jc w:val="center"/>
        <w:rPr>
          <w:rFonts w:ascii="Calibri" w:hAnsi="Calibri"/>
          <w:i/>
          <w:color w:val="0000FF"/>
        </w:rPr>
      </w:pPr>
    </w:p>
    <w:p w14:paraId="2D5CA904" w14:textId="77777777" w:rsidR="003B7A58" w:rsidRDefault="003B7A58" w:rsidP="00E02AE6">
      <w:pPr>
        <w:ind w:left="720"/>
        <w:jc w:val="center"/>
        <w:rPr>
          <w:rFonts w:ascii="Calibri" w:hAnsi="Calibri"/>
          <w:i/>
          <w:color w:val="0000FF"/>
        </w:rPr>
      </w:pPr>
    </w:p>
    <w:p w14:paraId="0AB810C0" w14:textId="77777777" w:rsidR="003B7A58" w:rsidRDefault="003B7A58" w:rsidP="00E02AE6">
      <w:pPr>
        <w:ind w:left="720"/>
        <w:jc w:val="center"/>
        <w:rPr>
          <w:rFonts w:ascii="Calibri" w:hAnsi="Calibri"/>
          <w:i/>
          <w:color w:val="0000FF"/>
        </w:rPr>
      </w:pPr>
    </w:p>
    <w:p w14:paraId="60513DA7" w14:textId="77777777" w:rsidR="003B7A58" w:rsidRDefault="003B7A58" w:rsidP="00E02AE6">
      <w:pPr>
        <w:ind w:left="720"/>
        <w:jc w:val="center"/>
        <w:rPr>
          <w:rFonts w:ascii="Calibri" w:hAnsi="Calibri"/>
          <w:i/>
          <w:color w:val="0000FF"/>
        </w:rPr>
      </w:pPr>
    </w:p>
    <w:p w14:paraId="3775698D" w14:textId="77777777" w:rsidR="003B7A58" w:rsidRDefault="003B7A58" w:rsidP="00E02AE6">
      <w:pPr>
        <w:ind w:left="720"/>
        <w:jc w:val="center"/>
        <w:rPr>
          <w:rFonts w:ascii="Calibri" w:hAnsi="Calibri"/>
          <w:i/>
          <w:color w:val="0000FF"/>
        </w:rPr>
      </w:pPr>
    </w:p>
    <w:p w14:paraId="0F55BA68" w14:textId="77777777" w:rsidR="003B7A58" w:rsidRDefault="003B7A58" w:rsidP="00E02AE6">
      <w:pPr>
        <w:ind w:left="720"/>
        <w:jc w:val="center"/>
        <w:rPr>
          <w:rFonts w:ascii="Calibri" w:hAnsi="Calibri"/>
          <w:i/>
          <w:color w:val="0000FF"/>
        </w:rPr>
      </w:pPr>
    </w:p>
    <w:p w14:paraId="41C8C52A" w14:textId="77777777" w:rsidR="003B7A58" w:rsidRDefault="003B7A58" w:rsidP="00E02AE6">
      <w:pPr>
        <w:ind w:left="720"/>
        <w:jc w:val="center"/>
        <w:rPr>
          <w:rFonts w:ascii="Calibri" w:hAnsi="Calibri"/>
          <w:i/>
          <w:color w:val="0000FF"/>
        </w:rPr>
      </w:pPr>
    </w:p>
    <w:p w14:paraId="25FDD314" w14:textId="77777777" w:rsidR="003B7A58" w:rsidRDefault="003B7A58" w:rsidP="00E02AE6">
      <w:pPr>
        <w:ind w:left="720"/>
        <w:jc w:val="center"/>
        <w:rPr>
          <w:rFonts w:ascii="Calibri" w:hAnsi="Calibri"/>
          <w:i/>
          <w:color w:val="0000FF"/>
        </w:rPr>
      </w:pPr>
    </w:p>
    <w:p w14:paraId="701A5D7A" w14:textId="77777777" w:rsidR="003B7A58" w:rsidRDefault="003B7A58" w:rsidP="00E02AE6">
      <w:pPr>
        <w:ind w:left="720"/>
        <w:jc w:val="center"/>
        <w:rPr>
          <w:rFonts w:ascii="Calibri" w:hAnsi="Calibri"/>
          <w:i/>
          <w:color w:val="0000FF"/>
        </w:rPr>
      </w:pPr>
    </w:p>
    <w:p w14:paraId="7878D433" w14:textId="77777777" w:rsidR="003B7A58" w:rsidRDefault="003B7A58" w:rsidP="00E02AE6">
      <w:pPr>
        <w:ind w:left="720"/>
        <w:jc w:val="center"/>
        <w:rPr>
          <w:rFonts w:ascii="Calibri" w:hAnsi="Calibri"/>
          <w:i/>
          <w:color w:val="0000FF"/>
        </w:rPr>
      </w:pPr>
    </w:p>
    <w:p w14:paraId="7851CBE3" w14:textId="77777777" w:rsidR="003B7A58" w:rsidRDefault="003B7A58" w:rsidP="00E02AE6">
      <w:pPr>
        <w:ind w:left="720"/>
        <w:jc w:val="center"/>
        <w:rPr>
          <w:rFonts w:ascii="Calibri" w:hAnsi="Calibri"/>
          <w:i/>
          <w:color w:val="0000FF"/>
        </w:rPr>
      </w:pPr>
    </w:p>
    <w:p w14:paraId="16986B8F" w14:textId="77777777" w:rsidR="00E02AE6" w:rsidRDefault="00E02AE6" w:rsidP="007053AE">
      <w:pPr>
        <w:rPr>
          <w:rFonts w:ascii="Calibri" w:hAnsi="Calibri" w:cs="Book Antiqua"/>
          <w:i/>
          <w:color w:val="595959"/>
        </w:rPr>
      </w:pPr>
    </w:p>
    <w:p w14:paraId="16CDDA93" w14:textId="77777777" w:rsidR="00BE3E16" w:rsidRDefault="00BE3E16" w:rsidP="007053AE">
      <w:pPr>
        <w:rPr>
          <w:rFonts w:ascii="Calibri" w:hAnsi="Calibri" w:cs="Book Antiqua"/>
          <w:i/>
          <w:color w:val="595959"/>
        </w:rPr>
      </w:pPr>
    </w:p>
    <w:p w14:paraId="09825FF1" w14:textId="77777777" w:rsidR="00BE3E16" w:rsidRPr="00DD072F" w:rsidRDefault="00BE3E16" w:rsidP="00BE3E16"/>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E3E16" w14:paraId="3B5665C2"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9A74CE8"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523E4E80" w14:textId="77777777" w:rsidR="00BE3E16" w:rsidRDefault="00BE3E16" w:rsidP="00B714B1">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DG-7</w:t>
            </w:r>
          </w:p>
        </w:tc>
      </w:tr>
      <w:tr w:rsidR="00BE3E16" w14:paraId="14C90F60"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C8A9478"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6B6ECD5B" w14:textId="77777777" w:rsidR="00BE3E16" w:rsidRDefault="00BE3E16" w:rsidP="00B714B1">
            <w:pPr>
              <w:spacing w:line="256" w:lineRule="auto"/>
              <w:rPr>
                <w:rFonts w:ascii="Calibri" w:hAnsi="Calibri" w:cs="Book Antiqua"/>
                <w:i/>
                <w:kern w:val="2"/>
                <w14:ligatures w14:val="standardContextual"/>
              </w:rPr>
            </w:pPr>
            <w:r>
              <w:rPr>
                <w:rFonts w:ascii="Calibri" w:hAnsi="Calibri" w:cs="Book Antiqua"/>
                <w:i/>
                <w:kern w:val="2"/>
                <w14:ligatures w14:val="standardContextual"/>
              </w:rPr>
              <w:t>Envío de actualización del catálogo</w:t>
            </w:r>
          </w:p>
        </w:tc>
      </w:tr>
      <w:tr w:rsidR="00BE3E16" w:rsidRPr="000C22C9" w14:paraId="0268A7EE"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05F9E56" w14:textId="77777777" w:rsidR="00BE3E16" w:rsidRDefault="00BE3E16" w:rsidP="00B714B1">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6F49EF27" w14:textId="77777777" w:rsidR="00BE3E16" w:rsidRDefault="00BE3E16" w:rsidP="00B714B1">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RF-2, RF-3, RF-4, RF-5, RF-6</w:t>
            </w:r>
          </w:p>
        </w:tc>
      </w:tr>
      <w:tr w:rsidR="00BE3E16" w14:paraId="66C74F05"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3FF0199"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68ECFD89" w14:textId="77777777" w:rsidR="00BE3E16" w:rsidRDefault="00BE3E16" w:rsidP="00B714B1">
            <w:pPr>
              <w:spacing w:line="256" w:lineRule="auto"/>
              <w:rPr>
                <w:kern w:val="2"/>
                <w14:ligatures w14:val="standardContextual"/>
              </w:rPr>
            </w:pPr>
            <w:r>
              <w:rPr>
                <w:kern w:val="2"/>
                <w14:ligatures w14:val="standardContextual"/>
              </w:rPr>
              <w:t>CU-7, CU-1</w:t>
            </w:r>
          </w:p>
        </w:tc>
      </w:tr>
      <w:tr w:rsidR="00BE3E16" w14:paraId="21C21AE1"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72F50B5"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3D37D3B8" w14:textId="77777777" w:rsidR="00BE3E16" w:rsidRDefault="00BE3E16" w:rsidP="00B714B1">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ES-7.1</w:t>
            </w:r>
          </w:p>
        </w:tc>
      </w:tr>
    </w:tbl>
    <w:p w14:paraId="2E8DE5D5" w14:textId="77777777" w:rsidR="00BE3E16" w:rsidRDefault="00BE3E16" w:rsidP="00BE3E16">
      <w:pPr>
        <w:tabs>
          <w:tab w:val="left" w:pos="1470"/>
        </w:tabs>
      </w:pPr>
    </w:p>
    <w:p w14:paraId="14B6E9C8" w14:textId="77777777" w:rsidR="00BE3E16" w:rsidRDefault="00BE3E16" w:rsidP="00BE3E16">
      <w:pPr>
        <w:tabs>
          <w:tab w:val="left" w:pos="1470"/>
        </w:tabs>
      </w:pPr>
    </w:p>
    <w:p w14:paraId="4833697C" w14:textId="77777777" w:rsidR="00BE3E16" w:rsidRDefault="00BE3E16" w:rsidP="00BE3E16">
      <w:pPr>
        <w:tabs>
          <w:tab w:val="left" w:pos="1470"/>
        </w:tabs>
      </w:pPr>
    </w:p>
    <w:p w14:paraId="77628CFD" w14:textId="77777777" w:rsidR="00BE3E16" w:rsidRPr="00DD072F" w:rsidRDefault="00BE3E16" w:rsidP="00BE3E16"/>
    <w:p w14:paraId="1AC7C90A" w14:textId="77777777" w:rsidR="00BE3E16" w:rsidRPr="00DD072F" w:rsidRDefault="00BE3E16" w:rsidP="00BE3E16"/>
    <w:p w14:paraId="7D78334F" w14:textId="7337225F" w:rsidR="00BE3E16" w:rsidRPr="00DD072F" w:rsidRDefault="00BE3E16" w:rsidP="00BE3E16"/>
    <w:p w14:paraId="07556420" w14:textId="5A0B3B45" w:rsidR="00BE3E16" w:rsidRPr="00DD072F" w:rsidRDefault="00BE3E16" w:rsidP="00BE3E16">
      <w:r>
        <w:rPr>
          <w:noProof/>
          <w14:ligatures w14:val="standardContextual"/>
        </w:rPr>
        <w:drawing>
          <wp:anchor distT="0" distB="0" distL="114300" distR="114300" simplePos="0" relativeHeight="251758592" behindDoc="0" locked="0" layoutInCell="1" allowOverlap="1" wp14:anchorId="79386D66" wp14:editId="1BFC9AB8">
            <wp:simplePos x="0" y="0"/>
            <wp:positionH relativeFrom="margin">
              <wp:posOffset>3155315</wp:posOffset>
            </wp:positionH>
            <wp:positionV relativeFrom="paragraph">
              <wp:posOffset>92710</wp:posOffset>
            </wp:positionV>
            <wp:extent cx="2726055" cy="2726055"/>
            <wp:effectExtent l="0" t="0" r="0" b="0"/>
            <wp:wrapNone/>
            <wp:docPr id="102538699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6994" name="Imagen 1" descr="Interfaz de usuario gráfic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2726055" cy="272605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57568" behindDoc="0" locked="0" layoutInCell="1" allowOverlap="1" wp14:anchorId="7B91836C" wp14:editId="26C9E8F4">
            <wp:simplePos x="0" y="0"/>
            <wp:positionH relativeFrom="column">
              <wp:posOffset>81280</wp:posOffset>
            </wp:positionH>
            <wp:positionV relativeFrom="paragraph">
              <wp:posOffset>115570</wp:posOffset>
            </wp:positionV>
            <wp:extent cx="2686050" cy="2709545"/>
            <wp:effectExtent l="0" t="0" r="0" b="0"/>
            <wp:wrapNone/>
            <wp:docPr id="12731134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13498" name="Imagen 1" descr="Interfaz de usuario gráfica, Texto, Aplicación&#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2686050" cy="2709545"/>
                    </a:xfrm>
                    <a:prstGeom prst="rect">
                      <a:avLst/>
                    </a:prstGeom>
                  </pic:spPr>
                </pic:pic>
              </a:graphicData>
            </a:graphic>
            <wp14:sizeRelH relativeFrom="page">
              <wp14:pctWidth>0</wp14:pctWidth>
            </wp14:sizeRelH>
            <wp14:sizeRelV relativeFrom="page">
              <wp14:pctHeight>0</wp14:pctHeight>
            </wp14:sizeRelV>
          </wp:anchor>
        </w:drawing>
      </w:r>
    </w:p>
    <w:p w14:paraId="71EECE01" w14:textId="77777777" w:rsidR="00BE3E16" w:rsidRDefault="00BE3E16" w:rsidP="00BE3E16"/>
    <w:p w14:paraId="7161E6E9" w14:textId="77777777" w:rsidR="00BE3E16" w:rsidRDefault="00BE3E16" w:rsidP="00BE3E16">
      <w:pPr>
        <w:tabs>
          <w:tab w:val="left" w:pos="2340"/>
        </w:tabs>
      </w:pPr>
      <w:r>
        <w:tab/>
      </w:r>
    </w:p>
    <w:p w14:paraId="53E45DDF" w14:textId="77777777" w:rsidR="00BE3E16" w:rsidRDefault="00BE3E16" w:rsidP="00BE3E16">
      <w:pPr>
        <w:tabs>
          <w:tab w:val="left" w:pos="2340"/>
        </w:tabs>
      </w:pPr>
    </w:p>
    <w:p w14:paraId="7AF21D22" w14:textId="77777777" w:rsidR="00BE3E16" w:rsidRDefault="00BE3E16" w:rsidP="00BE3E16">
      <w:pPr>
        <w:tabs>
          <w:tab w:val="left" w:pos="2340"/>
        </w:tabs>
      </w:pPr>
    </w:p>
    <w:p w14:paraId="35549B7C" w14:textId="77777777" w:rsidR="00BE3E16" w:rsidRDefault="00BE3E16" w:rsidP="00BE3E16">
      <w:pPr>
        <w:tabs>
          <w:tab w:val="left" w:pos="2340"/>
        </w:tabs>
      </w:pPr>
    </w:p>
    <w:p w14:paraId="09DDC0E3" w14:textId="77777777" w:rsidR="00BE3E16" w:rsidRDefault="00BE3E16" w:rsidP="00BE3E16">
      <w:pPr>
        <w:tabs>
          <w:tab w:val="left" w:pos="2340"/>
        </w:tabs>
      </w:pPr>
    </w:p>
    <w:p w14:paraId="1B3D79F7" w14:textId="77777777" w:rsidR="00BE3E16" w:rsidRDefault="00BE3E16" w:rsidP="00BE3E16">
      <w:pPr>
        <w:tabs>
          <w:tab w:val="left" w:pos="2340"/>
        </w:tabs>
      </w:pPr>
    </w:p>
    <w:p w14:paraId="207CC6BC" w14:textId="77777777" w:rsidR="00BE3E16" w:rsidRDefault="00BE3E16" w:rsidP="00BE3E16">
      <w:pPr>
        <w:tabs>
          <w:tab w:val="left" w:pos="2340"/>
        </w:tabs>
      </w:pPr>
    </w:p>
    <w:p w14:paraId="6DE0D124" w14:textId="77777777" w:rsidR="00BE3E16" w:rsidRDefault="00BE3E16" w:rsidP="00BE3E16">
      <w:pPr>
        <w:tabs>
          <w:tab w:val="left" w:pos="2340"/>
        </w:tabs>
      </w:pPr>
    </w:p>
    <w:p w14:paraId="64C450C8" w14:textId="77777777" w:rsidR="00BE3E16" w:rsidRDefault="00BE3E16" w:rsidP="00BE3E16">
      <w:pPr>
        <w:tabs>
          <w:tab w:val="left" w:pos="2340"/>
        </w:tabs>
      </w:pPr>
    </w:p>
    <w:p w14:paraId="5A5BE87D" w14:textId="77777777" w:rsidR="00BE3E16" w:rsidRDefault="00BE3E16" w:rsidP="00BE3E16">
      <w:pPr>
        <w:tabs>
          <w:tab w:val="left" w:pos="2340"/>
        </w:tabs>
      </w:pPr>
    </w:p>
    <w:p w14:paraId="12F2E977" w14:textId="77777777" w:rsidR="00BE3E16" w:rsidRDefault="00BE3E16" w:rsidP="00BE3E16">
      <w:pPr>
        <w:tabs>
          <w:tab w:val="left" w:pos="2340"/>
        </w:tabs>
      </w:pPr>
    </w:p>
    <w:p w14:paraId="0BF33CD8" w14:textId="77777777" w:rsidR="00BE3E16" w:rsidRDefault="00BE3E16" w:rsidP="00BE3E16">
      <w:pPr>
        <w:tabs>
          <w:tab w:val="left" w:pos="2340"/>
        </w:tabs>
      </w:pPr>
    </w:p>
    <w:p w14:paraId="0D71F04E" w14:textId="77777777" w:rsidR="00BE3E16" w:rsidRDefault="00BE3E16" w:rsidP="00BE3E16">
      <w:pPr>
        <w:tabs>
          <w:tab w:val="left" w:pos="2340"/>
        </w:tabs>
      </w:pPr>
    </w:p>
    <w:p w14:paraId="671C9EE6" w14:textId="7C7B6808" w:rsidR="00BE3E16" w:rsidRDefault="00BE3E16" w:rsidP="00BE3E16">
      <w:pPr>
        <w:tabs>
          <w:tab w:val="left" w:pos="2340"/>
        </w:tabs>
      </w:pPr>
    </w:p>
    <w:p w14:paraId="5008D118" w14:textId="2553024E" w:rsidR="00BE3E16" w:rsidRDefault="00BE3E16" w:rsidP="00BE3E16">
      <w:pPr>
        <w:tabs>
          <w:tab w:val="left" w:pos="2340"/>
        </w:tabs>
      </w:pPr>
      <w:r>
        <w:rPr>
          <w:noProof/>
          <w14:ligatures w14:val="standardContextual"/>
        </w:rPr>
        <w:drawing>
          <wp:anchor distT="0" distB="0" distL="114300" distR="114300" simplePos="0" relativeHeight="251759616" behindDoc="0" locked="0" layoutInCell="1" allowOverlap="1" wp14:anchorId="50FF6407" wp14:editId="35A4BD13">
            <wp:simplePos x="0" y="0"/>
            <wp:positionH relativeFrom="column">
              <wp:posOffset>1554480</wp:posOffset>
            </wp:positionH>
            <wp:positionV relativeFrom="paragraph">
              <wp:posOffset>50800</wp:posOffset>
            </wp:positionV>
            <wp:extent cx="3586649" cy="2543579"/>
            <wp:effectExtent l="0" t="0" r="0" b="9525"/>
            <wp:wrapNone/>
            <wp:docPr id="961887200"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87200" name="Imagen 1" descr="Diagrama&#10;&#10;Descripción generada automáticamente con confianza media"/>
                    <pic:cNvPicPr/>
                  </pic:nvPicPr>
                  <pic:blipFill>
                    <a:blip r:embed="rId70">
                      <a:extLst>
                        <a:ext uri="{28A0092B-C50C-407E-A947-70E740481C1C}">
                          <a14:useLocalDpi xmlns:a14="http://schemas.microsoft.com/office/drawing/2010/main" val="0"/>
                        </a:ext>
                      </a:extLst>
                    </a:blip>
                    <a:stretch>
                      <a:fillRect/>
                    </a:stretch>
                  </pic:blipFill>
                  <pic:spPr>
                    <a:xfrm>
                      <a:off x="0" y="0"/>
                      <a:ext cx="3586649" cy="2543579"/>
                    </a:xfrm>
                    <a:prstGeom prst="rect">
                      <a:avLst/>
                    </a:prstGeom>
                  </pic:spPr>
                </pic:pic>
              </a:graphicData>
            </a:graphic>
            <wp14:sizeRelH relativeFrom="page">
              <wp14:pctWidth>0</wp14:pctWidth>
            </wp14:sizeRelH>
            <wp14:sizeRelV relativeFrom="page">
              <wp14:pctHeight>0</wp14:pctHeight>
            </wp14:sizeRelV>
          </wp:anchor>
        </w:drawing>
      </w:r>
    </w:p>
    <w:p w14:paraId="7D4A6300" w14:textId="77777777" w:rsidR="00BE3E16" w:rsidRDefault="00BE3E16" w:rsidP="00BE3E16">
      <w:pPr>
        <w:tabs>
          <w:tab w:val="left" w:pos="2340"/>
        </w:tabs>
      </w:pPr>
    </w:p>
    <w:p w14:paraId="29C4FCAC" w14:textId="77777777" w:rsidR="00BE3E16" w:rsidRDefault="00BE3E16" w:rsidP="00BE3E16">
      <w:pPr>
        <w:tabs>
          <w:tab w:val="left" w:pos="2340"/>
        </w:tabs>
      </w:pPr>
    </w:p>
    <w:p w14:paraId="051E2E20" w14:textId="77777777" w:rsidR="00BE3E16" w:rsidRDefault="00BE3E16" w:rsidP="00BE3E16">
      <w:pPr>
        <w:tabs>
          <w:tab w:val="left" w:pos="2340"/>
        </w:tabs>
      </w:pPr>
    </w:p>
    <w:p w14:paraId="71DC3AB8" w14:textId="77777777" w:rsidR="00BE3E16" w:rsidRDefault="00BE3E16" w:rsidP="00BE3E16">
      <w:pPr>
        <w:tabs>
          <w:tab w:val="left" w:pos="2340"/>
        </w:tabs>
      </w:pPr>
    </w:p>
    <w:p w14:paraId="28C58E6B" w14:textId="77777777" w:rsidR="00BE3E16" w:rsidRDefault="00BE3E16" w:rsidP="00BE3E16">
      <w:pPr>
        <w:tabs>
          <w:tab w:val="left" w:pos="2340"/>
        </w:tabs>
      </w:pPr>
    </w:p>
    <w:p w14:paraId="3DF5762A" w14:textId="77777777" w:rsidR="00BE3E16" w:rsidRDefault="00BE3E16" w:rsidP="00BE3E16">
      <w:pPr>
        <w:tabs>
          <w:tab w:val="left" w:pos="2340"/>
        </w:tabs>
      </w:pPr>
    </w:p>
    <w:p w14:paraId="0CC2F431" w14:textId="77777777" w:rsidR="00BE3E16" w:rsidRDefault="00BE3E16" w:rsidP="00BE3E16">
      <w:pPr>
        <w:tabs>
          <w:tab w:val="left" w:pos="2340"/>
        </w:tabs>
      </w:pPr>
    </w:p>
    <w:p w14:paraId="39F2F628" w14:textId="77777777" w:rsidR="00BE3E16" w:rsidRDefault="00BE3E16" w:rsidP="00BE3E16">
      <w:pPr>
        <w:tabs>
          <w:tab w:val="left" w:pos="2340"/>
        </w:tabs>
      </w:pPr>
    </w:p>
    <w:p w14:paraId="26C0A80C" w14:textId="77777777" w:rsidR="00BE3E16" w:rsidRDefault="00BE3E16" w:rsidP="00BE3E16">
      <w:pPr>
        <w:tabs>
          <w:tab w:val="left" w:pos="2340"/>
        </w:tabs>
      </w:pPr>
    </w:p>
    <w:p w14:paraId="1AC189F2" w14:textId="77777777" w:rsidR="00BE3E16" w:rsidRDefault="00BE3E16" w:rsidP="00BE3E16">
      <w:pPr>
        <w:tabs>
          <w:tab w:val="left" w:pos="2340"/>
        </w:tabs>
      </w:pPr>
    </w:p>
    <w:p w14:paraId="5FA86BF5" w14:textId="77777777" w:rsidR="00BE3E16" w:rsidRDefault="00BE3E16" w:rsidP="00BE3E16">
      <w:pPr>
        <w:tabs>
          <w:tab w:val="left" w:pos="2340"/>
        </w:tabs>
      </w:pPr>
    </w:p>
    <w:p w14:paraId="231391BD" w14:textId="77777777" w:rsidR="00BE3E16" w:rsidRDefault="00BE3E16" w:rsidP="00BE3E16">
      <w:pPr>
        <w:tabs>
          <w:tab w:val="left" w:pos="2340"/>
        </w:tabs>
      </w:pPr>
    </w:p>
    <w:p w14:paraId="40C1D847" w14:textId="77777777" w:rsidR="00BE3E16" w:rsidRDefault="00BE3E16" w:rsidP="00BE3E16">
      <w:pPr>
        <w:tabs>
          <w:tab w:val="left" w:pos="2340"/>
        </w:tabs>
      </w:pPr>
    </w:p>
    <w:p w14:paraId="0967F63D" w14:textId="77777777" w:rsidR="00BE3E16" w:rsidRDefault="00BE3E16" w:rsidP="00BE3E16">
      <w:pPr>
        <w:tabs>
          <w:tab w:val="left" w:pos="2340"/>
        </w:tabs>
      </w:pPr>
    </w:p>
    <w:p w14:paraId="6A71E708" w14:textId="77777777" w:rsidR="00BE3E16" w:rsidRDefault="00BE3E16" w:rsidP="00BE3E16">
      <w:pPr>
        <w:tabs>
          <w:tab w:val="left" w:pos="2340"/>
        </w:tabs>
      </w:pPr>
    </w:p>
    <w:p w14:paraId="60C5E185" w14:textId="77777777" w:rsidR="00BE3E16" w:rsidRDefault="00BE3E16" w:rsidP="00BE3E16">
      <w:pPr>
        <w:tabs>
          <w:tab w:val="left" w:pos="2340"/>
        </w:tabs>
      </w:pPr>
    </w:p>
    <w:p w14:paraId="4922934B" w14:textId="77777777" w:rsidR="00BE3E16" w:rsidRDefault="00BE3E16" w:rsidP="00BE3E16">
      <w:pPr>
        <w:tabs>
          <w:tab w:val="left" w:pos="2340"/>
        </w:tabs>
      </w:pPr>
    </w:p>
    <w:p w14:paraId="250F4D5E" w14:textId="77777777" w:rsidR="00BE3E16" w:rsidRDefault="00BE3E16" w:rsidP="00BE3E16">
      <w:pPr>
        <w:tabs>
          <w:tab w:val="left" w:pos="2340"/>
        </w:tabs>
      </w:pPr>
    </w:p>
    <w:p w14:paraId="45D462D3" w14:textId="77777777" w:rsidR="00BE3E16" w:rsidRDefault="00BE3E16" w:rsidP="00BE3E16">
      <w:pPr>
        <w:tabs>
          <w:tab w:val="left" w:pos="2340"/>
        </w:tabs>
      </w:pPr>
    </w:p>
    <w:p w14:paraId="4F6C3D63" w14:textId="77777777" w:rsidR="00BE3E16" w:rsidRDefault="00BE3E16" w:rsidP="00BE3E16">
      <w:pPr>
        <w:tabs>
          <w:tab w:val="left" w:pos="2340"/>
        </w:tabs>
      </w:pPr>
    </w:p>
    <w:p w14:paraId="5B3B85D9" w14:textId="77777777" w:rsidR="00BE3E16" w:rsidRDefault="00BE3E16" w:rsidP="00BE3E16">
      <w:pPr>
        <w:tabs>
          <w:tab w:val="left" w:pos="2340"/>
        </w:tabs>
      </w:pPr>
    </w:p>
    <w:p w14:paraId="05A75DF8" w14:textId="77777777" w:rsidR="00BE3E16" w:rsidRDefault="00BE3E16" w:rsidP="00BE3E16">
      <w:pPr>
        <w:tabs>
          <w:tab w:val="left" w:pos="2340"/>
        </w:tabs>
      </w:pPr>
    </w:p>
    <w:p w14:paraId="464CFEA4" w14:textId="77777777" w:rsidR="00BE3E16" w:rsidRDefault="00BE3E16" w:rsidP="00BE3E16">
      <w:pPr>
        <w:tabs>
          <w:tab w:val="left" w:pos="2340"/>
        </w:tabs>
      </w:pPr>
    </w:p>
    <w:p w14:paraId="13699B2A" w14:textId="77777777" w:rsidR="00BE3E16" w:rsidRDefault="00BE3E16" w:rsidP="00BE3E16">
      <w:pPr>
        <w:tabs>
          <w:tab w:val="left" w:pos="2340"/>
        </w:tabs>
      </w:pPr>
    </w:p>
    <w:p w14:paraId="79DBF933" w14:textId="77777777" w:rsidR="00BE3E16" w:rsidRDefault="00BE3E16" w:rsidP="00BE3E16">
      <w:pPr>
        <w:tabs>
          <w:tab w:val="left" w:pos="2340"/>
        </w:tabs>
      </w:pPr>
    </w:p>
    <w:tbl>
      <w:tblPr>
        <w:tblpPr w:leftFromText="141" w:rightFromText="141" w:bottomFromText="160" w:vertAnchor="text" w:horzAnchor="margin" w:tblpXSpec="center" w:tblpY="15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E3E16" w14:paraId="19B07ABE"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E1EA17E"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68262042" w14:textId="77777777" w:rsidR="00BE3E16" w:rsidRDefault="00BE3E16" w:rsidP="00B714B1">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DG-8</w:t>
            </w:r>
          </w:p>
        </w:tc>
      </w:tr>
      <w:tr w:rsidR="00BE3E16" w14:paraId="383E46F3"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2617AAE"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10AC2CC5" w14:textId="77777777" w:rsidR="00BE3E16" w:rsidRDefault="00BE3E16" w:rsidP="00B714B1">
            <w:pPr>
              <w:spacing w:line="256" w:lineRule="auto"/>
              <w:rPr>
                <w:rFonts w:ascii="Calibri" w:hAnsi="Calibri" w:cs="Book Antiqua"/>
                <w:i/>
                <w:kern w:val="2"/>
                <w14:ligatures w14:val="standardContextual"/>
              </w:rPr>
            </w:pPr>
            <w:r>
              <w:rPr>
                <w:rFonts w:ascii="Calibri" w:hAnsi="Calibri" w:cs="Book Antiqua"/>
                <w:i/>
                <w:kern w:val="2"/>
                <w14:ligatures w14:val="standardContextual"/>
              </w:rPr>
              <w:t>Añadir producto al carrito exitosamente</w:t>
            </w:r>
          </w:p>
        </w:tc>
      </w:tr>
      <w:tr w:rsidR="00BE3E16" w:rsidRPr="000C22C9" w14:paraId="5924BD46"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4834B9C2" w14:textId="77777777" w:rsidR="00BE3E16" w:rsidRDefault="00BE3E16" w:rsidP="00B714B1">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29C72D61" w14:textId="77777777" w:rsidR="00BE3E16" w:rsidRDefault="00BE3E16" w:rsidP="00B714B1">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RF-2, RF-3, RF-9, RF-10, RF-12, RF-14, RF-21, RF-24</w:t>
            </w:r>
          </w:p>
        </w:tc>
      </w:tr>
      <w:tr w:rsidR="00BE3E16" w14:paraId="70158B4F"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17E1ADE"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0DD99AD5" w14:textId="77777777" w:rsidR="00BE3E16" w:rsidRDefault="00BE3E16" w:rsidP="00B714B1">
            <w:pPr>
              <w:spacing w:line="256" w:lineRule="auto"/>
              <w:rPr>
                <w:kern w:val="2"/>
                <w14:ligatures w14:val="standardContextual"/>
              </w:rPr>
            </w:pPr>
            <w:r>
              <w:rPr>
                <w:kern w:val="2"/>
                <w14:ligatures w14:val="standardContextual"/>
              </w:rPr>
              <w:t>CU-8, CU-4, CU-9</w:t>
            </w:r>
          </w:p>
        </w:tc>
      </w:tr>
      <w:tr w:rsidR="00BE3E16" w14:paraId="1435F8E0"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58E3CCE"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3CBF5BEA" w14:textId="77777777" w:rsidR="00BE3E16" w:rsidRDefault="00BE3E16" w:rsidP="00B714B1">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ES-8.1</w:t>
            </w:r>
          </w:p>
        </w:tc>
      </w:tr>
    </w:tbl>
    <w:p w14:paraId="75996D2F" w14:textId="77777777" w:rsidR="00BE3E16" w:rsidRDefault="00BE3E16" w:rsidP="00BE3E16">
      <w:pPr>
        <w:tabs>
          <w:tab w:val="left" w:pos="2340"/>
        </w:tabs>
      </w:pPr>
    </w:p>
    <w:p w14:paraId="19FE8CAD" w14:textId="77777777" w:rsidR="00BE3E16" w:rsidRDefault="00BE3E16" w:rsidP="00BE3E16">
      <w:pPr>
        <w:tabs>
          <w:tab w:val="left" w:pos="2340"/>
        </w:tabs>
      </w:pPr>
    </w:p>
    <w:p w14:paraId="55679234" w14:textId="77777777" w:rsidR="00BE3E16" w:rsidRDefault="00BE3E16" w:rsidP="00BE3E16">
      <w:pPr>
        <w:tabs>
          <w:tab w:val="left" w:pos="2340"/>
        </w:tabs>
      </w:pPr>
    </w:p>
    <w:p w14:paraId="0160A811" w14:textId="77777777" w:rsidR="00BE3E16" w:rsidRDefault="00BE3E16" w:rsidP="00BE3E16">
      <w:pPr>
        <w:tabs>
          <w:tab w:val="left" w:pos="2340"/>
        </w:tabs>
      </w:pPr>
    </w:p>
    <w:p w14:paraId="741C391D" w14:textId="6E5DC486" w:rsidR="00BE3E16" w:rsidRDefault="00BE3E16" w:rsidP="00BE3E16">
      <w:pPr>
        <w:suppressAutoHyphens w:val="0"/>
        <w:spacing w:after="160" w:line="259" w:lineRule="auto"/>
      </w:pPr>
      <w:r>
        <w:rPr>
          <w:noProof/>
          <w14:ligatures w14:val="standardContextual"/>
        </w:rPr>
        <w:drawing>
          <wp:anchor distT="0" distB="0" distL="114300" distR="114300" simplePos="0" relativeHeight="251760640" behindDoc="0" locked="0" layoutInCell="1" allowOverlap="1" wp14:anchorId="5AAD8F7E" wp14:editId="62BBF3FB">
            <wp:simplePos x="0" y="0"/>
            <wp:positionH relativeFrom="column">
              <wp:posOffset>-20320</wp:posOffset>
            </wp:positionH>
            <wp:positionV relativeFrom="paragraph">
              <wp:posOffset>843280</wp:posOffset>
            </wp:positionV>
            <wp:extent cx="2956560" cy="3953640"/>
            <wp:effectExtent l="0" t="0" r="0" b="8890"/>
            <wp:wrapNone/>
            <wp:docPr id="2389740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7405" name="Imagen 1" descr="Imagen que contiene Interfaz de usuario gráfic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2956560" cy="395364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61664" behindDoc="0" locked="0" layoutInCell="1" allowOverlap="1" wp14:anchorId="03DC45F1" wp14:editId="7A636862">
            <wp:simplePos x="0" y="0"/>
            <wp:positionH relativeFrom="margin">
              <wp:align>right</wp:align>
            </wp:positionH>
            <wp:positionV relativeFrom="paragraph">
              <wp:posOffset>795655</wp:posOffset>
            </wp:positionV>
            <wp:extent cx="2971840" cy="4029465"/>
            <wp:effectExtent l="0" t="0" r="0" b="9525"/>
            <wp:wrapNone/>
            <wp:docPr id="3472737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73720" name="Imagen 1" descr="Interfaz de usuario gráfic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2971840" cy="402946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69856" behindDoc="0" locked="0" layoutInCell="1" allowOverlap="1" wp14:anchorId="43F58D1F" wp14:editId="61ABC9EE">
            <wp:simplePos x="0" y="0"/>
            <wp:positionH relativeFrom="margin">
              <wp:align>center</wp:align>
            </wp:positionH>
            <wp:positionV relativeFrom="paragraph">
              <wp:posOffset>4980940</wp:posOffset>
            </wp:positionV>
            <wp:extent cx="3171825" cy="3114675"/>
            <wp:effectExtent l="0" t="0" r="9525" b="9525"/>
            <wp:wrapNone/>
            <wp:docPr id="16229832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83210" name="Imagen 1" descr="Interfaz de usuario gráfica, Texto,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3171825" cy="311467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i">
            <w:drawing>
              <wp:anchor distT="0" distB="0" distL="114300" distR="114300" simplePos="0" relativeHeight="251768832" behindDoc="0" locked="0" layoutInCell="1" allowOverlap="1" wp14:anchorId="62E53B33" wp14:editId="0F1CFE74">
                <wp:simplePos x="0" y="0"/>
                <wp:positionH relativeFrom="column">
                  <wp:posOffset>5033313</wp:posOffset>
                </wp:positionH>
                <wp:positionV relativeFrom="paragraph">
                  <wp:posOffset>4043533</wp:posOffset>
                </wp:positionV>
                <wp:extent cx="52200" cy="42840"/>
                <wp:effectExtent l="76200" t="76200" r="62230" b="90805"/>
                <wp:wrapNone/>
                <wp:docPr id="702351169" name="Entrada de lápiz 22"/>
                <wp:cNvGraphicFramePr/>
                <a:graphic xmlns:a="http://schemas.openxmlformats.org/drawingml/2006/main">
                  <a:graphicData uri="http://schemas.microsoft.com/office/word/2010/wordprocessingInk">
                    <w14:contentPart bwMode="auto" r:id="rId74">
                      <w14:nvContentPartPr>
                        <w14:cNvContentPartPr/>
                      </w14:nvContentPartPr>
                      <w14:xfrm>
                        <a:off x="0" y="0"/>
                        <a:ext cx="52200" cy="42840"/>
                      </w14:xfrm>
                    </w14:contentPart>
                  </a:graphicData>
                </a:graphic>
              </wp:anchor>
            </w:drawing>
          </mc:Choice>
          <mc:Fallback>
            <w:pict>
              <v:shapetype w14:anchorId="4A3BB6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22" o:spid="_x0000_s1026" type="#_x0000_t75" style="position:absolute;margin-left:393.45pt;margin-top:315.55pt;width:9.75pt;height:9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">
                <v:imagedata r:id="rId75" o:title=""/>
              </v:shape>
            </w:pict>
          </mc:Fallback>
        </mc:AlternateContent>
      </w:r>
      <w:r>
        <w:rPr>
          <w:noProof/>
          <w14:ligatures w14:val="standardContextual"/>
        </w:rPr>
        <mc:AlternateContent>
          <mc:Choice Requires="wpi">
            <w:drawing>
              <wp:anchor distT="0" distB="0" distL="114300" distR="114300" simplePos="0" relativeHeight="251767808" behindDoc="0" locked="0" layoutInCell="1" allowOverlap="1" wp14:anchorId="665A6355" wp14:editId="34A1A0C0">
                <wp:simplePos x="0" y="0"/>
                <wp:positionH relativeFrom="column">
                  <wp:posOffset>4112793</wp:posOffset>
                </wp:positionH>
                <wp:positionV relativeFrom="paragraph">
                  <wp:posOffset>4044613</wp:posOffset>
                </wp:positionV>
                <wp:extent cx="51480" cy="54000"/>
                <wp:effectExtent l="57150" t="57150" r="81915" b="98425"/>
                <wp:wrapNone/>
                <wp:docPr id="1209640972" name="Entrada de lápiz 21"/>
                <wp:cNvGraphicFramePr/>
                <a:graphic xmlns:a="http://schemas.openxmlformats.org/drawingml/2006/main">
                  <a:graphicData uri="http://schemas.microsoft.com/office/word/2010/wordprocessingInk">
                    <w14:contentPart bwMode="auto" r:id="rId76">
                      <w14:nvContentPartPr>
                        <w14:cNvContentPartPr/>
                      </w14:nvContentPartPr>
                      <w14:xfrm>
                        <a:off x="0" y="0"/>
                        <a:ext cx="51480" cy="54000"/>
                      </w14:xfrm>
                    </w14:contentPart>
                  </a:graphicData>
                </a:graphic>
              </wp:anchor>
            </w:drawing>
          </mc:Choice>
          <mc:Fallback>
            <w:pict>
              <v:shape w14:anchorId="35AF66D0" id="Entrada de lápiz 21" o:spid="_x0000_s1026" type="#_x0000_t75" style="position:absolute;margin-left:321pt;margin-top:315.6pt;width:9.7pt;height:9.9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">
                <v:imagedata r:id="rId77" o:title=""/>
              </v:shape>
            </w:pict>
          </mc:Fallback>
        </mc:AlternateContent>
      </w:r>
      <w:r>
        <w:rPr>
          <w:noProof/>
          <w14:ligatures w14:val="standardContextual"/>
        </w:rPr>
        <mc:AlternateContent>
          <mc:Choice Requires="wpi">
            <w:drawing>
              <wp:anchor distT="0" distB="0" distL="114300" distR="114300" simplePos="0" relativeHeight="251766784" behindDoc="0" locked="0" layoutInCell="1" allowOverlap="1" wp14:anchorId="37A0BCAB" wp14:editId="2C72BA93">
                <wp:simplePos x="0" y="0"/>
                <wp:positionH relativeFrom="column">
                  <wp:posOffset>3249930</wp:posOffset>
                </wp:positionH>
                <wp:positionV relativeFrom="paragraph">
                  <wp:posOffset>4060190</wp:posOffset>
                </wp:positionV>
                <wp:extent cx="76375" cy="45000"/>
                <wp:effectExtent l="76200" t="76200" r="57150" b="88900"/>
                <wp:wrapNone/>
                <wp:docPr id="1933503272" name="Entrada de lápiz 20"/>
                <wp:cNvGraphicFramePr/>
                <a:graphic xmlns:a="http://schemas.openxmlformats.org/drawingml/2006/main">
                  <a:graphicData uri="http://schemas.microsoft.com/office/word/2010/wordprocessingInk">
                    <w14:contentPart bwMode="auto" r:id="rId78">
                      <w14:nvContentPartPr>
                        <w14:cNvContentPartPr/>
                      </w14:nvContentPartPr>
                      <w14:xfrm>
                        <a:off x="0" y="0"/>
                        <a:ext cx="76375" cy="45000"/>
                      </w14:xfrm>
                    </w14:contentPart>
                  </a:graphicData>
                </a:graphic>
              </wp:anchor>
            </w:drawing>
          </mc:Choice>
          <mc:Fallback>
            <w:pict>
              <v:shape w14:anchorId="26AFEB99" id="Entrada de lápiz 20" o:spid="_x0000_s1026" type="#_x0000_t75" style="position:absolute;margin-left:253.05pt;margin-top:316.85pt;width:11.65pt;height:9.2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">
                <v:imagedata r:id="rId79" o:title=""/>
              </v:shape>
            </w:pict>
          </mc:Fallback>
        </mc:AlternateContent>
      </w:r>
      <w:r>
        <w:rPr>
          <w:noProof/>
          <w14:ligatures w14:val="standardContextual"/>
        </w:rPr>
        <mc:AlternateContent>
          <mc:Choice Requires="wpi">
            <w:drawing>
              <wp:anchor distT="0" distB="0" distL="114300" distR="114300" simplePos="0" relativeHeight="251765760" behindDoc="0" locked="0" layoutInCell="1" allowOverlap="1" wp14:anchorId="486C53B2" wp14:editId="7ED3B9A3">
                <wp:simplePos x="0" y="0"/>
                <wp:positionH relativeFrom="column">
                  <wp:posOffset>1869009</wp:posOffset>
                </wp:positionH>
                <wp:positionV relativeFrom="paragraph">
                  <wp:posOffset>4028053</wp:posOffset>
                </wp:positionV>
                <wp:extent cx="44280" cy="64800"/>
                <wp:effectExtent l="76200" t="76200" r="70485" b="87630"/>
                <wp:wrapNone/>
                <wp:docPr id="2082541519" name="Entrada de lápiz 16"/>
                <wp:cNvGraphicFramePr/>
                <a:graphic xmlns:a="http://schemas.openxmlformats.org/drawingml/2006/main">
                  <a:graphicData uri="http://schemas.microsoft.com/office/word/2010/wordprocessingInk">
                    <w14:contentPart bwMode="auto" r:id="rId80">
                      <w14:nvContentPartPr>
                        <w14:cNvContentPartPr/>
                      </w14:nvContentPartPr>
                      <w14:xfrm>
                        <a:off x="0" y="0"/>
                        <a:ext cx="44280" cy="64800"/>
                      </w14:xfrm>
                    </w14:contentPart>
                  </a:graphicData>
                </a:graphic>
              </wp:anchor>
            </w:drawing>
          </mc:Choice>
          <mc:Fallback>
            <w:pict>
              <v:shape w14:anchorId="20DA72F4" id="Entrada de lápiz 16" o:spid="_x0000_s1026" type="#_x0000_t75" style="position:absolute;margin-left:144.3pt;margin-top:314.3pt;width:9.2pt;height:10.7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">
                <v:imagedata r:id="rId81" o:title=""/>
              </v:shape>
            </w:pict>
          </mc:Fallback>
        </mc:AlternateContent>
      </w:r>
      <w:r>
        <w:rPr>
          <w:noProof/>
          <w14:ligatures w14:val="standardContextual"/>
        </w:rPr>
        <mc:AlternateContent>
          <mc:Choice Requires="wpi">
            <w:drawing>
              <wp:anchor distT="0" distB="0" distL="114300" distR="114300" simplePos="0" relativeHeight="251764736" behindDoc="0" locked="0" layoutInCell="1" allowOverlap="1" wp14:anchorId="1B85AA96" wp14:editId="71EE0672">
                <wp:simplePos x="0" y="0"/>
                <wp:positionH relativeFrom="column">
                  <wp:posOffset>987009</wp:posOffset>
                </wp:positionH>
                <wp:positionV relativeFrom="paragraph">
                  <wp:posOffset>4046413</wp:posOffset>
                </wp:positionV>
                <wp:extent cx="72360" cy="43920"/>
                <wp:effectExtent l="76200" t="76200" r="61595" b="89535"/>
                <wp:wrapNone/>
                <wp:docPr id="749077465" name="Entrada de lápiz 15"/>
                <wp:cNvGraphicFramePr/>
                <a:graphic xmlns:a="http://schemas.openxmlformats.org/drawingml/2006/main">
                  <a:graphicData uri="http://schemas.microsoft.com/office/word/2010/wordprocessingInk">
                    <w14:contentPart bwMode="auto" r:id="rId82">
                      <w14:nvContentPartPr>
                        <w14:cNvContentPartPr/>
                      </w14:nvContentPartPr>
                      <w14:xfrm>
                        <a:off x="0" y="0"/>
                        <a:ext cx="72360" cy="43920"/>
                      </w14:xfrm>
                    </w14:contentPart>
                  </a:graphicData>
                </a:graphic>
              </wp:anchor>
            </w:drawing>
          </mc:Choice>
          <mc:Fallback>
            <w:pict>
              <v:shape w14:anchorId="248D2B42" id="Entrada de lápiz 15" o:spid="_x0000_s1026" type="#_x0000_t75" style="position:absolute;margin-left:74.9pt;margin-top:315.75pt;width:11.35pt;height:9.1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">
                <v:imagedata r:id="rId83" o:title=""/>
              </v:shape>
            </w:pict>
          </mc:Fallback>
        </mc:AlternateContent>
      </w:r>
      <w:r>
        <w:rPr>
          <w:noProof/>
          <w14:ligatures w14:val="standardContextual"/>
        </w:rPr>
        <mc:AlternateContent>
          <mc:Choice Requires="wpi">
            <w:drawing>
              <wp:anchor distT="0" distB="0" distL="114300" distR="114300" simplePos="0" relativeHeight="251763712" behindDoc="0" locked="0" layoutInCell="1" allowOverlap="1" wp14:anchorId="537A27F8" wp14:editId="105C25F2">
                <wp:simplePos x="0" y="0"/>
                <wp:positionH relativeFrom="column">
                  <wp:posOffset>962529</wp:posOffset>
                </wp:positionH>
                <wp:positionV relativeFrom="paragraph">
                  <wp:posOffset>4008973</wp:posOffset>
                </wp:positionV>
                <wp:extent cx="84600" cy="71280"/>
                <wp:effectExtent l="57150" t="38100" r="10795" b="43180"/>
                <wp:wrapNone/>
                <wp:docPr id="862207705" name="Entrada de lápiz 14"/>
                <wp:cNvGraphicFramePr/>
                <a:graphic xmlns:a="http://schemas.openxmlformats.org/drawingml/2006/main">
                  <a:graphicData uri="http://schemas.microsoft.com/office/word/2010/wordprocessingInk">
                    <w14:contentPart bwMode="auto" r:id="rId84">
                      <w14:nvContentPartPr>
                        <w14:cNvContentPartPr/>
                      </w14:nvContentPartPr>
                      <w14:xfrm>
                        <a:off x="0" y="0"/>
                        <a:ext cx="84600" cy="71280"/>
                      </w14:xfrm>
                    </w14:contentPart>
                  </a:graphicData>
                </a:graphic>
              </wp:anchor>
            </w:drawing>
          </mc:Choice>
          <mc:Fallback>
            <w:pict>
              <v:shape w14:anchorId="259190E5" id="Entrada de lápiz 14" o:spid="_x0000_s1026" type="#_x0000_t75" style="position:absolute;margin-left:75.1pt;margin-top:314.95pt;width:8.05pt;height:7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">
                <v:imagedata r:id="rId85" o:title=""/>
              </v:shape>
            </w:pict>
          </mc:Fallback>
        </mc:AlternateContent>
      </w:r>
      <w:r>
        <w:rPr>
          <w:noProof/>
          <w14:ligatures w14:val="standardContextual"/>
        </w:rPr>
        <mc:AlternateContent>
          <mc:Choice Requires="wpi">
            <w:drawing>
              <wp:anchor distT="0" distB="0" distL="114300" distR="114300" simplePos="0" relativeHeight="251762688" behindDoc="0" locked="0" layoutInCell="1" allowOverlap="1" wp14:anchorId="3A286804" wp14:editId="1C504BD0">
                <wp:simplePos x="0" y="0"/>
                <wp:positionH relativeFrom="column">
                  <wp:posOffset>113665</wp:posOffset>
                </wp:positionH>
                <wp:positionV relativeFrom="paragraph">
                  <wp:posOffset>3970655</wp:posOffset>
                </wp:positionV>
                <wp:extent cx="110235" cy="128280"/>
                <wp:effectExtent l="38100" t="38100" r="42545" b="43180"/>
                <wp:wrapNone/>
                <wp:docPr id="2145926856" name="Entrada de lápiz 13"/>
                <wp:cNvGraphicFramePr/>
                <a:graphic xmlns:a="http://schemas.openxmlformats.org/drawingml/2006/main">
                  <a:graphicData uri="http://schemas.microsoft.com/office/word/2010/wordprocessingInk">
                    <w14:contentPart bwMode="auto" r:id="rId86">
                      <w14:nvContentPartPr>
                        <w14:cNvContentPartPr/>
                      </w14:nvContentPartPr>
                      <w14:xfrm>
                        <a:off x="0" y="0"/>
                        <a:ext cx="110235" cy="128280"/>
                      </w14:xfrm>
                    </w14:contentPart>
                  </a:graphicData>
                </a:graphic>
              </wp:anchor>
            </w:drawing>
          </mc:Choice>
          <mc:Fallback>
            <w:pict>
              <v:shape w14:anchorId="00924DBF" id="Entrada de lápiz 13" o:spid="_x0000_s1026" type="#_x0000_t75" style="position:absolute;margin-left:8.25pt;margin-top:311.95pt;width:10.1pt;height:11.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">
                <v:imagedata r:id="rId87" o:title=""/>
              </v:shape>
            </w:pict>
          </mc:Fallback>
        </mc:AlternateContent>
      </w:r>
      <w:r>
        <w:br w:type="page"/>
      </w:r>
    </w:p>
    <w:tbl>
      <w:tblPr>
        <w:tblpPr w:leftFromText="141" w:rightFromText="141" w:bottomFromText="160" w:vertAnchor="text" w:horzAnchor="margin" w:tblpXSpec="center" w:tblpY="22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E3E16" w14:paraId="173FFEB0"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9C7FC6D"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082BE6C0" w14:textId="77777777" w:rsidR="00BE3E16" w:rsidRDefault="00BE3E16" w:rsidP="00B714B1">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DG-9</w:t>
            </w:r>
          </w:p>
        </w:tc>
      </w:tr>
      <w:tr w:rsidR="00BE3E16" w14:paraId="04E4F89F"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D1A5C7D"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475AE3E1" w14:textId="77777777" w:rsidR="00BE3E16" w:rsidRDefault="00BE3E16" w:rsidP="00B714B1">
            <w:pPr>
              <w:spacing w:line="256" w:lineRule="auto"/>
              <w:rPr>
                <w:rFonts w:ascii="Calibri" w:hAnsi="Calibri" w:cs="Book Antiqua"/>
                <w:i/>
                <w:kern w:val="2"/>
                <w14:ligatures w14:val="standardContextual"/>
              </w:rPr>
            </w:pPr>
            <w:r>
              <w:rPr>
                <w:rFonts w:ascii="Calibri" w:hAnsi="Calibri" w:cs="Book Antiqua"/>
                <w:i/>
              </w:rPr>
              <w:t>Ingresar orden de compra del cliente</w:t>
            </w:r>
          </w:p>
        </w:tc>
      </w:tr>
      <w:tr w:rsidR="00BE3E16" w14:paraId="20D74B4E"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F22A2FB" w14:textId="77777777" w:rsidR="00BE3E16" w:rsidRDefault="00BE3E16" w:rsidP="00B714B1">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4ED3725D" w14:textId="77777777" w:rsidR="00BE3E16" w:rsidRDefault="00BE3E16" w:rsidP="00B714B1">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RF-2, RF-8, RF-14</w:t>
            </w:r>
          </w:p>
        </w:tc>
      </w:tr>
      <w:tr w:rsidR="00BE3E16" w14:paraId="39C93DE0"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E70A9ED"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4333EAF3" w14:textId="77777777" w:rsidR="00BE3E16" w:rsidRDefault="00BE3E16" w:rsidP="00B714B1">
            <w:pPr>
              <w:spacing w:line="256" w:lineRule="auto"/>
              <w:rPr>
                <w:kern w:val="2"/>
                <w14:ligatures w14:val="standardContextual"/>
              </w:rPr>
            </w:pPr>
            <w:r>
              <w:rPr>
                <w:kern w:val="2"/>
                <w14:ligatures w14:val="standardContextual"/>
              </w:rPr>
              <w:t>CU-9, CU-8</w:t>
            </w:r>
          </w:p>
        </w:tc>
      </w:tr>
      <w:tr w:rsidR="00BE3E16" w14:paraId="7DD293F4"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8578CCB"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51C14074" w14:textId="77777777" w:rsidR="00BE3E16" w:rsidRDefault="00BE3E16" w:rsidP="00B714B1">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ES-9.1</w:t>
            </w:r>
          </w:p>
        </w:tc>
      </w:tr>
    </w:tbl>
    <w:p w14:paraId="1282F479" w14:textId="77777777" w:rsidR="00BE3E16" w:rsidRDefault="00BE3E16" w:rsidP="00BE3E16">
      <w:pPr>
        <w:tabs>
          <w:tab w:val="left" w:pos="2340"/>
        </w:tabs>
      </w:pPr>
    </w:p>
    <w:p w14:paraId="44E9911C" w14:textId="68CCDC38" w:rsidR="00BE3E16" w:rsidRDefault="00BE3E16" w:rsidP="00BE3E16">
      <w:pPr>
        <w:suppressAutoHyphens w:val="0"/>
        <w:spacing w:after="160" w:line="259" w:lineRule="auto"/>
      </w:pPr>
      <w:r>
        <w:rPr>
          <w:noProof/>
          <w14:ligatures w14:val="standardContextual"/>
        </w:rPr>
        <w:drawing>
          <wp:anchor distT="0" distB="0" distL="114300" distR="114300" simplePos="0" relativeHeight="251770880" behindDoc="0" locked="0" layoutInCell="1" allowOverlap="1" wp14:anchorId="45AC4AD2" wp14:editId="63312AD5">
            <wp:simplePos x="0" y="0"/>
            <wp:positionH relativeFrom="column">
              <wp:posOffset>-472440</wp:posOffset>
            </wp:positionH>
            <wp:positionV relativeFrom="paragraph">
              <wp:posOffset>1117600</wp:posOffset>
            </wp:positionV>
            <wp:extent cx="3495675" cy="3733800"/>
            <wp:effectExtent l="0" t="0" r="9525" b="0"/>
            <wp:wrapNone/>
            <wp:docPr id="11317350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35057" name="Imagen 1" descr="Interfaz de usuario gráfica, Aplicación&#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3495675" cy="373380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71904" behindDoc="0" locked="0" layoutInCell="1" allowOverlap="1" wp14:anchorId="067C4E54" wp14:editId="0683FAEC">
            <wp:simplePos x="0" y="0"/>
            <wp:positionH relativeFrom="column">
              <wp:posOffset>3029585</wp:posOffset>
            </wp:positionH>
            <wp:positionV relativeFrom="paragraph">
              <wp:posOffset>1118235</wp:posOffset>
            </wp:positionV>
            <wp:extent cx="3552825" cy="3743325"/>
            <wp:effectExtent l="0" t="0" r="9525" b="9525"/>
            <wp:wrapNone/>
            <wp:docPr id="261718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18380" name="Imagen 1" descr="Interfaz de usuario gráfica, Texto, Aplicación&#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3552825" cy="374332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72928" behindDoc="0" locked="0" layoutInCell="1" allowOverlap="1" wp14:anchorId="3322B93D" wp14:editId="70A35F01">
            <wp:simplePos x="0" y="0"/>
            <wp:positionH relativeFrom="margin">
              <wp:posOffset>650240</wp:posOffset>
            </wp:positionH>
            <wp:positionV relativeFrom="paragraph">
              <wp:posOffset>4950460</wp:posOffset>
            </wp:positionV>
            <wp:extent cx="5181600" cy="3743325"/>
            <wp:effectExtent l="0" t="0" r="0" b="9525"/>
            <wp:wrapNone/>
            <wp:docPr id="9483356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5680" name="Imagen 1" descr="Interfaz de usuario gráfica, Texto, Aplicación&#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5181600" cy="3743325"/>
                    </a:xfrm>
                    <a:prstGeom prst="rect">
                      <a:avLst/>
                    </a:prstGeom>
                  </pic:spPr>
                </pic:pic>
              </a:graphicData>
            </a:graphic>
            <wp14:sizeRelH relativeFrom="page">
              <wp14:pctWidth>0</wp14:pctWidth>
            </wp14:sizeRelH>
            <wp14:sizeRelV relativeFrom="page">
              <wp14:pctHeight>0</wp14:pctHeight>
            </wp14:sizeRelV>
          </wp:anchor>
        </w:drawing>
      </w:r>
      <w:r>
        <w:br w:type="page"/>
      </w:r>
    </w:p>
    <w:tbl>
      <w:tblPr>
        <w:tblpPr w:leftFromText="141" w:rightFromText="141" w:bottomFromText="160" w:vertAnchor="text" w:horzAnchor="margin" w:tblpXSpec="center" w:tblpY="3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E3E16" w14:paraId="724B52D7"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4F70C021"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33878D7A" w14:textId="77777777" w:rsidR="00BE3E16" w:rsidRDefault="00BE3E16" w:rsidP="00B714B1">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DG-10</w:t>
            </w:r>
          </w:p>
        </w:tc>
      </w:tr>
      <w:tr w:rsidR="00BE3E16" w14:paraId="119524C5"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4EB5F3EC"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355B7B47" w14:textId="77777777" w:rsidR="00BE3E16" w:rsidRDefault="00BE3E16" w:rsidP="00B714B1">
            <w:pPr>
              <w:spacing w:line="256" w:lineRule="auto"/>
              <w:rPr>
                <w:rFonts w:ascii="Calibri" w:hAnsi="Calibri" w:cs="Calibri"/>
                <w:i/>
                <w:kern w:val="2"/>
                <w14:ligatures w14:val="standardContextual"/>
              </w:rPr>
            </w:pPr>
            <w:r>
              <w:rPr>
                <w:rFonts w:ascii="Calibri" w:hAnsi="Calibri" w:cs="Calibri"/>
                <w:i/>
                <w:kern w:val="2"/>
                <w14:ligatures w14:val="standardContextual"/>
              </w:rPr>
              <w:t xml:space="preserve">Confirmación de eliminación de orden de compra </w:t>
            </w:r>
          </w:p>
        </w:tc>
      </w:tr>
      <w:tr w:rsidR="00BE3E16" w14:paraId="402EC579"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1B0421B" w14:textId="77777777" w:rsidR="00BE3E16" w:rsidRDefault="00BE3E16" w:rsidP="00B714B1">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01E4C38E" w14:textId="77777777" w:rsidR="00BE3E16" w:rsidRDefault="00BE3E16" w:rsidP="00B714B1">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RF-4, RF-12</w:t>
            </w:r>
          </w:p>
        </w:tc>
      </w:tr>
      <w:tr w:rsidR="00BE3E16" w14:paraId="67C1AC25"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D5A9736"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7767E4CE" w14:textId="77777777" w:rsidR="00BE3E16" w:rsidRDefault="00BE3E16" w:rsidP="00B714B1">
            <w:pPr>
              <w:spacing w:line="256" w:lineRule="auto"/>
              <w:rPr>
                <w:kern w:val="2"/>
                <w14:ligatures w14:val="standardContextual"/>
              </w:rPr>
            </w:pPr>
            <w:r>
              <w:rPr>
                <w:kern w:val="2"/>
                <w14:ligatures w14:val="standardContextual"/>
              </w:rPr>
              <w:t>CU-10</w:t>
            </w:r>
          </w:p>
        </w:tc>
      </w:tr>
      <w:tr w:rsidR="00BE3E16" w14:paraId="78ED2207"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BF5E448"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734353A7" w14:textId="77777777" w:rsidR="00BE3E16" w:rsidRDefault="00BE3E16" w:rsidP="00B714B1">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ES-10.2</w:t>
            </w:r>
          </w:p>
        </w:tc>
      </w:tr>
    </w:tbl>
    <w:p w14:paraId="3C3F6A31" w14:textId="1CC88E16" w:rsidR="00BE3E16" w:rsidRDefault="00BE3E16" w:rsidP="00BE3E16">
      <w:pPr>
        <w:tabs>
          <w:tab w:val="left" w:pos="2340"/>
        </w:tabs>
      </w:pPr>
    </w:p>
    <w:p w14:paraId="67D9B92F" w14:textId="77777777" w:rsidR="00BE3E16" w:rsidRDefault="00BE3E16" w:rsidP="00BE3E16">
      <w:pPr>
        <w:tabs>
          <w:tab w:val="left" w:pos="2340"/>
        </w:tabs>
      </w:pPr>
    </w:p>
    <w:p w14:paraId="26A222AF" w14:textId="77777777" w:rsidR="00BE3E16" w:rsidRDefault="00BE3E16" w:rsidP="00BE3E16">
      <w:pPr>
        <w:tabs>
          <w:tab w:val="left" w:pos="2340"/>
        </w:tabs>
      </w:pPr>
    </w:p>
    <w:p w14:paraId="3519488D" w14:textId="77777777" w:rsidR="00BE3E16" w:rsidRDefault="00BE3E16" w:rsidP="00BE3E16">
      <w:pPr>
        <w:tabs>
          <w:tab w:val="left" w:pos="2340"/>
        </w:tabs>
      </w:pPr>
    </w:p>
    <w:p w14:paraId="26010CCF" w14:textId="77777777" w:rsidR="00BE3E16" w:rsidRDefault="00BE3E16" w:rsidP="00BE3E16">
      <w:pPr>
        <w:tabs>
          <w:tab w:val="left" w:pos="2340"/>
        </w:tabs>
      </w:pPr>
    </w:p>
    <w:p w14:paraId="115534E6" w14:textId="77777777" w:rsidR="00BE3E16" w:rsidRDefault="00BE3E16" w:rsidP="00BE3E16">
      <w:pPr>
        <w:tabs>
          <w:tab w:val="left" w:pos="2340"/>
        </w:tabs>
      </w:pPr>
    </w:p>
    <w:p w14:paraId="0CDB0AEA" w14:textId="54FFA80D" w:rsidR="00BE3E16" w:rsidRDefault="003815C1" w:rsidP="00BE3E16">
      <w:pPr>
        <w:tabs>
          <w:tab w:val="left" w:pos="2340"/>
        </w:tabs>
      </w:pPr>
      <w:r>
        <w:rPr>
          <w:noProof/>
          <w14:ligatures w14:val="standardContextual"/>
        </w:rPr>
        <w:drawing>
          <wp:anchor distT="0" distB="0" distL="114300" distR="114300" simplePos="0" relativeHeight="251773952" behindDoc="0" locked="0" layoutInCell="1" allowOverlap="1" wp14:anchorId="16FA2600" wp14:editId="2E509400">
            <wp:simplePos x="0" y="0"/>
            <wp:positionH relativeFrom="column">
              <wp:posOffset>711145</wp:posOffset>
            </wp:positionH>
            <wp:positionV relativeFrom="paragraph">
              <wp:posOffset>113196</wp:posOffset>
            </wp:positionV>
            <wp:extent cx="3436967" cy="3601941"/>
            <wp:effectExtent l="0" t="0" r="0" b="0"/>
            <wp:wrapNone/>
            <wp:docPr id="169838040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80406" name="Imagen 1" descr="Interfaz de usuario gráfica, Texto, Aplicación, Correo electrónic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3439426" cy="3604518"/>
                    </a:xfrm>
                    <a:prstGeom prst="rect">
                      <a:avLst/>
                    </a:prstGeom>
                  </pic:spPr>
                </pic:pic>
              </a:graphicData>
            </a:graphic>
            <wp14:sizeRelH relativeFrom="page">
              <wp14:pctWidth>0</wp14:pctWidth>
            </wp14:sizeRelH>
            <wp14:sizeRelV relativeFrom="page">
              <wp14:pctHeight>0</wp14:pctHeight>
            </wp14:sizeRelV>
          </wp:anchor>
        </w:drawing>
      </w:r>
    </w:p>
    <w:p w14:paraId="4A3E5EB1" w14:textId="77777777" w:rsidR="00BE3E16" w:rsidRDefault="00BE3E16" w:rsidP="00BE3E16">
      <w:pPr>
        <w:tabs>
          <w:tab w:val="left" w:pos="2340"/>
        </w:tabs>
      </w:pPr>
    </w:p>
    <w:p w14:paraId="55C3822B" w14:textId="77777777" w:rsidR="00BE3E16" w:rsidRDefault="00BE3E16" w:rsidP="00BE3E16">
      <w:pPr>
        <w:tabs>
          <w:tab w:val="left" w:pos="2340"/>
        </w:tabs>
      </w:pPr>
    </w:p>
    <w:p w14:paraId="48658B9B" w14:textId="77777777" w:rsidR="00BE3E16" w:rsidRDefault="00BE3E16" w:rsidP="00BE3E16">
      <w:pPr>
        <w:tabs>
          <w:tab w:val="left" w:pos="2340"/>
        </w:tabs>
      </w:pPr>
    </w:p>
    <w:p w14:paraId="7AA986EE" w14:textId="77777777" w:rsidR="00BE3E16" w:rsidRDefault="00BE3E16" w:rsidP="00BE3E16">
      <w:pPr>
        <w:tabs>
          <w:tab w:val="left" w:pos="2340"/>
        </w:tabs>
      </w:pPr>
    </w:p>
    <w:p w14:paraId="54AA5F8E" w14:textId="77777777" w:rsidR="00BE3E16" w:rsidRDefault="00BE3E16" w:rsidP="00BE3E16">
      <w:pPr>
        <w:tabs>
          <w:tab w:val="left" w:pos="2340"/>
        </w:tabs>
      </w:pPr>
    </w:p>
    <w:p w14:paraId="2720B79C" w14:textId="77777777" w:rsidR="00BE3E16" w:rsidRDefault="00BE3E16" w:rsidP="00BE3E16">
      <w:pPr>
        <w:tabs>
          <w:tab w:val="left" w:pos="2340"/>
        </w:tabs>
      </w:pPr>
    </w:p>
    <w:p w14:paraId="2D309A2A" w14:textId="77777777" w:rsidR="00BE3E16" w:rsidRDefault="00BE3E16" w:rsidP="00BE3E16">
      <w:pPr>
        <w:tabs>
          <w:tab w:val="left" w:pos="2340"/>
        </w:tabs>
      </w:pPr>
    </w:p>
    <w:p w14:paraId="3C970377" w14:textId="77777777" w:rsidR="00BE3E16" w:rsidRDefault="00BE3E16" w:rsidP="00BE3E16">
      <w:pPr>
        <w:tabs>
          <w:tab w:val="left" w:pos="2340"/>
        </w:tabs>
      </w:pPr>
    </w:p>
    <w:p w14:paraId="086CCDA4" w14:textId="77777777" w:rsidR="00BE3E16" w:rsidRDefault="00BE3E16" w:rsidP="00BE3E16">
      <w:pPr>
        <w:tabs>
          <w:tab w:val="left" w:pos="2340"/>
        </w:tabs>
      </w:pPr>
    </w:p>
    <w:p w14:paraId="5119C526" w14:textId="77777777" w:rsidR="00BE3E16" w:rsidRDefault="00BE3E16" w:rsidP="00BE3E16">
      <w:pPr>
        <w:tabs>
          <w:tab w:val="left" w:pos="2340"/>
        </w:tabs>
      </w:pPr>
    </w:p>
    <w:p w14:paraId="64AD21F6" w14:textId="77777777" w:rsidR="00BE3E16" w:rsidRDefault="00BE3E16" w:rsidP="00BE3E16">
      <w:pPr>
        <w:tabs>
          <w:tab w:val="left" w:pos="2340"/>
        </w:tabs>
      </w:pPr>
    </w:p>
    <w:p w14:paraId="60FCCE6E" w14:textId="77777777" w:rsidR="00BE3E16" w:rsidRDefault="00BE3E16" w:rsidP="00BE3E16">
      <w:pPr>
        <w:tabs>
          <w:tab w:val="left" w:pos="2340"/>
        </w:tabs>
      </w:pPr>
    </w:p>
    <w:p w14:paraId="5D8839A9" w14:textId="77777777" w:rsidR="00BE3E16" w:rsidRDefault="00BE3E16" w:rsidP="00BE3E16">
      <w:pPr>
        <w:tabs>
          <w:tab w:val="left" w:pos="2340"/>
        </w:tabs>
      </w:pPr>
    </w:p>
    <w:p w14:paraId="4E18F138" w14:textId="77777777" w:rsidR="00BE3E16" w:rsidRDefault="00BE3E16" w:rsidP="00BE3E16">
      <w:pPr>
        <w:tabs>
          <w:tab w:val="left" w:pos="2340"/>
        </w:tabs>
      </w:pPr>
    </w:p>
    <w:p w14:paraId="2DEACF9B" w14:textId="77777777" w:rsidR="00BE3E16" w:rsidRDefault="00BE3E16" w:rsidP="00BE3E16">
      <w:pPr>
        <w:tabs>
          <w:tab w:val="left" w:pos="2340"/>
        </w:tabs>
      </w:pPr>
    </w:p>
    <w:p w14:paraId="242B341E" w14:textId="77777777" w:rsidR="00BE3E16" w:rsidRDefault="00BE3E16" w:rsidP="00BE3E16">
      <w:pPr>
        <w:tabs>
          <w:tab w:val="left" w:pos="2340"/>
        </w:tabs>
      </w:pPr>
    </w:p>
    <w:p w14:paraId="287B2F54" w14:textId="77777777" w:rsidR="00BE3E16" w:rsidRDefault="00BE3E16" w:rsidP="00BE3E16">
      <w:pPr>
        <w:tabs>
          <w:tab w:val="left" w:pos="2340"/>
        </w:tabs>
      </w:pPr>
    </w:p>
    <w:p w14:paraId="18D3677C" w14:textId="77777777" w:rsidR="00BE3E16" w:rsidRDefault="00BE3E16" w:rsidP="00BE3E16">
      <w:pPr>
        <w:tabs>
          <w:tab w:val="left" w:pos="2340"/>
        </w:tabs>
      </w:pPr>
    </w:p>
    <w:p w14:paraId="0135BBD8" w14:textId="77777777" w:rsidR="00BE3E16" w:rsidRDefault="00BE3E16" w:rsidP="00BE3E16">
      <w:pPr>
        <w:tabs>
          <w:tab w:val="left" w:pos="2340"/>
        </w:tabs>
      </w:pPr>
    </w:p>
    <w:p w14:paraId="0573FF00" w14:textId="77777777" w:rsidR="00BE3E16" w:rsidRDefault="00BE3E16" w:rsidP="00BE3E16">
      <w:pPr>
        <w:tabs>
          <w:tab w:val="left" w:pos="2340"/>
        </w:tabs>
      </w:pPr>
    </w:p>
    <w:p w14:paraId="4E0A58F3" w14:textId="77777777" w:rsidR="00BE3E16" w:rsidRDefault="00BE3E16" w:rsidP="00BE3E16">
      <w:pPr>
        <w:tabs>
          <w:tab w:val="left" w:pos="2340"/>
        </w:tabs>
      </w:pPr>
    </w:p>
    <w:p w14:paraId="7E033F38" w14:textId="5F6E0521" w:rsidR="00BE3E16" w:rsidRDefault="00BE3E16" w:rsidP="00BE3E16">
      <w:pPr>
        <w:tabs>
          <w:tab w:val="left" w:pos="2340"/>
        </w:tabs>
      </w:pPr>
      <w:r>
        <w:rPr>
          <w:noProof/>
          <w14:ligatures w14:val="standardContextual"/>
        </w:rPr>
        <w:drawing>
          <wp:anchor distT="0" distB="0" distL="114300" distR="114300" simplePos="0" relativeHeight="251774976" behindDoc="0" locked="0" layoutInCell="1" allowOverlap="1" wp14:anchorId="2CE91485" wp14:editId="37A84031">
            <wp:simplePos x="0" y="0"/>
            <wp:positionH relativeFrom="column">
              <wp:posOffset>747395</wp:posOffset>
            </wp:positionH>
            <wp:positionV relativeFrom="paragraph">
              <wp:posOffset>151130</wp:posOffset>
            </wp:positionV>
            <wp:extent cx="5400040" cy="3526790"/>
            <wp:effectExtent l="0" t="0" r="0" b="0"/>
            <wp:wrapNone/>
            <wp:docPr id="7279151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15174" name="Imagen 1" descr="Interfaz de usuario gráfica&#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5400040" cy="3526790"/>
                    </a:xfrm>
                    <a:prstGeom prst="rect">
                      <a:avLst/>
                    </a:prstGeom>
                  </pic:spPr>
                </pic:pic>
              </a:graphicData>
            </a:graphic>
            <wp14:sizeRelH relativeFrom="page">
              <wp14:pctWidth>0</wp14:pctWidth>
            </wp14:sizeRelH>
            <wp14:sizeRelV relativeFrom="page">
              <wp14:pctHeight>0</wp14:pctHeight>
            </wp14:sizeRelV>
          </wp:anchor>
        </w:drawing>
      </w:r>
    </w:p>
    <w:p w14:paraId="5D9D393C" w14:textId="77777777" w:rsidR="00BE3E16" w:rsidRDefault="00BE3E16" w:rsidP="00BE3E16">
      <w:pPr>
        <w:tabs>
          <w:tab w:val="left" w:pos="2340"/>
        </w:tabs>
      </w:pPr>
    </w:p>
    <w:p w14:paraId="73A9903B" w14:textId="77777777" w:rsidR="00BE3E16" w:rsidRDefault="00BE3E16" w:rsidP="00BE3E16">
      <w:pPr>
        <w:tabs>
          <w:tab w:val="left" w:pos="2340"/>
        </w:tabs>
      </w:pPr>
    </w:p>
    <w:p w14:paraId="4B0F14AE" w14:textId="77777777" w:rsidR="00BE3E16" w:rsidRDefault="00BE3E16" w:rsidP="00BE3E16">
      <w:pPr>
        <w:tabs>
          <w:tab w:val="left" w:pos="2340"/>
        </w:tabs>
      </w:pPr>
    </w:p>
    <w:p w14:paraId="1C992AC2" w14:textId="77777777" w:rsidR="00BE3E16" w:rsidRDefault="00BE3E16" w:rsidP="00BE3E16">
      <w:pPr>
        <w:tabs>
          <w:tab w:val="left" w:pos="2340"/>
        </w:tabs>
      </w:pPr>
    </w:p>
    <w:p w14:paraId="3B0A1C42" w14:textId="77777777" w:rsidR="00BE3E16" w:rsidRDefault="00BE3E16" w:rsidP="00BE3E16">
      <w:pPr>
        <w:tabs>
          <w:tab w:val="left" w:pos="2340"/>
        </w:tabs>
      </w:pPr>
    </w:p>
    <w:p w14:paraId="0DEAEA45" w14:textId="77777777" w:rsidR="00BE3E16" w:rsidRDefault="00BE3E16" w:rsidP="00BE3E16">
      <w:pPr>
        <w:tabs>
          <w:tab w:val="left" w:pos="2340"/>
        </w:tabs>
      </w:pPr>
    </w:p>
    <w:p w14:paraId="082A07D3" w14:textId="77777777" w:rsidR="00BE3E16" w:rsidRDefault="00BE3E16" w:rsidP="00BE3E16">
      <w:pPr>
        <w:tabs>
          <w:tab w:val="left" w:pos="2340"/>
        </w:tabs>
      </w:pPr>
    </w:p>
    <w:p w14:paraId="4F7AEA51" w14:textId="77777777" w:rsidR="00BE3E16" w:rsidRDefault="00BE3E16" w:rsidP="00BE3E16">
      <w:pPr>
        <w:tabs>
          <w:tab w:val="left" w:pos="2340"/>
        </w:tabs>
      </w:pPr>
    </w:p>
    <w:p w14:paraId="397BF5E6" w14:textId="77777777" w:rsidR="00BE3E16" w:rsidRDefault="00BE3E16" w:rsidP="00BE3E16">
      <w:pPr>
        <w:tabs>
          <w:tab w:val="left" w:pos="2340"/>
        </w:tabs>
      </w:pPr>
    </w:p>
    <w:p w14:paraId="6395558A" w14:textId="77777777" w:rsidR="00BE3E16" w:rsidRDefault="00BE3E16" w:rsidP="00BE3E16">
      <w:pPr>
        <w:tabs>
          <w:tab w:val="left" w:pos="2340"/>
        </w:tabs>
      </w:pPr>
    </w:p>
    <w:p w14:paraId="72FF78EE" w14:textId="77777777" w:rsidR="00BE3E16" w:rsidRDefault="00BE3E16" w:rsidP="00BE3E16">
      <w:pPr>
        <w:tabs>
          <w:tab w:val="left" w:pos="2340"/>
        </w:tabs>
      </w:pPr>
    </w:p>
    <w:p w14:paraId="4DCF2E95" w14:textId="77777777" w:rsidR="00BE3E16" w:rsidRDefault="00BE3E16" w:rsidP="00BE3E16">
      <w:pPr>
        <w:tabs>
          <w:tab w:val="left" w:pos="2340"/>
        </w:tabs>
      </w:pPr>
    </w:p>
    <w:p w14:paraId="203AE82B" w14:textId="77777777" w:rsidR="00BE3E16" w:rsidRDefault="00BE3E16" w:rsidP="00BE3E16">
      <w:pPr>
        <w:tabs>
          <w:tab w:val="left" w:pos="2340"/>
        </w:tabs>
      </w:pPr>
    </w:p>
    <w:p w14:paraId="0EE96B87" w14:textId="77777777" w:rsidR="00BE3E16" w:rsidRDefault="00BE3E16" w:rsidP="00BE3E16">
      <w:pPr>
        <w:tabs>
          <w:tab w:val="left" w:pos="2340"/>
        </w:tabs>
      </w:pPr>
    </w:p>
    <w:p w14:paraId="2BCECC79" w14:textId="77777777" w:rsidR="00BE3E16" w:rsidRDefault="00BE3E16" w:rsidP="00BE3E16">
      <w:pPr>
        <w:tabs>
          <w:tab w:val="left" w:pos="2340"/>
        </w:tabs>
      </w:pPr>
    </w:p>
    <w:p w14:paraId="3786FACD" w14:textId="77777777" w:rsidR="00BE3E16" w:rsidRDefault="00BE3E16" w:rsidP="00BE3E16">
      <w:pPr>
        <w:tabs>
          <w:tab w:val="left" w:pos="2340"/>
        </w:tabs>
      </w:pPr>
    </w:p>
    <w:p w14:paraId="505050D4" w14:textId="77777777" w:rsidR="00BE3E16" w:rsidRDefault="00BE3E16" w:rsidP="00BE3E16">
      <w:pPr>
        <w:tabs>
          <w:tab w:val="left" w:pos="2340"/>
        </w:tabs>
      </w:pPr>
    </w:p>
    <w:p w14:paraId="3439C45C" w14:textId="77777777" w:rsidR="00BE3E16" w:rsidRDefault="00BE3E16" w:rsidP="00BE3E16">
      <w:pPr>
        <w:tabs>
          <w:tab w:val="left" w:pos="2340"/>
        </w:tabs>
      </w:pPr>
    </w:p>
    <w:p w14:paraId="272ED41E" w14:textId="77777777" w:rsidR="00BE3E16" w:rsidRDefault="00BE3E16" w:rsidP="00BE3E16">
      <w:pPr>
        <w:tabs>
          <w:tab w:val="left" w:pos="2340"/>
        </w:tabs>
      </w:pPr>
    </w:p>
    <w:p w14:paraId="4A8C3C71" w14:textId="77777777" w:rsidR="00BE3E16" w:rsidRDefault="00BE3E16" w:rsidP="00BE3E16">
      <w:pPr>
        <w:tabs>
          <w:tab w:val="left" w:pos="2340"/>
        </w:tabs>
      </w:pPr>
    </w:p>
    <w:p w14:paraId="79B82FF7" w14:textId="77777777" w:rsidR="00BE3E16" w:rsidRDefault="00BE3E16" w:rsidP="00BE3E16">
      <w:pPr>
        <w:tabs>
          <w:tab w:val="left" w:pos="2340"/>
        </w:tabs>
      </w:pPr>
    </w:p>
    <w:p w14:paraId="02748ABC" w14:textId="098F6114" w:rsidR="00BE3E16" w:rsidRDefault="00BE3E16" w:rsidP="00BE3E16">
      <w:pPr>
        <w:tabs>
          <w:tab w:val="left" w:pos="2340"/>
        </w:tabs>
      </w:pPr>
      <w:r>
        <w:rPr>
          <w:noProof/>
          <w14:ligatures w14:val="standardContextual"/>
        </w:rPr>
        <w:lastRenderedPageBreak/>
        <w:drawing>
          <wp:anchor distT="0" distB="0" distL="114300" distR="114300" simplePos="0" relativeHeight="251776000" behindDoc="0" locked="0" layoutInCell="1" allowOverlap="1" wp14:anchorId="62CCC21D" wp14:editId="6A6FCBC7">
            <wp:simplePos x="0" y="0"/>
            <wp:positionH relativeFrom="margin">
              <wp:align>center</wp:align>
            </wp:positionH>
            <wp:positionV relativeFrom="paragraph">
              <wp:posOffset>12120</wp:posOffset>
            </wp:positionV>
            <wp:extent cx="3959750" cy="2771918"/>
            <wp:effectExtent l="0" t="0" r="3175" b="0"/>
            <wp:wrapNone/>
            <wp:docPr id="656174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474" name="Imagen 1" descr="Interfaz de usuario gráfic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3959750" cy="2771918"/>
                    </a:xfrm>
                    <a:prstGeom prst="rect">
                      <a:avLst/>
                    </a:prstGeom>
                  </pic:spPr>
                </pic:pic>
              </a:graphicData>
            </a:graphic>
            <wp14:sizeRelH relativeFrom="page">
              <wp14:pctWidth>0</wp14:pctWidth>
            </wp14:sizeRelH>
            <wp14:sizeRelV relativeFrom="page">
              <wp14:pctHeight>0</wp14:pctHeight>
            </wp14:sizeRelV>
          </wp:anchor>
        </w:drawing>
      </w:r>
    </w:p>
    <w:p w14:paraId="7896AE0E" w14:textId="224D4651" w:rsidR="00BE3E16" w:rsidRDefault="00BE3E16" w:rsidP="00BE3E16">
      <w:pPr>
        <w:tabs>
          <w:tab w:val="left" w:pos="2340"/>
        </w:tabs>
      </w:pPr>
    </w:p>
    <w:p w14:paraId="6D05D081" w14:textId="77777777" w:rsidR="00BE3E16" w:rsidRDefault="00BE3E16" w:rsidP="00BE3E16">
      <w:pPr>
        <w:tabs>
          <w:tab w:val="left" w:pos="2340"/>
        </w:tabs>
      </w:pPr>
    </w:p>
    <w:p w14:paraId="00F7A813" w14:textId="77777777" w:rsidR="00BE3E16" w:rsidRDefault="00BE3E16" w:rsidP="00BE3E16">
      <w:pPr>
        <w:tabs>
          <w:tab w:val="left" w:pos="2340"/>
        </w:tabs>
      </w:pPr>
    </w:p>
    <w:p w14:paraId="37F79F65" w14:textId="3BFD5733" w:rsidR="00BE3E16" w:rsidRDefault="00BE3E16" w:rsidP="00BE3E16">
      <w:pPr>
        <w:tabs>
          <w:tab w:val="left" w:pos="2340"/>
        </w:tabs>
      </w:pPr>
    </w:p>
    <w:p w14:paraId="31AAABE7" w14:textId="77777777" w:rsidR="00BE3E16" w:rsidRPr="00DD072F" w:rsidRDefault="00BE3E16" w:rsidP="00BE3E16">
      <w:pPr>
        <w:tabs>
          <w:tab w:val="left" w:pos="2340"/>
        </w:tabs>
      </w:pPr>
    </w:p>
    <w:p w14:paraId="27EE6EE9" w14:textId="77777777" w:rsidR="00BE3E16" w:rsidRDefault="00BE3E16" w:rsidP="007053AE">
      <w:pPr>
        <w:rPr>
          <w:rFonts w:ascii="Calibri" w:hAnsi="Calibri" w:cs="Book Antiqua"/>
          <w:i/>
          <w:color w:val="595959"/>
        </w:rPr>
      </w:pPr>
    </w:p>
    <w:p w14:paraId="2CEBD4C2" w14:textId="77777777" w:rsidR="00BE3E16" w:rsidRDefault="00BE3E16" w:rsidP="007053AE">
      <w:pPr>
        <w:rPr>
          <w:rFonts w:ascii="Calibri" w:hAnsi="Calibri" w:cs="Book Antiqua"/>
          <w:i/>
          <w:color w:val="595959"/>
        </w:rPr>
      </w:pPr>
    </w:p>
    <w:p w14:paraId="5C33CCE5" w14:textId="77777777" w:rsidR="00BE3E16" w:rsidRDefault="00BE3E16" w:rsidP="007053AE">
      <w:pPr>
        <w:rPr>
          <w:rFonts w:ascii="Calibri" w:hAnsi="Calibri" w:cs="Book Antiqua"/>
          <w:i/>
          <w:color w:val="595959"/>
        </w:rPr>
      </w:pPr>
    </w:p>
    <w:p w14:paraId="27F4E614" w14:textId="77777777" w:rsidR="00BE3E16" w:rsidRDefault="00BE3E16" w:rsidP="007053AE">
      <w:pPr>
        <w:rPr>
          <w:rFonts w:ascii="Calibri" w:hAnsi="Calibri" w:cs="Book Antiqua"/>
          <w:i/>
          <w:color w:val="595959"/>
        </w:rPr>
      </w:pPr>
    </w:p>
    <w:p w14:paraId="43D70717" w14:textId="77777777" w:rsidR="00BE3E16" w:rsidRDefault="00BE3E16" w:rsidP="007053AE">
      <w:pPr>
        <w:rPr>
          <w:rFonts w:ascii="Calibri" w:hAnsi="Calibri" w:cs="Book Antiqua"/>
          <w:i/>
          <w:color w:val="595959"/>
        </w:rPr>
      </w:pPr>
    </w:p>
    <w:p w14:paraId="2840B9E7" w14:textId="77777777" w:rsidR="00BE3E16" w:rsidRDefault="00BE3E16" w:rsidP="007053AE">
      <w:pPr>
        <w:rPr>
          <w:rFonts w:ascii="Calibri" w:hAnsi="Calibri" w:cs="Book Antiqua"/>
          <w:i/>
          <w:color w:val="595959"/>
        </w:rPr>
      </w:pPr>
    </w:p>
    <w:p w14:paraId="063658BD" w14:textId="77777777" w:rsidR="00BE3E16" w:rsidRDefault="00BE3E16" w:rsidP="007053AE">
      <w:pPr>
        <w:rPr>
          <w:rFonts w:ascii="Calibri" w:hAnsi="Calibri" w:cs="Book Antiqua"/>
          <w:i/>
          <w:color w:val="595959"/>
        </w:rPr>
      </w:pPr>
    </w:p>
    <w:p w14:paraId="5487C644" w14:textId="77777777" w:rsidR="00BE3E16" w:rsidRDefault="00BE3E16" w:rsidP="007053AE">
      <w:pPr>
        <w:rPr>
          <w:rFonts w:ascii="Calibri" w:hAnsi="Calibri" w:cs="Book Antiqua"/>
          <w:i/>
          <w:color w:val="595959"/>
        </w:rPr>
      </w:pPr>
    </w:p>
    <w:p w14:paraId="7DC37C1D" w14:textId="77777777" w:rsidR="00BE3E16" w:rsidRDefault="00BE3E16" w:rsidP="007053AE">
      <w:pPr>
        <w:rPr>
          <w:rFonts w:ascii="Calibri" w:hAnsi="Calibri" w:cs="Book Antiqua"/>
          <w:i/>
          <w:color w:val="595959"/>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815C1" w14:paraId="62FD3827"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929374F" w14:textId="77777777" w:rsidR="003815C1" w:rsidRDefault="003815C1" w:rsidP="007D691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2D3B9CDB" w14:textId="77777777" w:rsidR="003815C1" w:rsidRDefault="003815C1" w:rsidP="007D691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DG-11</w:t>
            </w:r>
          </w:p>
        </w:tc>
      </w:tr>
      <w:tr w:rsidR="003815C1" w14:paraId="232AFC0A"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7600BA8" w14:textId="77777777" w:rsidR="003815C1" w:rsidRDefault="003815C1" w:rsidP="007D691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2AABFD8E" w14:textId="77777777" w:rsidR="003815C1" w:rsidRDefault="003815C1" w:rsidP="007D691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El cliente inicia sesión en el sistema web utilizando sus credenciales válidas</w:t>
            </w:r>
          </w:p>
        </w:tc>
      </w:tr>
      <w:tr w:rsidR="003815C1" w:rsidRPr="000C22C9" w14:paraId="60C470CC"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4313E21A" w14:textId="77777777" w:rsidR="003815C1" w:rsidRDefault="003815C1" w:rsidP="007D691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6CD5CA72" w14:textId="77777777" w:rsidR="003815C1" w:rsidRDefault="003815C1" w:rsidP="007D691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RF-2, RF-4, RF-5, RF-12, RF-19, RF-30, RF-40</w:t>
            </w:r>
          </w:p>
        </w:tc>
      </w:tr>
      <w:tr w:rsidR="003815C1" w14:paraId="0A907F63"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B2825D6" w14:textId="77777777" w:rsidR="003815C1" w:rsidRDefault="003815C1" w:rsidP="007D691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7E4079E0" w14:textId="77777777" w:rsidR="003815C1" w:rsidRDefault="003815C1" w:rsidP="007D6917">
            <w:pPr>
              <w:spacing w:line="256" w:lineRule="auto"/>
              <w:rPr>
                <w:rFonts w:ascii="Calibri" w:hAnsi="Calibri" w:cs="Book Antiqua"/>
                <w:i/>
                <w:kern w:val="2"/>
                <w14:ligatures w14:val="standardContextual"/>
              </w:rPr>
            </w:pPr>
            <w:r>
              <w:rPr>
                <w:rFonts w:ascii="Calibri" w:hAnsi="Calibri" w:cs="Book Antiqua"/>
                <w:i/>
                <w:kern w:val="2"/>
                <w14:ligatures w14:val="standardContextual"/>
              </w:rPr>
              <w:t>CU-11</w:t>
            </w:r>
          </w:p>
        </w:tc>
      </w:tr>
      <w:tr w:rsidR="003815C1" w14:paraId="01C7D2EC"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473B9ED" w14:textId="77777777" w:rsidR="003815C1" w:rsidRDefault="003815C1" w:rsidP="007D691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46B0A572" w14:textId="77777777" w:rsidR="003815C1" w:rsidRDefault="003815C1" w:rsidP="007D691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ES-11.1</w:t>
            </w:r>
          </w:p>
        </w:tc>
      </w:tr>
    </w:tbl>
    <w:p w14:paraId="3C656C3B" w14:textId="77777777" w:rsidR="00BE3E16" w:rsidRDefault="00BE3E16" w:rsidP="007053AE">
      <w:pPr>
        <w:rPr>
          <w:rFonts w:ascii="Calibri" w:hAnsi="Calibri" w:cs="Book Antiqua"/>
          <w:i/>
          <w:color w:val="595959"/>
        </w:rPr>
      </w:pPr>
    </w:p>
    <w:p w14:paraId="04C4B0D4" w14:textId="77777777" w:rsidR="00BE3E16" w:rsidRDefault="00BE3E16" w:rsidP="007053AE">
      <w:pPr>
        <w:rPr>
          <w:rFonts w:ascii="Calibri" w:hAnsi="Calibri" w:cs="Book Antiqua"/>
          <w:i/>
          <w:color w:val="595959"/>
        </w:rPr>
      </w:pPr>
    </w:p>
    <w:p w14:paraId="7D070FFE" w14:textId="77777777" w:rsidR="00BE3E16" w:rsidRDefault="00BE3E16" w:rsidP="007053AE">
      <w:pPr>
        <w:rPr>
          <w:rFonts w:ascii="Calibri" w:hAnsi="Calibri" w:cs="Book Antiqua"/>
          <w:i/>
          <w:color w:val="595959"/>
        </w:rPr>
      </w:pPr>
    </w:p>
    <w:p w14:paraId="3CF7BAF9" w14:textId="77777777" w:rsidR="00BE3E16" w:rsidRDefault="00BE3E16" w:rsidP="007053AE">
      <w:pPr>
        <w:rPr>
          <w:rFonts w:ascii="Calibri" w:hAnsi="Calibri" w:cs="Book Antiqua"/>
          <w:i/>
          <w:color w:val="595959"/>
        </w:rPr>
      </w:pPr>
    </w:p>
    <w:p w14:paraId="26883842" w14:textId="77777777" w:rsidR="00BE3E16" w:rsidRDefault="00BE3E16" w:rsidP="007053AE">
      <w:pPr>
        <w:rPr>
          <w:rFonts w:ascii="Calibri" w:hAnsi="Calibri" w:cs="Book Antiqua"/>
          <w:i/>
          <w:color w:val="595959"/>
        </w:rPr>
      </w:pPr>
    </w:p>
    <w:p w14:paraId="52771B9D" w14:textId="77777777" w:rsidR="00BE3E16" w:rsidRDefault="00BE3E16" w:rsidP="007053AE">
      <w:pPr>
        <w:rPr>
          <w:rFonts w:ascii="Calibri" w:hAnsi="Calibri" w:cs="Book Antiqua"/>
          <w:i/>
          <w:color w:val="595959"/>
        </w:rPr>
      </w:pPr>
    </w:p>
    <w:p w14:paraId="47449379" w14:textId="77777777" w:rsidR="00BE3E16" w:rsidRDefault="00BE3E16" w:rsidP="007053AE">
      <w:pPr>
        <w:rPr>
          <w:rFonts w:ascii="Calibri" w:hAnsi="Calibri" w:cs="Book Antiqua"/>
          <w:i/>
          <w:color w:val="595959"/>
        </w:rPr>
      </w:pPr>
    </w:p>
    <w:p w14:paraId="12E902C2" w14:textId="77777777" w:rsidR="00BE3E16" w:rsidRDefault="00BE3E16" w:rsidP="007053AE">
      <w:pPr>
        <w:rPr>
          <w:rFonts w:ascii="Calibri" w:hAnsi="Calibri" w:cs="Book Antiqua"/>
          <w:i/>
          <w:color w:val="595959"/>
        </w:rPr>
      </w:pPr>
    </w:p>
    <w:p w14:paraId="14A3032A" w14:textId="77777777" w:rsidR="003815C1" w:rsidRDefault="003815C1" w:rsidP="003815C1">
      <w:r w:rsidRPr="00CC5D99">
        <w:rPr>
          <w:noProof/>
        </w:rPr>
        <w:drawing>
          <wp:anchor distT="0" distB="0" distL="114300" distR="114300" simplePos="0" relativeHeight="251803648" behindDoc="0" locked="0" layoutInCell="1" allowOverlap="1" wp14:anchorId="269345A4" wp14:editId="7AE35D4C">
            <wp:simplePos x="0" y="0"/>
            <wp:positionH relativeFrom="margin">
              <wp:align>right</wp:align>
            </wp:positionH>
            <wp:positionV relativeFrom="paragraph">
              <wp:posOffset>22860</wp:posOffset>
            </wp:positionV>
            <wp:extent cx="2910840" cy="4244340"/>
            <wp:effectExtent l="0" t="0" r="3810" b="3810"/>
            <wp:wrapSquare wrapText="bothSides"/>
            <wp:docPr id="6157780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78090" name="Imagen 1" descr="Interfaz de usuario gráfica, Texto, Aplicación, Correo electrónic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2910840" cy="4244340"/>
                    </a:xfrm>
                    <a:prstGeom prst="rect">
                      <a:avLst/>
                    </a:prstGeom>
                  </pic:spPr>
                </pic:pic>
              </a:graphicData>
            </a:graphic>
            <wp14:sizeRelH relativeFrom="margin">
              <wp14:pctWidth>0</wp14:pctWidth>
            </wp14:sizeRelH>
            <wp14:sizeRelV relativeFrom="margin">
              <wp14:pctHeight>0</wp14:pctHeight>
            </wp14:sizeRelV>
          </wp:anchor>
        </w:drawing>
      </w:r>
      <w:r w:rsidRPr="00B75D26">
        <w:rPr>
          <w:noProof/>
        </w:rPr>
        <w:drawing>
          <wp:inline distT="0" distB="0" distL="0" distR="0" wp14:anchorId="7F7F19B4" wp14:editId="4A09FA36">
            <wp:extent cx="2842260" cy="4259580"/>
            <wp:effectExtent l="0" t="0" r="0" b="7620"/>
            <wp:docPr id="1026673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73809" name=""/>
                    <pic:cNvPicPr/>
                  </pic:nvPicPr>
                  <pic:blipFill>
                    <a:blip r:embed="rId95"/>
                    <a:stretch>
                      <a:fillRect/>
                    </a:stretch>
                  </pic:blipFill>
                  <pic:spPr>
                    <a:xfrm>
                      <a:off x="0" y="0"/>
                      <a:ext cx="2850866" cy="4272477"/>
                    </a:xfrm>
                    <a:prstGeom prst="rect">
                      <a:avLst/>
                    </a:prstGeom>
                  </pic:spPr>
                </pic:pic>
              </a:graphicData>
            </a:graphic>
          </wp:inline>
        </w:drawing>
      </w:r>
    </w:p>
    <w:p w14:paraId="4CBD2578" w14:textId="77777777" w:rsidR="003815C1" w:rsidRDefault="003815C1" w:rsidP="003815C1"/>
    <w:p w14:paraId="68F47754" w14:textId="77777777" w:rsidR="003815C1" w:rsidRDefault="003815C1" w:rsidP="003815C1"/>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815C1" w14:paraId="470FAA4E"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0592C6C8" w14:textId="77777777" w:rsidR="003815C1" w:rsidRDefault="003815C1" w:rsidP="007D691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6AE0A465" w14:textId="77777777" w:rsidR="003815C1" w:rsidRDefault="003815C1" w:rsidP="007D691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DG-12</w:t>
            </w:r>
          </w:p>
        </w:tc>
      </w:tr>
      <w:tr w:rsidR="003815C1" w14:paraId="3F4F7DE6"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F0556AA" w14:textId="77777777" w:rsidR="003815C1" w:rsidRDefault="003815C1" w:rsidP="007D691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4ADA99EA" w14:textId="77777777" w:rsidR="003815C1" w:rsidRDefault="003815C1" w:rsidP="007D691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El cliente actualiza exitosamente una orden de compra</w:t>
            </w:r>
          </w:p>
        </w:tc>
      </w:tr>
      <w:tr w:rsidR="003815C1" w:rsidRPr="000C22C9" w14:paraId="64B71D91"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79DBCDD" w14:textId="77777777" w:rsidR="003815C1" w:rsidRDefault="003815C1" w:rsidP="007D691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29636219" w14:textId="77777777" w:rsidR="003815C1" w:rsidRDefault="003815C1" w:rsidP="007D691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RF-4, RF-7, RF-12, RF-13, RF-14, RF-20, RF-26</w:t>
            </w:r>
          </w:p>
        </w:tc>
      </w:tr>
      <w:tr w:rsidR="003815C1" w14:paraId="4A18506C"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FF61E43" w14:textId="77777777" w:rsidR="003815C1" w:rsidRDefault="003815C1" w:rsidP="007D691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7FF3E154" w14:textId="77777777" w:rsidR="003815C1" w:rsidRDefault="003815C1" w:rsidP="007D6917">
            <w:pPr>
              <w:spacing w:line="256" w:lineRule="auto"/>
              <w:rPr>
                <w:rFonts w:ascii="Calibri" w:hAnsi="Calibri" w:cs="Book Antiqua"/>
                <w:i/>
                <w:kern w:val="2"/>
                <w14:ligatures w14:val="standardContextual"/>
              </w:rPr>
            </w:pPr>
            <w:r>
              <w:rPr>
                <w:rFonts w:ascii="Calibri" w:hAnsi="Calibri" w:cs="Book Antiqua"/>
                <w:i/>
                <w:kern w:val="2"/>
                <w14:ligatures w14:val="standardContextual"/>
              </w:rPr>
              <w:t>CU-12</w:t>
            </w:r>
          </w:p>
        </w:tc>
      </w:tr>
      <w:tr w:rsidR="003815C1" w14:paraId="47DF3F2A"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1D21148" w14:textId="77777777" w:rsidR="003815C1" w:rsidRDefault="003815C1" w:rsidP="007D691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12EDCD07" w14:textId="77777777" w:rsidR="003815C1" w:rsidRDefault="003815C1" w:rsidP="007D691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ES-12.1</w:t>
            </w:r>
          </w:p>
        </w:tc>
      </w:tr>
    </w:tbl>
    <w:p w14:paraId="5A86FBE2" w14:textId="77777777" w:rsidR="003815C1" w:rsidRDefault="003815C1" w:rsidP="003815C1"/>
    <w:p w14:paraId="0779EDD6" w14:textId="77777777" w:rsidR="003815C1" w:rsidRPr="00353250" w:rsidRDefault="003815C1" w:rsidP="003815C1"/>
    <w:p w14:paraId="6BA5F153" w14:textId="77777777" w:rsidR="003815C1" w:rsidRPr="00353250" w:rsidRDefault="003815C1" w:rsidP="003815C1"/>
    <w:p w14:paraId="5827DB09" w14:textId="77777777" w:rsidR="003815C1" w:rsidRPr="00353250" w:rsidRDefault="003815C1" w:rsidP="003815C1"/>
    <w:p w14:paraId="0C0AD90A" w14:textId="77777777" w:rsidR="003815C1" w:rsidRPr="00353250" w:rsidRDefault="003815C1" w:rsidP="003815C1"/>
    <w:p w14:paraId="17351646" w14:textId="77777777" w:rsidR="003815C1" w:rsidRPr="00353250" w:rsidRDefault="003815C1" w:rsidP="003815C1"/>
    <w:p w14:paraId="6AA43366" w14:textId="77777777" w:rsidR="003815C1" w:rsidRPr="00353250" w:rsidRDefault="003815C1" w:rsidP="003815C1"/>
    <w:p w14:paraId="3854C432" w14:textId="77777777" w:rsidR="003815C1" w:rsidRPr="00353250" w:rsidRDefault="003815C1" w:rsidP="003815C1"/>
    <w:p w14:paraId="26F77A79" w14:textId="77777777" w:rsidR="003815C1" w:rsidRPr="00353250" w:rsidRDefault="003815C1" w:rsidP="003815C1"/>
    <w:p w14:paraId="7F22324B" w14:textId="77777777" w:rsidR="003815C1" w:rsidRDefault="003815C1" w:rsidP="003815C1"/>
    <w:p w14:paraId="5DF06C3E" w14:textId="77777777" w:rsidR="003815C1" w:rsidRDefault="003815C1" w:rsidP="003815C1"/>
    <w:p w14:paraId="6B75703F" w14:textId="77777777" w:rsidR="003815C1" w:rsidRDefault="003815C1" w:rsidP="003815C1">
      <w:r w:rsidRPr="00214348">
        <w:rPr>
          <w:noProof/>
        </w:rPr>
        <w:drawing>
          <wp:anchor distT="0" distB="0" distL="114300" distR="114300" simplePos="0" relativeHeight="251805696" behindDoc="0" locked="0" layoutInCell="1" allowOverlap="1" wp14:anchorId="7BD0D224" wp14:editId="151A97D5">
            <wp:simplePos x="0" y="0"/>
            <wp:positionH relativeFrom="margin">
              <wp:posOffset>3268980</wp:posOffset>
            </wp:positionH>
            <wp:positionV relativeFrom="paragraph">
              <wp:posOffset>190500</wp:posOffset>
            </wp:positionV>
            <wp:extent cx="3002280" cy="5249545"/>
            <wp:effectExtent l="0" t="0" r="7620" b="8255"/>
            <wp:wrapSquare wrapText="bothSides"/>
            <wp:docPr id="989790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0594" name=""/>
                    <pic:cNvPicPr/>
                  </pic:nvPicPr>
                  <pic:blipFill>
                    <a:blip r:embed="rId96">
                      <a:extLst>
                        <a:ext uri="{28A0092B-C50C-407E-A947-70E740481C1C}">
                          <a14:useLocalDpi xmlns:a14="http://schemas.microsoft.com/office/drawing/2010/main" val="0"/>
                        </a:ext>
                      </a:extLst>
                    </a:blip>
                    <a:stretch>
                      <a:fillRect/>
                    </a:stretch>
                  </pic:blipFill>
                  <pic:spPr>
                    <a:xfrm>
                      <a:off x="0" y="0"/>
                      <a:ext cx="3002280" cy="5249545"/>
                    </a:xfrm>
                    <a:prstGeom prst="rect">
                      <a:avLst/>
                    </a:prstGeom>
                  </pic:spPr>
                </pic:pic>
              </a:graphicData>
            </a:graphic>
            <wp14:sizeRelH relativeFrom="margin">
              <wp14:pctWidth>0</wp14:pctWidth>
            </wp14:sizeRelH>
          </wp:anchor>
        </w:drawing>
      </w:r>
      <w:r w:rsidRPr="00B60481">
        <w:rPr>
          <w:noProof/>
        </w:rPr>
        <w:drawing>
          <wp:anchor distT="0" distB="0" distL="114300" distR="114300" simplePos="0" relativeHeight="251804672" behindDoc="0" locked="0" layoutInCell="1" allowOverlap="1" wp14:anchorId="383F7775" wp14:editId="75D69C5E">
            <wp:simplePos x="0" y="0"/>
            <wp:positionH relativeFrom="column">
              <wp:posOffset>-289560</wp:posOffset>
            </wp:positionH>
            <wp:positionV relativeFrom="paragraph">
              <wp:posOffset>175260</wp:posOffset>
            </wp:positionV>
            <wp:extent cx="3116580" cy="5242560"/>
            <wp:effectExtent l="0" t="0" r="7620" b="0"/>
            <wp:wrapSquare wrapText="bothSides"/>
            <wp:docPr id="982344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44503" name=""/>
                    <pic:cNvPicPr/>
                  </pic:nvPicPr>
                  <pic:blipFill>
                    <a:blip r:embed="rId97">
                      <a:extLst>
                        <a:ext uri="{28A0092B-C50C-407E-A947-70E740481C1C}">
                          <a14:useLocalDpi xmlns:a14="http://schemas.microsoft.com/office/drawing/2010/main" val="0"/>
                        </a:ext>
                      </a:extLst>
                    </a:blip>
                    <a:stretch>
                      <a:fillRect/>
                    </a:stretch>
                  </pic:blipFill>
                  <pic:spPr>
                    <a:xfrm>
                      <a:off x="0" y="0"/>
                      <a:ext cx="3116580" cy="5242560"/>
                    </a:xfrm>
                    <a:prstGeom prst="rect">
                      <a:avLst/>
                    </a:prstGeom>
                  </pic:spPr>
                </pic:pic>
              </a:graphicData>
            </a:graphic>
            <wp14:sizeRelH relativeFrom="margin">
              <wp14:pctWidth>0</wp14:pctWidth>
            </wp14:sizeRelH>
            <wp14:sizeRelV relativeFrom="margin">
              <wp14:pctHeight>0</wp14:pctHeight>
            </wp14:sizeRelV>
          </wp:anchor>
        </w:drawing>
      </w:r>
    </w:p>
    <w:p w14:paraId="1360060B" w14:textId="77777777" w:rsidR="003815C1" w:rsidRDefault="003815C1" w:rsidP="003815C1"/>
    <w:p w14:paraId="65D48FDD" w14:textId="77777777" w:rsidR="003815C1" w:rsidRDefault="003815C1" w:rsidP="003815C1"/>
    <w:p w14:paraId="269FF025" w14:textId="77777777" w:rsidR="003815C1" w:rsidRDefault="003815C1" w:rsidP="003815C1"/>
    <w:p w14:paraId="60CC93A1" w14:textId="77777777" w:rsidR="003815C1" w:rsidRDefault="003815C1" w:rsidP="003815C1"/>
    <w:p w14:paraId="21A17CD8" w14:textId="77777777" w:rsidR="003815C1" w:rsidRDefault="003815C1" w:rsidP="003815C1"/>
    <w:p w14:paraId="508EF186" w14:textId="77777777" w:rsidR="003815C1" w:rsidRDefault="003815C1" w:rsidP="003815C1"/>
    <w:p w14:paraId="715F85CE" w14:textId="77777777" w:rsidR="003815C1" w:rsidRDefault="003815C1" w:rsidP="003815C1"/>
    <w:p w14:paraId="23487FAD" w14:textId="77777777" w:rsidR="003815C1" w:rsidRDefault="003815C1" w:rsidP="003815C1"/>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815C1" w14:paraId="7297A45C"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2F56D0D0" w14:textId="77777777" w:rsidR="003815C1" w:rsidRDefault="003815C1" w:rsidP="007D691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3095818C" w14:textId="77777777" w:rsidR="003815C1" w:rsidRDefault="003815C1" w:rsidP="007D691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DG-13</w:t>
            </w:r>
          </w:p>
        </w:tc>
      </w:tr>
      <w:tr w:rsidR="003815C1" w14:paraId="2570C801"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E8948B8" w14:textId="77777777" w:rsidR="003815C1" w:rsidRDefault="003815C1" w:rsidP="007D691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33B798E1" w14:textId="77777777" w:rsidR="003815C1" w:rsidRDefault="003815C1" w:rsidP="007D6917">
            <w:pPr>
              <w:spacing w:line="256" w:lineRule="auto"/>
              <w:rPr>
                <w:rFonts w:ascii="Calibri" w:hAnsi="Calibri" w:cs="Book Antiqua"/>
                <w:i/>
                <w:kern w:val="2"/>
                <w14:ligatures w14:val="standardContextual"/>
              </w:rPr>
            </w:pPr>
            <w:r>
              <w:rPr>
                <w:rFonts w:ascii="Calibri" w:hAnsi="Calibri" w:cs="Book Antiqua"/>
                <w:i/>
                <w:kern w:val="2"/>
                <w14:ligatures w14:val="standardContextual"/>
              </w:rPr>
              <w:t>Ingreso de orden de compras en estado de entrega exitoso.</w:t>
            </w:r>
          </w:p>
        </w:tc>
      </w:tr>
      <w:tr w:rsidR="003815C1" w14:paraId="7E96373B"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2B5A727" w14:textId="77777777" w:rsidR="003815C1" w:rsidRDefault="003815C1" w:rsidP="007D691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3DDA6660" w14:textId="77777777" w:rsidR="003815C1" w:rsidRDefault="003815C1" w:rsidP="007D691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RF-13, RF-19, RF-30, RF-33</w:t>
            </w:r>
          </w:p>
        </w:tc>
      </w:tr>
      <w:tr w:rsidR="003815C1" w14:paraId="08D4F433"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3D1C1C6" w14:textId="77777777" w:rsidR="003815C1" w:rsidRDefault="003815C1" w:rsidP="007D691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0103C624" w14:textId="77777777" w:rsidR="003815C1" w:rsidRDefault="003815C1" w:rsidP="007D6917">
            <w:pPr>
              <w:spacing w:line="256" w:lineRule="auto"/>
              <w:rPr>
                <w:rFonts w:ascii="Calibri" w:hAnsi="Calibri" w:cs="Book Antiqua"/>
                <w:i/>
                <w:kern w:val="2"/>
                <w14:ligatures w14:val="standardContextual"/>
              </w:rPr>
            </w:pPr>
            <w:r>
              <w:rPr>
                <w:rFonts w:ascii="Calibri" w:hAnsi="Calibri" w:cs="Book Antiqua"/>
                <w:i/>
                <w:kern w:val="2"/>
                <w14:ligatures w14:val="standardContextual"/>
              </w:rPr>
              <w:t>CU-13</w:t>
            </w:r>
          </w:p>
        </w:tc>
      </w:tr>
      <w:tr w:rsidR="003815C1" w14:paraId="582FC6E1"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CA906F1" w14:textId="77777777" w:rsidR="003815C1" w:rsidRDefault="003815C1" w:rsidP="007D691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2B7C3CA8" w14:textId="77777777" w:rsidR="003815C1" w:rsidRDefault="003815C1" w:rsidP="007D691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ES-13.1</w:t>
            </w:r>
          </w:p>
        </w:tc>
      </w:tr>
    </w:tbl>
    <w:p w14:paraId="3BED9B60" w14:textId="77777777" w:rsidR="003815C1" w:rsidRDefault="003815C1" w:rsidP="003815C1"/>
    <w:p w14:paraId="256E9276" w14:textId="77777777" w:rsidR="003815C1" w:rsidRDefault="003815C1" w:rsidP="003815C1"/>
    <w:p w14:paraId="1DF57184" w14:textId="77777777" w:rsidR="003815C1" w:rsidRDefault="003815C1" w:rsidP="003815C1"/>
    <w:p w14:paraId="6C1094B7" w14:textId="77777777" w:rsidR="003815C1" w:rsidRDefault="003815C1" w:rsidP="003815C1"/>
    <w:p w14:paraId="5326206C" w14:textId="77777777" w:rsidR="003815C1" w:rsidRDefault="003815C1" w:rsidP="003815C1"/>
    <w:p w14:paraId="78B6B775" w14:textId="77777777" w:rsidR="003815C1" w:rsidRDefault="003815C1" w:rsidP="003815C1"/>
    <w:p w14:paraId="14A8F6BF" w14:textId="77777777" w:rsidR="003815C1" w:rsidRDefault="003815C1" w:rsidP="003815C1"/>
    <w:p w14:paraId="310EBEF3" w14:textId="77777777" w:rsidR="003815C1" w:rsidRDefault="003815C1" w:rsidP="003815C1"/>
    <w:p w14:paraId="1DC047A5" w14:textId="77777777" w:rsidR="003815C1" w:rsidRDefault="003815C1" w:rsidP="003815C1"/>
    <w:p w14:paraId="748956D6" w14:textId="77777777" w:rsidR="003815C1" w:rsidRDefault="003815C1" w:rsidP="003815C1">
      <w:r w:rsidRPr="004F529F">
        <w:rPr>
          <w:noProof/>
        </w:rPr>
        <w:drawing>
          <wp:anchor distT="0" distB="0" distL="114300" distR="114300" simplePos="0" relativeHeight="251806720" behindDoc="0" locked="0" layoutInCell="1" allowOverlap="1" wp14:anchorId="4539AC52" wp14:editId="5094AE77">
            <wp:simplePos x="0" y="0"/>
            <wp:positionH relativeFrom="margin">
              <wp:posOffset>-160020</wp:posOffset>
            </wp:positionH>
            <wp:positionV relativeFrom="paragraph">
              <wp:posOffset>175260</wp:posOffset>
            </wp:positionV>
            <wp:extent cx="3139440" cy="5257800"/>
            <wp:effectExtent l="0" t="0" r="3810" b="0"/>
            <wp:wrapSquare wrapText="bothSides"/>
            <wp:docPr id="2011788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88226" name=""/>
                    <pic:cNvPicPr/>
                  </pic:nvPicPr>
                  <pic:blipFill>
                    <a:blip r:embed="rId98">
                      <a:extLst>
                        <a:ext uri="{28A0092B-C50C-407E-A947-70E740481C1C}">
                          <a14:useLocalDpi xmlns:a14="http://schemas.microsoft.com/office/drawing/2010/main" val="0"/>
                        </a:ext>
                      </a:extLst>
                    </a:blip>
                    <a:stretch>
                      <a:fillRect/>
                    </a:stretch>
                  </pic:blipFill>
                  <pic:spPr>
                    <a:xfrm>
                      <a:off x="0" y="0"/>
                      <a:ext cx="3139440" cy="5257800"/>
                    </a:xfrm>
                    <a:prstGeom prst="rect">
                      <a:avLst/>
                    </a:prstGeom>
                  </pic:spPr>
                </pic:pic>
              </a:graphicData>
            </a:graphic>
            <wp14:sizeRelH relativeFrom="margin">
              <wp14:pctWidth>0</wp14:pctWidth>
            </wp14:sizeRelH>
          </wp:anchor>
        </w:drawing>
      </w:r>
      <w:r w:rsidRPr="002C64BD">
        <w:rPr>
          <w:noProof/>
        </w:rPr>
        <w:drawing>
          <wp:anchor distT="0" distB="0" distL="114300" distR="114300" simplePos="0" relativeHeight="251807744" behindDoc="0" locked="0" layoutInCell="1" allowOverlap="1" wp14:anchorId="72F5DB8D" wp14:editId="5CF4A5A2">
            <wp:simplePos x="0" y="0"/>
            <wp:positionH relativeFrom="margin">
              <wp:posOffset>3208020</wp:posOffset>
            </wp:positionH>
            <wp:positionV relativeFrom="paragraph">
              <wp:posOffset>160020</wp:posOffset>
            </wp:positionV>
            <wp:extent cx="3055620" cy="5234940"/>
            <wp:effectExtent l="0" t="0" r="0" b="3810"/>
            <wp:wrapSquare wrapText="bothSides"/>
            <wp:docPr id="1299727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27155" name=""/>
                    <pic:cNvPicPr/>
                  </pic:nvPicPr>
                  <pic:blipFill>
                    <a:blip r:embed="rId99">
                      <a:extLst>
                        <a:ext uri="{28A0092B-C50C-407E-A947-70E740481C1C}">
                          <a14:useLocalDpi xmlns:a14="http://schemas.microsoft.com/office/drawing/2010/main" val="0"/>
                        </a:ext>
                      </a:extLst>
                    </a:blip>
                    <a:stretch>
                      <a:fillRect/>
                    </a:stretch>
                  </pic:blipFill>
                  <pic:spPr>
                    <a:xfrm>
                      <a:off x="0" y="0"/>
                      <a:ext cx="3055620" cy="5234940"/>
                    </a:xfrm>
                    <a:prstGeom prst="rect">
                      <a:avLst/>
                    </a:prstGeom>
                  </pic:spPr>
                </pic:pic>
              </a:graphicData>
            </a:graphic>
            <wp14:sizeRelH relativeFrom="margin">
              <wp14:pctWidth>0</wp14:pctWidth>
            </wp14:sizeRelH>
            <wp14:sizeRelV relativeFrom="margin">
              <wp14:pctHeight>0</wp14:pctHeight>
            </wp14:sizeRelV>
          </wp:anchor>
        </w:drawing>
      </w:r>
    </w:p>
    <w:p w14:paraId="53D53E09" w14:textId="77777777" w:rsidR="003815C1" w:rsidRDefault="003815C1" w:rsidP="003815C1"/>
    <w:p w14:paraId="36B9C77F" w14:textId="77777777" w:rsidR="003815C1" w:rsidRDefault="003815C1" w:rsidP="003815C1"/>
    <w:p w14:paraId="10272004" w14:textId="77777777" w:rsidR="003815C1" w:rsidRDefault="003815C1" w:rsidP="003815C1"/>
    <w:p w14:paraId="4803FADE" w14:textId="77777777" w:rsidR="003815C1" w:rsidRDefault="003815C1" w:rsidP="003815C1"/>
    <w:p w14:paraId="5BBBE014" w14:textId="77777777" w:rsidR="003815C1" w:rsidRDefault="003815C1" w:rsidP="003815C1"/>
    <w:p w14:paraId="51903967" w14:textId="77777777" w:rsidR="003815C1" w:rsidRDefault="003815C1" w:rsidP="003815C1"/>
    <w:p w14:paraId="3D9CCB98" w14:textId="77777777" w:rsidR="003815C1" w:rsidRDefault="003815C1" w:rsidP="003815C1"/>
    <w:p w14:paraId="588D695C" w14:textId="77777777" w:rsidR="003815C1" w:rsidRDefault="003815C1" w:rsidP="003815C1"/>
    <w:p w14:paraId="24F711F7" w14:textId="77777777" w:rsidR="003815C1" w:rsidRDefault="003815C1" w:rsidP="003815C1"/>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815C1" w14:paraId="11702838"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578F9A3" w14:textId="77777777" w:rsidR="003815C1" w:rsidRDefault="003815C1" w:rsidP="007D691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7D0DB1EF" w14:textId="77777777" w:rsidR="003815C1" w:rsidRDefault="003815C1" w:rsidP="007D6917">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DG-14</w:t>
            </w:r>
          </w:p>
        </w:tc>
      </w:tr>
      <w:tr w:rsidR="003815C1" w14:paraId="07694F35"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6C3B2B4" w14:textId="77777777" w:rsidR="003815C1" w:rsidRDefault="003815C1" w:rsidP="007D691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6CAB6C5E" w14:textId="77777777" w:rsidR="003815C1" w:rsidRDefault="003815C1" w:rsidP="007D6917">
            <w:pPr>
              <w:spacing w:line="256" w:lineRule="auto"/>
              <w:rPr>
                <w:rFonts w:ascii="Calibri" w:hAnsi="Calibri" w:cs="Book Antiqua"/>
                <w:i/>
                <w:kern w:val="2"/>
                <w14:ligatures w14:val="standardContextual"/>
              </w:rPr>
            </w:pPr>
            <w:r>
              <w:rPr>
                <w:rFonts w:ascii="Calibri" w:hAnsi="Calibri" w:cs="Calibri"/>
                <w:i/>
                <w:iCs/>
                <w:color w:val="000000"/>
                <w:kern w:val="2"/>
                <w14:ligatures w14:val="standardContextual"/>
              </w:rPr>
              <w:t>Queja registrada con éxito</w:t>
            </w:r>
          </w:p>
        </w:tc>
      </w:tr>
      <w:tr w:rsidR="003815C1" w14:paraId="3F8168BC"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E105DDF" w14:textId="77777777" w:rsidR="003815C1" w:rsidRDefault="003815C1" w:rsidP="007D6917">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04EE2801" w14:textId="77777777" w:rsidR="003815C1" w:rsidRDefault="003815C1" w:rsidP="007D6917">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RF-6</w:t>
            </w:r>
          </w:p>
        </w:tc>
      </w:tr>
      <w:tr w:rsidR="003815C1" w14:paraId="0FC5EF75"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629BBAE1" w14:textId="77777777" w:rsidR="003815C1" w:rsidRDefault="003815C1" w:rsidP="007D691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0B5D27A1" w14:textId="77777777" w:rsidR="003815C1" w:rsidRDefault="003815C1" w:rsidP="007D6917">
            <w:pPr>
              <w:spacing w:line="256" w:lineRule="auto"/>
              <w:rPr>
                <w:rFonts w:ascii="Calibri" w:hAnsi="Calibri" w:cs="Book Antiqua"/>
                <w:i/>
                <w:kern w:val="2"/>
                <w14:ligatures w14:val="standardContextual"/>
              </w:rPr>
            </w:pPr>
            <w:r>
              <w:rPr>
                <w:rFonts w:ascii="Calibri" w:hAnsi="Calibri" w:cs="Book Antiqua"/>
                <w:i/>
                <w:kern w:val="2"/>
                <w14:ligatures w14:val="standardContextual"/>
              </w:rPr>
              <w:t>CU-14</w:t>
            </w:r>
          </w:p>
        </w:tc>
      </w:tr>
      <w:tr w:rsidR="003815C1" w14:paraId="631C5473" w14:textId="77777777" w:rsidTr="007D6917">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3780162C" w14:textId="77777777" w:rsidR="003815C1" w:rsidRDefault="003815C1" w:rsidP="007D6917">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47DF7871" w14:textId="77777777" w:rsidR="003815C1" w:rsidRDefault="003815C1" w:rsidP="007D6917">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ES-14.1</w:t>
            </w:r>
          </w:p>
        </w:tc>
      </w:tr>
    </w:tbl>
    <w:p w14:paraId="50E0B1F8" w14:textId="77777777" w:rsidR="003815C1" w:rsidRDefault="003815C1" w:rsidP="003815C1"/>
    <w:p w14:paraId="57184A0A" w14:textId="77777777" w:rsidR="003815C1" w:rsidRPr="00BC09A4" w:rsidRDefault="003815C1" w:rsidP="003815C1"/>
    <w:p w14:paraId="59DD3E65" w14:textId="77777777" w:rsidR="003815C1" w:rsidRPr="00BC09A4" w:rsidRDefault="003815C1" w:rsidP="003815C1"/>
    <w:p w14:paraId="17AF7D97" w14:textId="77777777" w:rsidR="003815C1" w:rsidRPr="00BC09A4" w:rsidRDefault="003815C1" w:rsidP="003815C1"/>
    <w:p w14:paraId="4271B59D" w14:textId="77777777" w:rsidR="003815C1" w:rsidRPr="00BC09A4" w:rsidRDefault="003815C1" w:rsidP="003815C1"/>
    <w:p w14:paraId="1F5124E0" w14:textId="77777777" w:rsidR="003815C1" w:rsidRPr="00BC09A4" w:rsidRDefault="003815C1" w:rsidP="003815C1"/>
    <w:p w14:paraId="07005AE1" w14:textId="77777777" w:rsidR="003815C1" w:rsidRPr="00BC09A4" w:rsidRDefault="003815C1" w:rsidP="003815C1"/>
    <w:p w14:paraId="33AB1160" w14:textId="77777777" w:rsidR="003815C1" w:rsidRDefault="003815C1" w:rsidP="003815C1"/>
    <w:p w14:paraId="44C66D16" w14:textId="77777777" w:rsidR="003815C1" w:rsidRDefault="003815C1" w:rsidP="003815C1">
      <w:pPr>
        <w:jc w:val="center"/>
      </w:pPr>
      <w:r w:rsidRPr="00BC09A4">
        <w:rPr>
          <w:noProof/>
        </w:rPr>
        <w:drawing>
          <wp:inline distT="0" distB="0" distL="0" distR="0" wp14:anchorId="308329F8" wp14:editId="32EDDB12">
            <wp:extent cx="3444538" cy="2430991"/>
            <wp:effectExtent l="0" t="0" r="3810" b="7620"/>
            <wp:docPr id="7614809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0916" name="Imagen 1" descr="Interfaz de usuario gráfica, Texto, Aplicación, Correo electrónico&#10;&#10;Descripción generada automáticamente"/>
                    <pic:cNvPicPr/>
                  </pic:nvPicPr>
                  <pic:blipFill>
                    <a:blip r:embed="rId100"/>
                    <a:stretch>
                      <a:fillRect/>
                    </a:stretch>
                  </pic:blipFill>
                  <pic:spPr>
                    <a:xfrm>
                      <a:off x="0" y="0"/>
                      <a:ext cx="3444538" cy="2430991"/>
                    </a:xfrm>
                    <a:prstGeom prst="rect">
                      <a:avLst/>
                    </a:prstGeom>
                  </pic:spPr>
                </pic:pic>
              </a:graphicData>
            </a:graphic>
          </wp:inline>
        </w:drawing>
      </w:r>
    </w:p>
    <w:p w14:paraId="0B53BD56" w14:textId="77777777" w:rsidR="003815C1" w:rsidRDefault="003815C1" w:rsidP="003815C1"/>
    <w:p w14:paraId="6F8A8B33" w14:textId="46BF0522" w:rsidR="00BE3E16" w:rsidRDefault="003815C1" w:rsidP="007053AE">
      <w:pPr>
        <w:rPr>
          <w:rFonts w:ascii="Calibri" w:hAnsi="Calibri" w:cs="Book Antiqua"/>
          <w:i/>
          <w:color w:val="595959"/>
        </w:rPr>
      </w:pPr>
      <w:r w:rsidRPr="00BC09A4">
        <w:rPr>
          <w:noProof/>
        </w:rPr>
        <w:drawing>
          <wp:anchor distT="0" distB="0" distL="114300" distR="114300" simplePos="0" relativeHeight="251808768" behindDoc="0" locked="0" layoutInCell="1" allowOverlap="1" wp14:anchorId="2F53A2FB" wp14:editId="2934C4C4">
            <wp:simplePos x="0" y="0"/>
            <wp:positionH relativeFrom="margin">
              <wp:align>center</wp:align>
            </wp:positionH>
            <wp:positionV relativeFrom="paragraph">
              <wp:posOffset>11127</wp:posOffset>
            </wp:positionV>
            <wp:extent cx="3444538" cy="3993226"/>
            <wp:effectExtent l="0" t="0" r="3810" b="7620"/>
            <wp:wrapNone/>
            <wp:docPr id="106882971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717" name="Imagen 1" descr="Interfaz de usuario gráfica, Texto, Aplicación, Correo electrónic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3444538" cy="3993226"/>
                    </a:xfrm>
                    <a:prstGeom prst="rect">
                      <a:avLst/>
                    </a:prstGeom>
                  </pic:spPr>
                </pic:pic>
              </a:graphicData>
            </a:graphic>
            <wp14:sizeRelH relativeFrom="page">
              <wp14:pctWidth>0</wp14:pctWidth>
            </wp14:sizeRelH>
            <wp14:sizeRelV relativeFrom="page">
              <wp14:pctHeight>0</wp14:pctHeight>
            </wp14:sizeRelV>
          </wp:anchor>
        </w:drawing>
      </w:r>
    </w:p>
    <w:p w14:paraId="76E07EA1" w14:textId="5A1A8722" w:rsidR="00BE3E16" w:rsidRDefault="00BE3E16" w:rsidP="007053AE">
      <w:pPr>
        <w:rPr>
          <w:rFonts w:ascii="Calibri" w:hAnsi="Calibri" w:cs="Book Antiqua"/>
          <w:i/>
          <w:color w:val="595959"/>
        </w:rPr>
      </w:pPr>
    </w:p>
    <w:p w14:paraId="1964D999" w14:textId="77777777" w:rsidR="00BE3E16" w:rsidRDefault="00BE3E16" w:rsidP="007053AE">
      <w:pPr>
        <w:rPr>
          <w:rFonts w:ascii="Calibri" w:hAnsi="Calibri" w:cs="Book Antiqua"/>
          <w:i/>
          <w:color w:val="595959"/>
        </w:rPr>
      </w:pPr>
    </w:p>
    <w:p w14:paraId="5AF6D626" w14:textId="77777777" w:rsidR="00BE3E16" w:rsidRDefault="00BE3E16" w:rsidP="007053AE">
      <w:pPr>
        <w:rPr>
          <w:rFonts w:ascii="Calibri" w:hAnsi="Calibri" w:cs="Book Antiqua"/>
          <w:i/>
          <w:color w:val="595959"/>
        </w:rPr>
      </w:pPr>
    </w:p>
    <w:p w14:paraId="29DDAD06" w14:textId="77777777" w:rsidR="00BE3E16" w:rsidRDefault="00BE3E16" w:rsidP="007053AE">
      <w:pPr>
        <w:rPr>
          <w:rFonts w:ascii="Calibri" w:hAnsi="Calibri" w:cs="Book Antiqua"/>
          <w:i/>
          <w:color w:val="595959"/>
        </w:rPr>
      </w:pPr>
    </w:p>
    <w:p w14:paraId="43F4FC2E" w14:textId="77777777" w:rsidR="00BE3E16" w:rsidRDefault="00BE3E16" w:rsidP="007053AE">
      <w:pPr>
        <w:rPr>
          <w:rFonts w:ascii="Calibri" w:hAnsi="Calibri" w:cs="Book Antiqua"/>
          <w:i/>
          <w:color w:val="595959"/>
        </w:rPr>
      </w:pPr>
    </w:p>
    <w:p w14:paraId="325852BC" w14:textId="77777777" w:rsidR="00BE3E16" w:rsidRDefault="00BE3E16" w:rsidP="007053AE">
      <w:pPr>
        <w:rPr>
          <w:rFonts w:ascii="Calibri" w:hAnsi="Calibri" w:cs="Book Antiqua"/>
          <w:i/>
          <w:color w:val="595959"/>
        </w:rPr>
      </w:pPr>
    </w:p>
    <w:p w14:paraId="5B5B0670" w14:textId="77777777" w:rsidR="00BE3E16" w:rsidRDefault="00BE3E16" w:rsidP="007053AE">
      <w:pPr>
        <w:rPr>
          <w:rFonts w:ascii="Calibri" w:hAnsi="Calibri" w:cs="Book Antiqua"/>
          <w:i/>
          <w:color w:val="595959"/>
        </w:rPr>
      </w:pPr>
    </w:p>
    <w:p w14:paraId="1CDB72DE" w14:textId="77777777" w:rsidR="00BE3E16" w:rsidRDefault="00BE3E16" w:rsidP="007053AE">
      <w:pPr>
        <w:rPr>
          <w:rFonts w:ascii="Calibri" w:hAnsi="Calibri" w:cs="Book Antiqua"/>
          <w:i/>
          <w:color w:val="595959"/>
        </w:rPr>
      </w:pPr>
    </w:p>
    <w:p w14:paraId="1DA3E97E" w14:textId="77777777" w:rsidR="00BE3E16" w:rsidRDefault="00BE3E16" w:rsidP="007053AE">
      <w:pPr>
        <w:rPr>
          <w:rFonts w:ascii="Calibri" w:hAnsi="Calibri" w:cs="Book Antiqua"/>
          <w:i/>
          <w:color w:val="595959"/>
        </w:rPr>
      </w:pPr>
    </w:p>
    <w:p w14:paraId="3F4B45BA" w14:textId="77777777" w:rsidR="00BE3E16" w:rsidRDefault="00BE3E16" w:rsidP="007053AE">
      <w:pPr>
        <w:rPr>
          <w:rFonts w:ascii="Calibri" w:hAnsi="Calibri" w:cs="Book Antiqua"/>
          <w:i/>
          <w:color w:val="595959"/>
        </w:rPr>
      </w:pPr>
    </w:p>
    <w:p w14:paraId="72824F1D" w14:textId="77777777" w:rsidR="00BE3E16" w:rsidRDefault="00BE3E16" w:rsidP="007053AE">
      <w:pPr>
        <w:rPr>
          <w:rFonts w:ascii="Calibri" w:hAnsi="Calibri" w:cs="Book Antiqua"/>
          <w:i/>
          <w:color w:val="595959"/>
        </w:rPr>
      </w:pPr>
    </w:p>
    <w:p w14:paraId="5AB1471B" w14:textId="77777777" w:rsidR="00BE3E16" w:rsidRDefault="00BE3E16" w:rsidP="007053AE">
      <w:pPr>
        <w:rPr>
          <w:rFonts w:ascii="Calibri" w:hAnsi="Calibri" w:cs="Book Antiqua"/>
          <w:i/>
          <w:color w:val="595959"/>
        </w:rPr>
      </w:pPr>
    </w:p>
    <w:p w14:paraId="74DF2072" w14:textId="77777777" w:rsidR="00BE3E16" w:rsidRDefault="00BE3E16" w:rsidP="007053AE">
      <w:pPr>
        <w:rPr>
          <w:rFonts w:ascii="Calibri" w:hAnsi="Calibri" w:cs="Book Antiqua"/>
          <w:i/>
          <w:color w:val="595959"/>
        </w:rPr>
      </w:pPr>
    </w:p>
    <w:p w14:paraId="14204866" w14:textId="77777777" w:rsidR="00BE3E16" w:rsidRDefault="00BE3E16" w:rsidP="007053AE">
      <w:pPr>
        <w:rPr>
          <w:rFonts w:ascii="Calibri" w:hAnsi="Calibri" w:cs="Book Antiqua"/>
          <w:i/>
          <w:color w:val="595959"/>
        </w:rPr>
      </w:pPr>
    </w:p>
    <w:p w14:paraId="28371935" w14:textId="77777777" w:rsidR="00BE3E16" w:rsidRDefault="00BE3E16" w:rsidP="007053AE">
      <w:pPr>
        <w:rPr>
          <w:rFonts w:ascii="Calibri" w:hAnsi="Calibri" w:cs="Book Antiqua"/>
          <w:i/>
          <w:color w:val="595959"/>
        </w:rPr>
      </w:pPr>
    </w:p>
    <w:p w14:paraId="24CF32BA" w14:textId="77777777" w:rsidR="00BE3E16" w:rsidRDefault="00BE3E16" w:rsidP="007053AE">
      <w:pPr>
        <w:rPr>
          <w:rFonts w:ascii="Calibri" w:hAnsi="Calibri" w:cs="Book Antiqua"/>
          <w:i/>
          <w:color w:val="595959"/>
        </w:rPr>
      </w:pPr>
    </w:p>
    <w:p w14:paraId="336887FD" w14:textId="77777777" w:rsidR="00BE3E16" w:rsidRDefault="00BE3E16" w:rsidP="007053AE">
      <w:pPr>
        <w:rPr>
          <w:rFonts w:ascii="Calibri" w:hAnsi="Calibri" w:cs="Book Antiqua"/>
          <w:i/>
          <w:color w:val="595959"/>
        </w:rPr>
      </w:pPr>
    </w:p>
    <w:p w14:paraId="06818A2A" w14:textId="77777777" w:rsidR="00BE3E16" w:rsidRDefault="00BE3E16" w:rsidP="007053AE">
      <w:pPr>
        <w:rPr>
          <w:rFonts w:ascii="Calibri" w:hAnsi="Calibri" w:cs="Book Antiqua"/>
          <w:i/>
          <w:color w:val="595959"/>
        </w:rPr>
      </w:pPr>
    </w:p>
    <w:p w14:paraId="611C8288" w14:textId="77777777" w:rsidR="00BE3E16" w:rsidRDefault="00BE3E16" w:rsidP="007053AE">
      <w:pPr>
        <w:rPr>
          <w:rFonts w:ascii="Calibri" w:hAnsi="Calibri" w:cs="Book Antiqua"/>
          <w:i/>
          <w:color w:val="595959"/>
        </w:rPr>
      </w:pPr>
    </w:p>
    <w:p w14:paraId="21D40C86" w14:textId="77777777" w:rsidR="00BE3E16" w:rsidRDefault="00BE3E16" w:rsidP="007053AE">
      <w:pPr>
        <w:rPr>
          <w:rFonts w:ascii="Calibri" w:hAnsi="Calibri" w:cs="Book Antiqua"/>
          <w:i/>
          <w:color w:val="595959"/>
        </w:rPr>
      </w:pPr>
    </w:p>
    <w:p w14:paraId="3C80B434" w14:textId="77777777" w:rsidR="00BE3E16" w:rsidRDefault="00BE3E16" w:rsidP="007053AE">
      <w:pPr>
        <w:rPr>
          <w:rFonts w:ascii="Calibri" w:hAnsi="Calibri" w:cs="Book Antiqua"/>
          <w:i/>
          <w:color w:val="595959"/>
        </w:rPr>
      </w:pPr>
    </w:p>
    <w:p w14:paraId="343BDD5A" w14:textId="77777777" w:rsidR="003815C1" w:rsidRDefault="003815C1" w:rsidP="007053AE">
      <w:pPr>
        <w:rPr>
          <w:rFonts w:ascii="Calibri" w:hAnsi="Calibri" w:cs="Book Antiqua"/>
          <w:i/>
          <w:color w:val="595959"/>
        </w:rPr>
      </w:pPr>
    </w:p>
    <w:p w14:paraId="2CE1F419" w14:textId="77777777" w:rsidR="00BE3E16" w:rsidRDefault="00BE3E16" w:rsidP="007053AE">
      <w:pPr>
        <w:rPr>
          <w:rFonts w:ascii="Calibri" w:hAnsi="Calibri" w:cs="Book Antiqua"/>
          <w:i/>
          <w:color w:val="595959"/>
        </w:rPr>
      </w:pPr>
    </w:p>
    <w:p w14:paraId="596CF71B" w14:textId="77777777" w:rsidR="00BE3E16" w:rsidRDefault="00BE3E16" w:rsidP="007053AE">
      <w:pPr>
        <w:rPr>
          <w:rFonts w:ascii="Calibri" w:hAnsi="Calibri" w:cs="Book Antiqua"/>
          <w:i/>
          <w:color w:val="595959"/>
        </w:rPr>
      </w:pPr>
    </w:p>
    <w:tbl>
      <w:tblPr>
        <w:tblpPr w:leftFromText="141" w:rightFromText="141" w:bottomFromText="160"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E3E16" w14:paraId="641789D6"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1BB3AA7"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lastRenderedPageBreak/>
              <w:t xml:space="preserve">ID </w:t>
            </w:r>
            <w:proofErr w:type="spellStart"/>
            <w:r>
              <w:rPr>
                <w:rFonts w:ascii="Calibri" w:hAnsi="Calibri" w:cs="Book Antiqua"/>
                <w:b/>
                <w:i/>
                <w:kern w:val="2"/>
                <w14:ligatures w14:val="standardContextual"/>
              </w:rPr>
              <w:t>Ref</w:t>
            </w:r>
            <w:proofErr w:type="spellEnd"/>
            <w:r>
              <w:rPr>
                <w:rFonts w:ascii="Calibri" w:hAnsi="Calibri" w:cs="Book Antiqua"/>
                <w:b/>
                <w:i/>
                <w:kern w:val="2"/>
                <w14:ligatures w14:val="standardContextual"/>
              </w:rPr>
              <w:t>:</w:t>
            </w:r>
          </w:p>
        </w:tc>
        <w:tc>
          <w:tcPr>
            <w:tcW w:w="5087" w:type="dxa"/>
            <w:tcBorders>
              <w:top w:val="single" w:sz="4" w:space="0" w:color="000000"/>
              <w:left w:val="single" w:sz="4" w:space="0" w:color="000000"/>
              <w:bottom w:val="single" w:sz="4" w:space="0" w:color="000000"/>
              <w:right w:val="single" w:sz="4" w:space="0" w:color="000000"/>
            </w:tcBorders>
            <w:hideMark/>
          </w:tcPr>
          <w:p w14:paraId="36C5FA13" w14:textId="77777777" w:rsidR="00BE3E16" w:rsidRDefault="00BE3E16" w:rsidP="00B714B1">
            <w:pPr>
              <w:spacing w:line="256" w:lineRule="auto"/>
              <w:rPr>
                <w:rFonts w:ascii="Calibri" w:hAnsi="Calibri" w:cs="Book Antiqua"/>
                <w:i/>
                <w:kern w:val="2"/>
                <w14:ligatures w14:val="standardContextual"/>
              </w:rPr>
            </w:pPr>
            <w:r>
              <w:rPr>
                <w:rFonts w:ascii="Calibri" w:hAnsi="Calibri" w:cs="Book Antiqua"/>
                <w:i/>
                <w:kern w:val="2"/>
                <w14:ligatures w14:val="standardContextual"/>
              </w:rPr>
              <w:t>DG-15</w:t>
            </w:r>
          </w:p>
        </w:tc>
      </w:tr>
      <w:tr w:rsidR="00BE3E16" w14:paraId="5B36912C"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760FB5E6"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Descripción:</w:t>
            </w:r>
          </w:p>
        </w:tc>
        <w:tc>
          <w:tcPr>
            <w:tcW w:w="5087" w:type="dxa"/>
            <w:tcBorders>
              <w:top w:val="single" w:sz="4" w:space="0" w:color="000000"/>
              <w:left w:val="single" w:sz="4" w:space="0" w:color="000000"/>
              <w:bottom w:val="single" w:sz="4" w:space="0" w:color="000000"/>
              <w:right w:val="single" w:sz="4" w:space="0" w:color="000000"/>
            </w:tcBorders>
            <w:hideMark/>
          </w:tcPr>
          <w:p w14:paraId="53C22C9E" w14:textId="77777777" w:rsidR="00BE3E16" w:rsidRDefault="00BE3E16" w:rsidP="00B714B1">
            <w:pPr>
              <w:spacing w:line="256" w:lineRule="auto"/>
              <w:rPr>
                <w:rFonts w:ascii="Calibri" w:hAnsi="Calibri" w:cs="Book Antiqua"/>
                <w:i/>
                <w:kern w:val="2"/>
                <w14:ligatures w14:val="standardContextual"/>
              </w:rPr>
            </w:pPr>
            <w:r>
              <w:rPr>
                <w:rFonts w:ascii="Calibri" w:hAnsi="Calibri" w:cs="Calibri"/>
                <w:i/>
                <w:iCs/>
                <w:color w:val="000000"/>
                <w:kern w:val="2"/>
                <w14:ligatures w14:val="standardContextual"/>
              </w:rPr>
              <w:t>Queja enviada al gerente de relaciones</w:t>
            </w:r>
          </w:p>
        </w:tc>
      </w:tr>
      <w:tr w:rsidR="00BE3E16" w14:paraId="217EB982"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576C34C7" w14:textId="77777777" w:rsidR="00BE3E16" w:rsidRDefault="00BE3E16" w:rsidP="00B714B1">
            <w:pPr>
              <w:spacing w:line="256" w:lineRule="auto"/>
              <w:rPr>
                <w:rFonts w:ascii="Calibri" w:hAnsi="Calibri" w:cs="Book Antiqua"/>
                <w:b/>
                <w:i/>
                <w:kern w:val="2"/>
                <w14:ligatures w14:val="standardContextual"/>
              </w:rPr>
            </w:pPr>
            <w:proofErr w:type="spellStart"/>
            <w:r>
              <w:rPr>
                <w:rFonts w:ascii="Calibri" w:hAnsi="Calibri" w:cs="Book Antiqua"/>
                <w:b/>
                <w:i/>
                <w:kern w:val="2"/>
                <w14:ligatures w14:val="standardContextual"/>
              </w:rPr>
              <w:t>Reqs</w:t>
            </w:r>
            <w:proofErr w:type="spellEnd"/>
            <w:r>
              <w:rPr>
                <w:rFonts w:ascii="Calibri" w:hAnsi="Calibri" w:cs="Book Antiqua"/>
                <w:b/>
                <w:i/>
                <w:kern w:val="2"/>
                <w14:ligatures w14:val="standardContextual"/>
              </w:rPr>
              <w:t>. asociados:</w:t>
            </w:r>
          </w:p>
        </w:tc>
        <w:tc>
          <w:tcPr>
            <w:tcW w:w="5087" w:type="dxa"/>
            <w:tcBorders>
              <w:top w:val="single" w:sz="4" w:space="0" w:color="000000"/>
              <w:left w:val="single" w:sz="4" w:space="0" w:color="000000"/>
              <w:bottom w:val="single" w:sz="4" w:space="0" w:color="000000"/>
              <w:right w:val="single" w:sz="4" w:space="0" w:color="000000"/>
            </w:tcBorders>
            <w:hideMark/>
          </w:tcPr>
          <w:p w14:paraId="6D31906E" w14:textId="77777777" w:rsidR="00BE3E16" w:rsidRDefault="00BE3E16" w:rsidP="00B714B1">
            <w:pPr>
              <w:spacing w:line="256" w:lineRule="auto"/>
              <w:rPr>
                <w:rFonts w:ascii="Calibri" w:hAnsi="Calibri" w:cs="Book Antiqua"/>
                <w:i/>
                <w:kern w:val="2"/>
                <w:lang w:val="en-US"/>
                <w14:ligatures w14:val="standardContextual"/>
              </w:rPr>
            </w:pPr>
            <w:r>
              <w:rPr>
                <w:rFonts w:ascii="Calibri" w:eastAsia="Arial Unicode MS" w:hAnsi="Calibri" w:cs="Calibri"/>
                <w:i/>
                <w:iCs/>
                <w:kern w:val="2"/>
                <w:lang w:val="en-US"/>
                <w14:ligatures w14:val="standardContextual"/>
              </w:rPr>
              <w:t>RF-6, RF-23</w:t>
            </w:r>
          </w:p>
        </w:tc>
      </w:tr>
      <w:tr w:rsidR="00BE3E16" w14:paraId="7318D9B6"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59F7949"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CU asociados:</w:t>
            </w:r>
          </w:p>
        </w:tc>
        <w:tc>
          <w:tcPr>
            <w:tcW w:w="5087" w:type="dxa"/>
            <w:tcBorders>
              <w:top w:val="single" w:sz="4" w:space="0" w:color="000000"/>
              <w:left w:val="single" w:sz="4" w:space="0" w:color="000000"/>
              <w:bottom w:val="single" w:sz="4" w:space="0" w:color="000000"/>
              <w:right w:val="single" w:sz="4" w:space="0" w:color="000000"/>
            </w:tcBorders>
            <w:hideMark/>
          </w:tcPr>
          <w:p w14:paraId="21FC9CD2" w14:textId="77777777" w:rsidR="00BE3E16" w:rsidRDefault="00BE3E16" w:rsidP="00B714B1">
            <w:pPr>
              <w:spacing w:line="256" w:lineRule="auto"/>
              <w:rPr>
                <w:rFonts w:ascii="Calibri" w:hAnsi="Calibri" w:cs="Book Antiqua"/>
                <w:i/>
                <w:kern w:val="2"/>
                <w14:ligatures w14:val="standardContextual"/>
              </w:rPr>
            </w:pPr>
            <w:r>
              <w:rPr>
                <w:rFonts w:ascii="Calibri" w:hAnsi="Calibri" w:cs="Book Antiqua"/>
                <w:i/>
                <w:kern w:val="2"/>
                <w14:ligatures w14:val="standardContextual"/>
              </w:rPr>
              <w:t>CU-14, CU-15</w:t>
            </w:r>
          </w:p>
        </w:tc>
      </w:tr>
      <w:tr w:rsidR="00BE3E16" w14:paraId="5A86B7B3" w14:textId="77777777" w:rsidTr="00B714B1">
        <w:tc>
          <w:tcPr>
            <w:tcW w:w="2001" w:type="dxa"/>
            <w:tcBorders>
              <w:top w:val="single" w:sz="4" w:space="0" w:color="000000"/>
              <w:left w:val="single" w:sz="4" w:space="0" w:color="000000"/>
              <w:bottom w:val="single" w:sz="4" w:space="0" w:color="000000"/>
              <w:right w:val="single" w:sz="4" w:space="0" w:color="000000"/>
            </w:tcBorders>
            <w:shd w:val="clear" w:color="auto" w:fill="DBDBDB"/>
            <w:hideMark/>
          </w:tcPr>
          <w:p w14:paraId="1B650884" w14:textId="77777777" w:rsidR="00BE3E16" w:rsidRDefault="00BE3E16" w:rsidP="00B714B1">
            <w:pPr>
              <w:spacing w:line="256" w:lineRule="auto"/>
              <w:rPr>
                <w:rFonts w:ascii="Calibri" w:hAnsi="Calibri" w:cs="Book Antiqua"/>
                <w:b/>
                <w:i/>
                <w:kern w:val="2"/>
                <w14:ligatures w14:val="standardContextual"/>
              </w:rPr>
            </w:pPr>
            <w:r>
              <w:rPr>
                <w:rFonts w:ascii="Calibri" w:hAnsi="Calibri" w:cs="Book Antiqua"/>
                <w:b/>
                <w:i/>
                <w:kern w:val="2"/>
                <w14:ligatures w14:val="standardContextual"/>
              </w:rPr>
              <w:t>Esc. Asociados:</w:t>
            </w:r>
          </w:p>
        </w:tc>
        <w:tc>
          <w:tcPr>
            <w:tcW w:w="5087" w:type="dxa"/>
            <w:tcBorders>
              <w:top w:val="single" w:sz="4" w:space="0" w:color="000000"/>
              <w:left w:val="single" w:sz="4" w:space="0" w:color="000000"/>
              <w:bottom w:val="single" w:sz="4" w:space="0" w:color="000000"/>
              <w:right w:val="single" w:sz="4" w:space="0" w:color="000000"/>
            </w:tcBorders>
            <w:hideMark/>
          </w:tcPr>
          <w:p w14:paraId="0E046AED" w14:textId="77777777" w:rsidR="00BE3E16" w:rsidRDefault="00BE3E16" w:rsidP="00B714B1">
            <w:pPr>
              <w:spacing w:line="256" w:lineRule="auto"/>
              <w:rPr>
                <w:rFonts w:ascii="Calibri" w:hAnsi="Calibri" w:cs="Book Antiqua"/>
                <w:i/>
                <w:kern w:val="2"/>
                <w14:ligatures w14:val="standardContextual"/>
              </w:rPr>
            </w:pPr>
            <w:r>
              <w:rPr>
                <w:rFonts w:ascii="Calibri" w:hAnsi="Calibri" w:cs="Book Antiqua"/>
                <w:i/>
                <w:kern w:val="2"/>
                <w14:ligatures w14:val="standardContextual"/>
              </w:rPr>
              <w:t>ES-15.1</w:t>
            </w:r>
          </w:p>
        </w:tc>
      </w:tr>
    </w:tbl>
    <w:p w14:paraId="7D42314E" w14:textId="77777777" w:rsidR="00BE3E16" w:rsidRDefault="00BE3E16" w:rsidP="00BE3E16"/>
    <w:p w14:paraId="6F6A7106" w14:textId="77777777" w:rsidR="00BE3E16" w:rsidRPr="00B72863" w:rsidRDefault="00BE3E16" w:rsidP="00BE3E16"/>
    <w:p w14:paraId="617EDE66" w14:textId="77777777" w:rsidR="00BE3E16" w:rsidRPr="00B72863" w:rsidRDefault="00BE3E16" w:rsidP="00BE3E16"/>
    <w:p w14:paraId="5B26EC8F" w14:textId="77777777" w:rsidR="00BE3E16" w:rsidRPr="00B72863" w:rsidRDefault="00BE3E16" w:rsidP="00BE3E16"/>
    <w:p w14:paraId="7F4E0D4D" w14:textId="77777777" w:rsidR="00BE3E16" w:rsidRPr="00B72863" w:rsidRDefault="00BE3E16" w:rsidP="00BE3E16"/>
    <w:p w14:paraId="70613DA1" w14:textId="049163A7" w:rsidR="00BE3E16" w:rsidRDefault="00BE3E16" w:rsidP="00BE3E16"/>
    <w:p w14:paraId="5D8630AA" w14:textId="1CF780C4" w:rsidR="00BE3E16" w:rsidRDefault="003815C1" w:rsidP="00BE3E16">
      <w:pPr>
        <w:tabs>
          <w:tab w:val="left" w:pos="1230"/>
        </w:tabs>
      </w:pPr>
      <w:r>
        <w:rPr>
          <w:noProof/>
          <w14:ligatures w14:val="standardContextual"/>
        </w:rPr>
        <w:drawing>
          <wp:anchor distT="0" distB="0" distL="114300" distR="114300" simplePos="0" relativeHeight="251785216" behindDoc="0" locked="0" layoutInCell="1" allowOverlap="1" wp14:anchorId="370D3D2D" wp14:editId="6F1BEC74">
            <wp:simplePos x="0" y="0"/>
            <wp:positionH relativeFrom="page">
              <wp:posOffset>4213115</wp:posOffset>
            </wp:positionH>
            <wp:positionV relativeFrom="paragraph">
              <wp:posOffset>329289</wp:posOffset>
            </wp:positionV>
            <wp:extent cx="2303780" cy="4113530"/>
            <wp:effectExtent l="0" t="0" r="1270" b="1270"/>
            <wp:wrapTopAndBottom/>
            <wp:docPr id="151612707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27072" name="Imagen 1" descr="Interfaz de usuario gráfica&#10;&#10;Descripción generada automáticamente con confianza media"/>
                    <pic:cNvPicPr/>
                  </pic:nvPicPr>
                  <pic:blipFill>
                    <a:blip r:embed="rId102">
                      <a:extLst>
                        <a:ext uri="{28A0092B-C50C-407E-A947-70E740481C1C}">
                          <a14:useLocalDpi xmlns:a14="http://schemas.microsoft.com/office/drawing/2010/main" val="0"/>
                        </a:ext>
                      </a:extLst>
                    </a:blip>
                    <a:stretch>
                      <a:fillRect/>
                    </a:stretch>
                  </pic:blipFill>
                  <pic:spPr>
                    <a:xfrm>
                      <a:off x="0" y="0"/>
                      <a:ext cx="2303780" cy="4113530"/>
                    </a:xfrm>
                    <a:prstGeom prst="rect">
                      <a:avLst/>
                    </a:prstGeom>
                  </pic:spPr>
                </pic:pic>
              </a:graphicData>
            </a:graphic>
            <wp14:sizeRelH relativeFrom="page">
              <wp14:pctWidth>0</wp14:pctWidth>
            </wp14:sizeRelH>
            <wp14:sizeRelV relativeFrom="page">
              <wp14:pctHeight>0</wp14:pctHeight>
            </wp14:sizeRelV>
          </wp:anchor>
        </w:drawing>
      </w:r>
      <w:r w:rsidR="00BE3E16">
        <w:rPr>
          <w:noProof/>
          <w14:ligatures w14:val="standardContextual"/>
        </w:rPr>
        <w:drawing>
          <wp:anchor distT="0" distB="0" distL="114300" distR="114300" simplePos="0" relativeHeight="251783168" behindDoc="0" locked="0" layoutInCell="1" allowOverlap="1" wp14:anchorId="5AD72FA1" wp14:editId="1D497ED0">
            <wp:simplePos x="0" y="0"/>
            <wp:positionH relativeFrom="margin">
              <wp:posOffset>424180</wp:posOffset>
            </wp:positionH>
            <wp:positionV relativeFrom="paragraph">
              <wp:posOffset>3437255</wp:posOffset>
            </wp:positionV>
            <wp:extent cx="2450465" cy="4342765"/>
            <wp:effectExtent l="0" t="0" r="6985" b="635"/>
            <wp:wrapTopAndBottom/>
            <wp:docPr id="1241817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1788" name="Imagen 1" descr="Interfaz de usuario gráfica, Aplicación&#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2450465" cy="4342765"/>
                    </a:xfrm>
                    <a:prstGeom prst="rect">
                      <a:avLst/>
                    </a:prstGeom>
                  </pic:spPr>
                </pic:pic>
              </a:graphicData>
            </a:graphic>
            <wp14:sizeRelH relativeFrom="page">
              <wp14:pctWidth>0</wp14:pctWidth>
            </wp14:sizeRelH>
            <wp14:sizeRelV relativeFrom="page">
              <wp14:pctHeight>0</wp14:pctHeight>
            </wp14:sizeRelV>
          </wp:anchor>
        </w:drawing>
      </w:r>
      <w:r w:rsidR="00BE3E16">
        <w:rPr>
          <w:noProof/>
          <w14:ligatures w14:val="standardContextual"/>
        </w:rPr>
        <w:drawing>
          <wp:anchor distT="0" distB="0" distL="114300" distR="114300" simplePos="0" relativeHeight="251778048" behindDoc="0" locked="0" layoutInCell="1" allowOverlap="1" wp14:anchorId="3598E935" wp14:editId="473B0369">
            <wp:simplePos x="0" y="0"/>
            <wp:positionH relativeFrom="margin">
              <wp:align>left</wp:align>
            </wp:positionH>
            <wp:positionV relativeFrom="paragraph">
              <wp:posOffset>292100</wp:posOffset>
            </wp:positionV>
            <wp:extent cx="3191510" cy="3114675"/>
            <wp:effectExtent l="0" t="0" r="8890" b="9525"/>
            <wp:wrapTopAndBottom/>
            <wp:docPr id="6673496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49697" name="Imagen 1" descr="Interfaz de usuario gráfica, Texto, Aplicación&#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191510" cy="3114675"/>
                    </a:xfrm>
                    <a:prstGeom prst="rect">
                      <a:avLst/>
                    </a:prstGeom>
                  </pic:spPr>
                </pic:pic>
              </a:graphicData>
            </a:graphic>
            <wp14:sizeRelH relativeFrom="page">
              <wp14:pctWidth>0</wp14:pctWidth>
            </wp14:sizeRelH>
            <wp14:sizeRelV relativeFrom="page">
              <wp14:pctHeight>0</wp14:pctHeight>
            </wp14:sizeRelV>
          </wp:anchor>
        </w:drawing>
      </w:r>
    </w:p>
    <w:p w14:paraId="0005C83F" w14:textId="77777777" w:rsidR="00BE3E16" w:rsidRDefault="00BE3E16" w:rsidP="00BE3E16">
      <w:pPr>
        <w:tabs>
          <w:tab w:val="left" w:pos="1230"/>
        </w:tabs>
      </w:pPr>
    </w:p>
    <w:tbl>
      <w:tblPr>
        <w:tblpPr w:leftFromText="141" w:rightFromText="141"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E3E16" w:rsidRPr="00B75B4C" w14:paraId="06B01007" w14:textId="77777777" w:rsidTr="00B714B1">
        <w:tc>
          <w:tcPr>
            <w:tcW w:w="2001" w:type="dxa"/>
            <w:shd w:val="clear" w:color="auto" w:fill="DBDBDB"/>
          </w:tcPr>
          <w:p w14:paraId="78DFCE3C" w14:textId="77777777" w:rsidR="00BE3E16" w:rsidRPr="00E300AD" w:rsidRDefault="00BE3E16" w:rsidP="00B714B1">
            <w:pPr>
              <w:rPr>
                <w:rFonts w:ascii="Calibri" w:hAnsi="Calibri" w:cs="Book Antiqua"/>
                <w:b/>
                <w:i/>
              </w:rPr>
            </w:pPr>
            <w:r w:rsidRPr="00E300AD">
              <w:rPr>
                <w:rFonts w:ascii="Calibri" w:hAnsi="Calibri" w:cs="Book Antiqua"/>
                <w:b/>
                <w:i/>
              </w:rPr>
              <w:t xml:space="preserve">ID </w:t>
            </w:r>
            <w:proofErr w:type="spellStart"/>
            <w:r w:rsidRPr="00E300AD">
              <w:rPr>
                <w:rFonts w:ascii="Calibri" w:hAnsi="Calibri" w:cs="Book Antiqua"/>
                <w:b/>
                <w:i/>
              </w:rPr>
              <w:t>Ref</w:t>
            </w:r>
            <w:proofErr w:type="spellEnd"/>
            <w:r w:rsidRPr="00E300AD">
              <w:rPr>
                <w:rFonts w:ascii="Calibri" w:hAnsi="Calibri" w:cs="Book Antiqua"/>
                <w:b/>
                <w:i/>
              </w:rPr>
              <w:t>:</w:t>
            </w:r>
          </w:p>
        </w:tc>
        <w:tc>
          <w:tcPr>
            <w:tcW w:w="5087" w:type="dxa"/>
          </w:tcPr>
          <w:p w14:paraId="3CF7BA3A" w14:textId="77777777" w:rsidR="00BE3E16" w:rsidRPr="00E300AD" w:rsidRDefault="00BE3E16" w:rsidP="00B714B1">
            <w:pPr>
              <w:rPr>
                <w:rFonts w:ascii="Calibri" w:hAnsi="Calibri" w:cs="Book Antiqua"/>
                <w:i/>
              </w:rPr>
            </w:pPr>
            <w:r w:rsidRPr="00E300AD">
              <w:rPr>
                <w:rFonts w:ascii="Calibri" w:hAnsi="Calibri" w:cs="Book Antiqua"/>
                <w:i/>
              </w:rPr>
              <w:t>DG-</w:t>
            </w:r>
            <w:r>
              <w:rPr>
                <w:rFonts w:ascii="Calibri" w:hAnsi="Calibri" w:cs="Book Antiqua"/>
                <w:i/>
              </w:rPr>
              <w:t>16</w:t>
            </w:r>
          </w:p>
        </w:tc>
      </w:tr>
      <w:tr w:rsidR="00BE3E16" w:rsidRPr="00AE76E5" w14:paraId="16F8F147" w14:textId="77777777" w:rsidTr="00B714B1">
        <w:tc>
          <w:tcPr>
            <w:tcW w:w="2001" w:type="dxa"/>
            <w:shd w:val="clear" w:color="auto" w:fill="DBDBDB"/>
          </w:tcPr>
          <w:p w14:paraId="2B637E90" w14:textId="77777777" w:rsidR="00BE3E16" w:rsidRPr="00E300AD" w:rsidRDefault="00BE3E16" w:rsidP="00B714B1">
            <w:pPr>
              <w:rPr>
                <w:rFonts w:ascii="Calibri" w:hAnsi="Calibri" w:cs="Book Antiqua"/>
                <w:b/>
                <w:i/>
              </w:rPr>
            </w:pPr>
            <w:r w:rsidRPr="00E300AD">
              <w:rPr>
                <w:rFonts w:ascii="Calibri" w:hAnsi="Calibri" w:cs="Book Antiqua"/>
                <w:b/>
                <w:i/>
              </w:rPr>
              <w:t>Descripción:</w:t>
            </w:r>
          </w:p>
        </w:tc>
        <w:tc>
          <w:tcPr>
            <w:tcW w:w="5087" w:type="dxa"/>
          </w:tcPr>
          <w:p w14:paraId="22FB1FA0" w14:textId="77777777" w:rsidR="00BE3E16" w:rsidRPr="00E300AD" w:rsidRDefault="00BE3E16" w:rsidP="00B714B1">
            <w:pPr>
              <w:rPr>
                <w:rFonts w:ascii="Calibri" w:hAnsi="Calibri" w:cs="Book Antiqua"/>
                <w:i/>
              </w:rPr>
            </w:pPr>
            <w:r w:rsidRPr="0071597B">
              <w:rPr>
                <w:rFonts w:ascii="Calibri" w:hAnsi="Calibri" w:cs="Calibri"/>
                <w:i/>
                <w:iCs/>
                <w:color w:val="000000"/>
                <w:kern w:val="2"/>
              </w:rPr>
              <w:t>Registro exitoso de una empresa de transporte en el sistema.</w:t>
            </w:r>
          </w:p>
        </w:tc>
      </w:tr>
      <w:tr w:rsidR="00BE3E16" w:rsidRPr="00EB3581" w14:paraId="699F106E" w14:textId="77777777" w:rsidTr="00B714B1">
        <w:tc>
          <w:tcPr>
            <w:tcW w:w="2001" w:type="dxa"/>
            <w:shd w:val="clear" w:color="auto" w:fill="DBDBDB"/>
          </w:tcPr>
          <w:p w14:paraId="674CF473" w14:textId="77777777" w:rsidR="00BE3E16" w:rsidRPr="00E300AD" w:rsidRDefault="00BE3E16" w:rsidP="00B714B1">
            <w:pPr>
              <w:rPr>
                <w:rFonts w:ascii="Calibri" w:hAnsi="Calibri" w:cs="Book Antiqua"/>
                <w:b/>
                <w:i/>
              </w:rPr>
            </w:pPr>
            <w:proofErr w:type="spellStart"/>
            <w:r w:rsidRPr="00E300AD">
              <w:rPr>
                <w:rFonts w:ascii="Calibri" w:hAnsi="Calibri" w:cs="Book Antiqua"/>
                <w:b/>
                <w:i/>
              </w:rPr>
              <w:t>Reqs</w:t>
            </w:r>
            <w:proofErr w:type="spellEnd"/>
            <w:r w:rsidRPr="00E300AD">
              <w:rPr>
                <w:rFonts w:ascii="Calibri" w:hAnsi="Calibri" w:cs="Book Antiqua"/>
                <w:b/>
                <w:i/>
              </w:rPr>
              <w:t>. asociados:</w:t>
            </w:r>
          </w:p>
        </w:tc>
        <w:tc>
          <w:tcPr>
            <w:tcW w:w="5087" w:type="dxa"/>
          </w:tcPr>
          <w:p w14:paraId="0E4AE0CF" w14:textId="77777777" w:rsidR="00BE3E16" w:rsidRPr="005A7987" w:rsidRDefault="00BE3E16" w:rsidP="00B714B1">
            <w:pPr>
              <w:rPr>
                <w:rFonts w:ascii="Calibri" w:hAnsi="Calibri" w:cs="Book Antiqua"/>
                <w:i/>
                <w:lang w:val="en-US"/>
              </w:rPr>
            </w:pPr>
            <w:r w:rsidRPr="003D1652">
              <w:rPr>
                <w:rFonts w:ascii="Calibri" w:eastAsia="Arial Unicode MS" w:hAnsi="Calibri" w:cs="Calibri"/>
                <w:i/>
                <w:iCs/>
                <w:lang w:val="en-US"/>
              </w:rPr>
              <w:t>RF-</w:t>
            </w:r>
            <w:r>
              <w:rPr>
                <w:rFonts w:ascii="Calibri" w:eastAsia="Arial Unicode MS" w:hAnsi="Calibri" w:cs="Calibri"/>
                <w:i/>
                <w:iCs/>
                <w:lang w:val="en-US"/>
              </w:rPr>
              <w:t>16, RF-17, RF-18</w:t>
            </w:r>
          </w:p>
        </w:tc>
      </w:tr>
      <w:tr w:rsidR="00BE3E16" w:rsidRPr="00AE76E5" w14:paraId="395C68AD" w14:textId="77777777" w:rsidTr="00B714B1">
        <w:tc>
          <w:tcPr>
            <w:tcW w:w="2001" w:type="dxa"/>
            <w:shd w:val="clear" w:color="auto" w:fill="DBDBDB"/>
          </w:tcPr>
          <w:p w14:paraId="164644C0" w14:textId="77777777" w:rsidR="00BE3E16" w:rsidRPr="00E300AD" w:rsidRDefault="00BE3E16" w:rsidP="00B714B1">
            <w:pPr>
              <w:rPr>
                <w:rFonts w:ascii="Calibri" w:hAnsi="Calibri" w:cs="Book Antiqua"/>
                <w:b/>
                <w:i/>
              </w:rPr>
            </w:pPr>
            <w:r w:rsidRPr="00E300AD">
              <w:rPr>
                <w:rFonts w:ascii="Calibri" w:hAnsi="Calibri" w:cs="Book Antiqua"/>
                <w:b/>
                <w:i/>
              </w:rPr>
              <w:t>CU asociados:</w:t>
            </w:r>
          </w:p>
        </w:tc>
        <w:tc>
          <w:tcPr>
            <w:tcW w:w="5087" w:type="dxa"/>
          </w:tcPr>
          <w:p w14:paraId="20C825BC" w14:textId="77777777" w:rsidR="00BE3E16" w:rsidRPr="00E300AD" w:rsidRDefault="00BE3E16" w:rsidP="00B714B1">
            <w:pPr>
              <w:rPr>
                <w:rFonts w:ascii="Calibri" w:hAnsi="Calibri" w:cs="Book Antiqua"/>
                <w:i/>
              </w:rPr>
            </w:pPr>
            <w:r w:rsidRPr="00A10D42">
              <w:rPr>
                <w:rFonts w:ascii="Calibri" w:hAnsi="Calibri" w:cs="Book Antiqua"/>
                <w:i/>
              </w:rPr>
              <w:t>CU1</w:t>
            </w:r>
            <w:r>
              <w:rPr>
                <w:rFonts w:ascii="Calibri" w:hAnsi="Calibri" w:cs="Book Antiqua"/>
                <w:i/>
              </w:rPr>
              <w:t>6</w:t>
            </w:r>
          </w:p>
        </w:tc>
      </w:tr>
      <w:tr w:rsidR="00BE3E16" w:rsidRPr="00AE76E5" w14:paraId="0B5F7027" w14:textId="77777777" w:rsidTr="00B714B1">
        <w:tc>
          <w:tcPr>
            <w:tcW w:w="2001" w:type="dxa"/>
            <w:shd w:val="clear" w:color="auto" w:fill="DBDBDB"/>
          </w:tcPr>
          <w:p w14:paraId="29288459" w14:textId="77777777" w:rsidR="00BE3E16" w:rsidRPr="00E300AD" w:rsidRDefault="00BE3E16" w:rsidP="00B714B1">
            <w:pPr>
              <w:rPr>
                <w:rFonts w:ascii="Calibri" w:hAnsi="Calibri" w:cs="Book Antiqua"/>
                <w:b/>
                <w:i/>
              </w:rPr>
            </w:pPr>
            <w:r w:rsidRPr="00E300AD">
              <w:rPr>
                <w:rFonts w:ascii="Calibri" w:hAnsi="Calibri" w:cs="Book Antiqua"/>
                <w:b/>
                <w:i/>
              </w:rPr>
              <w:t>Esc. Asociados:</w:t>
            </w:r>
          </w:p>
        </w:tc>
        <w:tc>
          <w:tcPr>
            <w:tcW w:w="5087" w:type="dxa"/>
          </w:tcPr>
          <w:p w14:paraId="126A1976" w14:textId="77777777" w:rsidR="00BE3E16" w:rsidRPr="00E300AD" w:rsidRDefault="00BE3E16" w:rsidP="00B714B1">
            <w:pPr>
              <w:rPr>
                <w:rFonts w:ascii="Calibri" w:hAnsi="Calibri" w:cs="Book Antiqua"/>
                <w:i/>
              </w:rPr>
            </w:pPr>
            <w:r w:rsidRPr="00E300AD">
              <w:rPr>
                <w:rFonts w:ascii="Calibri" w:hAnsi="Calibri" w:cs="Book Antiqua"/>
                <w:i/>
              </w:rPr>
              <w:t>ES-</w:t>
            </w:r>
            <w:r>
              <w:rPr>
                <w:rFonts w:ascii="Calibri" w:hAnsi="Calibri" w:cs="Book Antiqua"/>
                <w:i/>
              </w:rPr>
              <w:t>16.1</w:t>
            </w:r>
          </w:p>
        </w:tc>
      </w:tr>
    </w:tbl>
    <w:p w14:paraId="675E490E" w14:textId="77777777" w:rsidR="00BE3E16" w:rsidRDefault="00BE3E16" w:rsidP="00BE3E16">
      <w:pPr>
        <w:tabs>
          <w:tab w:val="left" w:pos="1230"/>
        </w:tabs>
      </w:pPr>
    </w:p>
    <w:p w14:paraId="27258377" w14:textId="77777777" w:rsidR="00BE3E16" w:rsidRPr="00C742CE" w:rsidRDefault="00BE3E16" w:rsidP="00BE3E16"/>
    <w:p w14:paraId="65313CDA" w14:textId="77777777" w:rsidR="00BE3E16" w:rsidRPr="00C742CE" w:rsidRDefault="00BE3E16" w:rsidP="00BE3E16"/>
    <w:p w14:paraId="2CF8621F" w14:textId="77777777" w:rsidR="00BE3E16" w:rsidRPr="00C742CE" w:rsidRDefault="00BE3E16" w:rsidP="00BE3E16"/>
    <w:p w14:paraId="4FD8FA74" w14:textId="77777777" w:rsidR="00BE3E16" w:rsidRPr="00C742CE" w:rsidRDefault="00BE3E16" w:rsidP="00BE3E16"/>
    <w:p w14:paraId="520D2103" w14:textId="77777777" w:rsidR="00BE3E16" w:rsidRPr="00C742CE" w:rsidRDefault="00BE3E16" w:rsidP="00BE3E16"/>
    <w:p w14:paraId="5CB84701" w14:textId="0FCBFB60" w:rsidR="00BE3E16" w:rsidRPr="00C742CE" w:rsidRDefault="00BE3E16" w:rsidP="00BE3E16"/>
    <w:p w14:paraId="32F32D02" w14:textId="3C7154BB" w:rsidR="00BE3E16" w:rsidRDefault="00BE3E16" w:rsidP="00BE3E16">
      <w:r>
        <w:rPr>
          <w:noProof/>
          <w14:ligatures w14:val="standardContextual"/>
        </w:rPr>
        <w:drawing>
          <wp:anchor distT="0" distB="0" distL="114300" distR="114300" simplePos="0" relativeHeight="251784192" behindDoc="0" locked="0" layoutInCell="1" allowOverlap="1" wp14:anchorId="36F4C792" wp14:editId="55B5D9CC">
            <wp:simplePos x="0" y="0"/>
            <wp:positionH relativeFrom="column">
              <wp:posOffset>508635</wp:posOffset>
            </wp:positionH>
            <wp:positionV relativeFrom="paragraph">
              <wp:posOffset>3856355</wp:posOffset>
            </wp:positionV>
            <wp:extent cx="2581275" cy="3548380"/>
            <wp:effectExtent l="0" t="0" r="9525" b="0"/>
            <wp:wrapTopAndBottom/>
            <wp:docPr id="1614143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43981" name=""/>
                    <pic:cNvPicPr/>
                  </pic:nvPicPr>
                  <pic:blipFill>
                    <a:blip r:embed="rId105">
                      <a:extLst>
                        <a:ext uri="{28A0092B-C50C-407E-A947-70E740481C1C}">
                          <a14:useLocalDpi xmlns:a14="http://schemas.microsoft.com/office/drawing/2010/main" val="0"/>
                        </a:ext>
                      </a:extLst>
                    </a:blip>
                    <a:stretch>
                      <a:fillRect/>
                    </a:stretch>
                  </pic:blipFill>
                  <pic:spPr>
                    <a:xfrm>
                      <a:off x="0" y="0"/>
                      <a:ext cx="2581275" cy="354838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79072" behindDoc="0" locked="0" layoutInCell="1" allowOverlap="1" wp14:anchorId="75695010" wp14:editId="54B9D7BC">
            <wp:simplePos x="0" y="0"/>
            <wp:positionH relativeFrom="column">
              <wp:posOffset>-41910</wp:posOffset>
            </wp:positionH>
            <wp:positionV relativeFrom="paragraph">
              <wp:posOffset>235585</wp:posOffset>
            </wp:positionV>
            <wp:extent cx="3419475" cy="3429000"/>
            <wp:effectExtent l="0" t="0" r="9525" b="0"/>
            <wp:wrapTopAndBottom/>
            <wp:docPr id="12907754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75409" name="Imagen 1" descr="Interfaz de usuario gráfica, Texto, Aplicación&#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3419475" cy="342900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86240" behindDoc="0" locked="0" layoutInCell="1" allowOverlap="1" wp14:anchorId="55CEB1AB" wp14:editId="08ED20A9">
            <wp:simplePos x="0" y="0"/>
            <wp:positionH relativeFrom="column">
              <wp:posOffset>3615690</wp:posOffset>
            </wp:positionH>
            <wp:positionV relativeFrom="paragraph">
              <wp:posOffset>196850</wp:posOffset>
            </wp:positionV>
            <wp:extent cx="2781300" cy="3928110"/>
            <wp:effectExtent l="0" t="0" r="0" b="0"/>
            <wp:wrapTopAndBottom/>
            <wp:docPr id="903643395"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43395" name="Imagen 1" descr="Diagrama&#10;&#10;Descripción generada automáticamente con confianza media"/>
                    <pic:cNvPicPr/>
                  </pic:nvPicPr>
                  <pic:blipFill>
                    <a:blip r:embed="rId107">
                      <a:extLst>
                        <a:ext uri="{28A0092B-C50C-407E-A947-70E740481C1C}">
                          <a14:useLocalDpi xmlns:a14="http://schemas.microsoft.com/office/drawing/2010/main" val="0"/>
                        </a:ext>
                      </a:extLst>
                    </a:blip>
                    <a:stretch>
                      <a:fillRect/>
                    </a:stretch>
                  </pic:blipFill>
                  <pic:spPr>
                    <a:xfrm>
                      <a:off x="0" y="0"/>
                      <a:ext cx="2781300" cy="3928110"/>
                    </a:xfrm>
                    <a:prstGeom prst="rect">
                      <a:avLst/>
                    </a:prstGeom>
                  </pic:spPr>
                </pic:pic>
              </a:graphicData>
            </a:graphic>
            <wp14:sizeRelH relativeFrom="page">
              <wp14:pctWidth>0</wp14:pctWidth>
            </wp14:sizeRelH>
            <wp14:sizeRelV relativeFrom="page">
              <wp14:pctHeight>0</wp14:pctHeight>
            </wp14:sizeRelV>
          </wp:anchor>
        </w:drawing>
      </w:r>
    </w:p>
    <w:p w14:paraId="581649DA" w14:textId="77777777" w:rsidR="00BE3E16" w:rsidRDefault="00BE3E16" w:rsidP="00BE3E16"/>
    <w:tbl>
      <w:tblPr>
        <w:tblpPr w:leftFromText="141" w:rightFromText="141"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E3E16" w:rsidRPr="00C742CE" w14:paraId="3072FCFE" w14:textId="77777777" w:rsidTr="00B714B1">
        <w:tc>
          <w:tcPr>
            <w:tcW w:w="2001" w:type="dxa"/>
            <w:shd w:val="clear" w:color="auto" w:fill="DBDBDB"/>
          </w:tcPr>
          <w:p w14:paraId="36126557" w14:textId="77777777" w:rsidR="00BE3E16" w:rsidRPr="00C742CE" w:rsidRDefault="00BE3E16" w:rsidP="00B714B1">
            <w:pPr>
              <w:rPr>
                <w:rFonts w:ascii="Calibri" w:hAnsi="Calibri" w:cs="Book Antiqua"/>
                <w:b/>
                <w:i/>
              </w:rPr>
            </w:pPr>
            <w:r w:rsidRPr="00C742CE">
              <w:rPr>
                <w:rFonts w:ascii="Calibri" w:hAnsi="Calibri" w:cs="Book Antiqua"/>
                <w:b/>
                <w:i/>
              </w:rPr>
              <w:t xml:space="preserve">ID </w:t>
            </w:r>
            <w:proofErr w:type="spellStart"/>
            <w:r w:rsidRPr="00C742CE">
              <w:rPr>
                <w:rFonts w:ascii="Calibri" w:hAnsi="Calibri" w:cs="Book Antiqua"/>
                <w:b/>
                <w:i/>
              </w:rPr>
              <w:t>Ref</w:t>
            </w:r>
            <w:proofErr w:type="spellEnd"/>
            <w:r w:rsidRPr="00C742CE">
              <w:rPr>
                <w:rFonts w:ascii="Calibri" w:hAnsi="Calibri" w:cs="Book Antiqua"/>
                <w:b/>
                <w:i/>
              </w:rPr>
              <w:t>:</w:t>
            </w:r>
          </w:p>
        </w:tc>
        <w:tc>
          <w:tcPr>
            <w:tcW w:w="5087" w:type="dxa"/>
          </w:tcPr>
          <w:p w14:paraId="7AC69C9C" w14:textId="77777777" w:rsidR="00BE3E16" w:rsidRPr="00C742CE" w:rsidRDefault="00BE3E16" w:rsidP="00B714B1">
            <w:pPr>
              <w:rPr>
                <w:rFonts w:ascii="Calibri" w:hAnsi="Calibri" w:cs="Book Antiqua"/>
                <w:i/>
              </w:rPr>
            </w:pPr>
            <w:r w:rsidRPr="00C742CE">
              <w:rPr>
                <w:rFonts w:ascii="Calibri" w:hAnsi="Calibri" w:cs="Book Antiqua"/>
                <w:i/>
              </w:rPr>
              <w:t>DG-17</w:t>
            </w:r>
          </w:p>
        </w:tc>
      </w:tr>
      <w:tr w:rsidR="00BE3E16" w:rsidRPr="00C742CE" w14:paraId="7A2F7AE0" w14:textId="77777777" w:rsidTr="00B714B1">
        <w:tc>
          <w:tcPr>
            <w:tcW w:w="2001" w:type="dxa"/>
            <w:shd w:val="clear" w:color="auto" w:fill="DBDBDB"/>
          </w:tcPr>
          <w:p w14:paraId="46605A8A" w14:textId="77777777" w:rsidR="00BE3E16" w:rsidRPr="00C742CE" w:rsidRDefault="00BE3E16" w:rsidP="00B714B1">
            <w:pPr>
              <w:rPr>
                <w:rFonts w:ascii="Calibri" w:hAnsi="Calibri" w:cs="Book Antiqua"/>
                <w:b/>
                <w:i/>
              </w:rPr>
            </w:pPr>
            <w:r w:rsidRPr="00C742CE">
              <w:rPr>
                <w:rFonts w:ascii="Calibri" w:hAnsi="Calibri" w:cs="Book Antiqua"/>
                <w:b/>
                <w:i/>
              </w:rPr>
              <w:t>Descripción:</w:t>
            </w:r>
          </w:p>
        </w:tc>
        <w:tc>
          <w:tcPr>
            <w:tcW w:w="5087" w:type="dxa"/>
          </w:tcPr>
          <w:p w14:paraId="797E37CC" w14:textId="1FBBBF64" w:rsidR="00BE3E16" w:rsidRPr="00C742CE" w:rsidRDefault="00BE3E16" w:rsidP="00B714B1">
            <w:pPr>
              <w:rPr>
                <w:rFonts w:ascii="Calibri" w:hAnsi="Calibri" w:cs="Book Antiqua"/>
                <w:i/>
              </w:rPr>
            </w:pPr>
            <w:r w:rsidRPr="00C742CE">
              <w:rPr>
                <w:rFonts w:ascii="Calibri" w:hAnsi="Calibri" w:cs="Calibri"/>
                <w:i/>
                <w:iCs/>
                <w:color w:val="000000"/>
                <w:kern w:val="2"/>
              </w:rPr>
              <w:t>Ingreso fallido del pedido debido a la pérdida de conexión con la base de datos por falla eléctrica</w:t>
            </w:r>
          </w:p>
        </w:tc>
      </w:tr>
      <w:tr w:rsidR="00BE3E16" w:rsidRPr="00C742CE" w14:paraId="5B65B60B" w14:textId="77777777" w:rsidTr="00B714B1">
        <w:tc>
          <w:tcPr>
            <w:tcW w:w="2001" w:type="dxa"/>
            <w:shd w:val="clear" w:color="auto" w:fill="DBDBDB"/>
          </w:tcPr>
          <w:p w14:paraId="0A89E7A1" w14:textId="77777777" w:rsidR="00BE3E16" w:rsidRPr="00C742CE" w:rsidRDefault="00BE3E16" w:rsidP="00B714B1">
            <w:pPr>
              <w:rPr>
                <w:rFonts w:ascii="Calibri" w:hAnsi="Calibri" w:cs="Book Antiqua"/>
                <w:b/>
                <w:i/>
              </w:rPr>
            </w:pPr>
            <w:proofErr w:type="spellStart"/>
            <w:r w:rsidRPr="00C742CE">
              <w:rPr>
                <w:rFonts w:ascii="Calibri" w:hAnsi="Calibri" w:cs="Book Antiqua"/>
                <w:b/>
                <w:i/>
              </w:rPr>
              <w:t>Reqs</w:t>
            </w:r>
            <w:proofErr w:type="spellEnd"/>
            <w:r w:rsidRPr="00C742CE">
              <w:rPr>
                <w:rFonts w:ascii="Calibri" w:hAnsi="Calibri" w:cs="Book Antiqua"/>
                <w:b/>
                <w:i/>
              </w:rPr>
              <w:t>. asociados:</w:t>
            </w:r>
          </w:p>
        </w:tc>
        <w:tc>
          <w:tcPr>
            <w:tcW w:w="5087" w:type="dxa"/>
          </w:tcPr>
          <w:p w14:paraId="6787AF87" w14:textId="54DCB48D" w:rsidR="00BE3E16" w:rsidRPr="00C742CE" w:rsidRDefault="00BE3E16" w:rsidP="00B714B1">
            <w:pPr>
              <w:rPr>
                <w:rFonts w:ascii="Calibri" w:hAnsi="Calibri" w:cs="Book Antiqua"/>
                <w:i/>
                <w:lang w:val="en-US"/>
              </w:rPr>
            </w:pPr>
            <w:r w:rsidRPr="00C742CE">
              <w:rPr>
                <w:rFonts w:ascii="Calibri" w:eastAsia="Arial Unicode MS" w:hAnsi="Calibri" w:cs="Calibri"/>
                <w:i/>
                <w:iCs/>
                <w:lang w:val="en-US"/>
              </w:rPr>
              <w:t>RF-4, RF-16, RF-20</w:t>
            </w:r>
          </w:p>
        </w:tc>
      </w:tr>
      <w:tr w:rsidR="00BE3E16" w:rsidRPr="00C742CE" w14:paraId="70EF4956" w14:textId="77777777" w:rsidTr="00B714B1">
        <w:tc>
          <w:tcPr>
            <w:tcW w:w="2001" w:type="dxa"/>
            <w:shd w:val="clear" w:color="auto" w:fill="DBDBDB"/>
          </w:tcPr>
          <w:p w14:paraId="6805A254" w14:textId="77777777" w:rsidR="00BE3E16" w:rsidRPr="00C742CE" w:rsidRDefault="00BE3E16" w:rsidP="00B714B1">
            <w:pPr>
              <w:rPr>
                <w:rFonts w:ascii="Calibri" w:hAnsi="Calibri" w:cs="Book Antiqua"/>
                <w:b/>
                <w:i/>
              </w:rPr>
            </w:pPr>
            <w:r w:rsidRPr="00C742CE">
              <w:rPr>
                <w:rFonts w:ascii="Calibri" w:hAnsi="Calibri" w:cs="Book Antiqua"/>
                <w:b/>
                <w:i/>
              </w:rPr>
              <w:t>CU asociados:</w:t>
            </w:r>
          </w:p>
        </w:tc>
        <w:tc>
          <w:tcPr>
            <w:tcW w:w="5087" w:type="dxa"/>
          </w:tcPr>
          <w:p w14:paraId="3B3164A8" w14:textId="77777777" w:rsidR="00BE3E16" w:rsidRPr="00C742CE" w:rsidRDefault="00BE3E16" w:rsidP="00B714B1">
            <w:pPr>
              <w:rPr>
                <w:rFonts w:ascii="Calibri" w:hAnsi="Calibri" w:cs="Book Antiqua"/>
                <w:i/>
              </w:rPr>
            </w:pPr>
            <w:r w:rsidRPr="00C742CE">
              <w:rPr>
                <w:rFonts w:ascii="Calibri" w:hAnsi="Calibri" w:cs="Book Antiqua"/>
                <w:i/>
              </w:rPr>
              <w:t>CU9 CU16 CU17 CU23</w:t>
            </w:r>
          </w:p>
        </w:tc>
      </w:tr>
      <w:tr w:rsidR="00BE3E16" w:rsidRPr="00C742CE" w14:paraId="5FE3EA82" w14:textId="77777777" w:rsidTr="00B714B1">
        <w:tc>
          <w:tcPr>
            <w:tcW w:w="2001" w:type="dxa"/>
            <w:shd w:val="clear" w:color="auto" w:fill="DBDBDB"/>
          </w:tcPr>
          <w:p w14:paraId="26DD4CF3" w14:textId="77777777" w:rsidR="00BE3E16" w:rsidRPr="00C742CE" w:rsidRDefault="00BE3E16" w:rsidP="00B714B1">
            <w:pPr>
              <w:rPr>
                <w:rFonts w:ascii="Calibri" w:hAnsi="Calibri" w:cs="Book Antiqua"/>
                <w:b/>
                <w:i/>
              </w:rPr>
            </w:pPr>
            <w:r w:rsidRPr="00C742CE">
              <w:rPr>
                <w:rFonts w:ascii="Calibri" w:hAnsi="Calibri" w:cs="Book Antiqua"/>
                <w:b/>
                <w:i/>
              </w:rPr>
              <w:t>Esc. Asociados:</w:t>
            </w:r>
          </w:p>
        </w:tc>
        <w:tc>
          <w:tcPr>
            <w:tcW w:w="5087" w:type="dxa"/>
          </w:tcPr>
          <w:p w14:paraId="12DDBE8D" w14:textId="77777777" w:rsidR="00BE3E16" w:rsidRPr="00C742CE" w:rsidRDefault="00BE3E16" w:rsidP="00B714B1">
            <w:pPr>
              <w:rPr>
                <w:rFonts w:ascii="Calibri" w:hAnsi="Calibri" w:cs="Book Antiqua"/>
                <w:i/>
              </w:rPr>
            </w:pPr>
            <w:r w:rsidRPr="00C742CE">
              <w:rPr>
                <w:rFonts w:ascii="Calibri" w:hAnsi="Calibri" w:cs="Book Antiqua"/>
                <w:i/>
              </w:rPr>
              <w:t>ES-17.2</w:t>
            </w:r>
          </w:p>
        </w:tc>
      </w:tr>
    </w:tbl>
    <w:p w14:paraId="45A85B69" w14:textId="77777777" w:rsidR="00BE3E16" w:rsidRDefault="00BE3E16" w:rsidP="00BE3E16"/>
    <w:p w14:paraId="66C7B158" w14:textId="77777777" w:rsidR="00BE3E16" w:rsidRPr="00B32523" w:rsidRDefault="00BE3E16" w:rsidP="00BE3E16"/>
    <w:p w14:paraId="15EB73E2" w14:textId="77777777" w:rsidR="00BE3E16" w:rsidRPr="00B32523" w:rsidRDefault="00BE3E16" w:rsidP="00BE3E16"/>
    <w:p w14:paraId="04C962B2" w14:textId="77777777" w:rsidR="00BE3E16" w:rsidRPr="00B32523" w:rsidRDefault="00BE3E16" w:rsidP="00BE3E16"/>
    <w:p w14:paraId="3CDC05FB" w14:textId="77777777" w:rsidR="00BE3E16" w:rsidRPr="00B32523" w:rsidRDefault="00BE3E16" w:rsidP="00BE3E16"/>
    <w:p w14:paraId="5FDE3451" w14:textId="3AA76098" w:rsidR="00BE3E16" w:rsidRPr="00B32523" w:rsidRDefault="00BE3E16" w:rsidP="00BE3E16"/>
    <w:p w14:paraId="6A89E1DD" w14:textId="56BB6FF6" w:rsidR="00BE3E16" w:rsidRPr="00B32523" w:rsidRDefault="00BE3E16" w:rsidP="00BE3E16"/>
    <w:p w14:paraId="46AABE57" w14:textId="61A7A560" w:rsidR="00BE3E16" w:rsidRPr="00B32523" w:rsidRDefault="00BE3E16" w:rsidP="00BE3E16">
      <w:r>
        <w:rPr>
          <w:noProof/>
          <w14:ligatures w14:val="standardContextual"/>
        </w:rPr>
        <w:drawing>
          <wp:anchor distT="0" distB="0" distL="114300" distR="114300" simplePos="0" relativeHeight="251781120" behindDoc="0" locked="0" layoutInCell="1" allowOverlap="1" wp14:anchorId="5480F4B6" wp14:editId="4568D0F9">
            <wp:simplePos x="0" y="0"/>
            <wp:positionH relativeFrom="column">
              <wp:posOffset>1405890</wp:posOffset>
            </wp:positionH>
            <wp:positionV relativeFrom="paragraph">
              <wp:posOffset>235585</wp:posOffset>
            </wp:positionV>
            <wp:extent cx="3371850" cy="3381375"/>
            <wp:effectExtent l="0" t="0" r="0" b="9525"/>
            <wp:wrapTopAndBottom/>
            <wp:docPr id="8585020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2059" name="Imagen 1" descr="Interfaz de usuario gráfica, Texto, Aplicación&#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371850" cy="3381375"/>
                    </a:xfrm>
                    <a:prstGeom prst="rect">
                      <a:avLst/>
                    </a:prstGeom>
                  </pic:spPr>
                </pic:pic>
              </a:graphicData>
            </a:graphic>
            <wp14:sizeRelH relativeFrom="page">
              <wp14:pctWidth>0</wp14:pctWidth>
            </wp14:sizeRelH>
            <wp14:sizeRelV relativeFrom="page">
              <wp14:pctHeight>0</wp14:pctHeight>
            </wp14:sizeRelV>
          </wp:anchor>
        </w:drawing>
      </w:r>
    </w:p>
    <w:p w14:paraId="1F54EE64" w14:textId="77803DE5" w:rsidR="00BE3E16" w:rsidRPr="00B32523" w:rsidRDefault="00BE3E16" w:rsidP="00BE3E16">
      <w:r>
        <w:rPr>
          <w:noProof/>
          <w14:ligatures w14:val="standardContextual"/>
        </w:rPr>
        <w:drawing>
          <wp:anchor distT="0" distB="0" distL="114300" distR="114300" simplePos="0" relativeHeight="251780096" behindDoc="0" locked="0" layoutInCell="1" allowOverlap="1" wp14:anchorId="550E314A" wp14:editId="7AB85C27">
            <wp:simplePos x="0" y="0"/>
            <wp:positionH relativeFrom="column">
              <wp:posOffset>1718310</wp:posOffset>
            </wp:positionH>
            <wp:positionV relativeFrom="paragraph">
              <wp:posOffset>3490595</wp:posOffset>
            </wp:positionV>
            <wp:extent cx="2832100" cy="3752850"/>
            <wp:effectExtent l="0" t="0" r="6350" b="0"/>
            <wp:wrapNone/>
            <wp:docPr id="43809233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2330" name="Imagen 1" descr="Interfaz de usuario gráfica, 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832100" cy="3752850"/>
                    </a:xfrm>
                    <a:prstGeom prst="rect">
                      <a:avLst/>
                    </a:prstGeom>
                  </pic:spPr>
                </pic:pic>
              </a:graphicData>
            </a:graphic>
            <wp14:sizeRelH relativeFrom="page">
              <wp14:pctWidth>0</wp14:pctWidth>
            </wp14:sizeRelH>
            <wp14:sizeRelV relativeFrom="page">
              <wp14:pctHeight>0</wp14:pctHeight>
            </wp14:sizeRelV>
          </wp:anchor>
        </w:drawing>
      </w:r>
    </w:p>
    <w:p w14:paraId="184A438E" w14:textId="020D32E2" w:rsidR="00BE3E16" w:rsidRPr="00B32523" w:rsidRDefault="00BE3E16" w:rsidP="00BE3E16"/>
    <w:p w14:paraId="740E4E2A" w14:textId="77777777" w:rsidR="00BE3E16" w:rsidRPr="00B32523" w:rsidRDefault="00BE3E16" w:rsidP="00BE3E16"/>
    <w:p w14:paraId="63D98835" w14:textId="1EEC35B8" w:rsidR="00BE3E16" w:rsidRDefault="00BE3E16" w:rsidP="00BE3E16"/>
    <w:p w14:paraId="2B4B4946" w14:textId="0186933D" w:rsidR="00BE3E16" w:rsidRDefault="00BE3E16" w:rsidP="00BE3E16">
      <w:pPr>
        <w:tabs>
          <w:tab w:val="left" w:pos="1440"/>
        </w:tabs>
      </w:pPr>
      <w:r>
        <w:tab/>
      </w:r>
    </w:p>
    <w:p w14:paraId="0246CB1D" w14:textId="77777777" w:rsidR="00BE3E16" w:rsidRDefault="00BE3E16" w:rsidP="00BE3E16">
      <w:pPr>
        <w:tabs>
          <w:tab w:val="left" w:pos="1440"/>
        </w:tabs>
      </w:pPr>
    </w:p>
    <w:p w14:paraId="70EAD25A" w14:textId="77777777" w:rsidR="00BE3E16" w:rsidRDefault="00BE3E16" w:rsidP="00BE3E16">
      <w:pPr>
        <w:tabs>
          <w:tab w:val="left" w:pos="1440"/>
        </w:tabs>
      </w:pPr>
    </w:p>
    <w:p w14:paraId="7B94B716" w14:textId="77777777" w:rsidR="00BE3E16" w:rsidRDefault="00BE3E16" w:rsidP="00BE3E16">
      <w:pPr>
        <w:tabs>
          <w:tab w:val="left" w:pos="1440"/>
        </w:tabs>
      </w:pPr>
    </w:p>
    <w:p w14:paraId="1340C998" w14:textId="77777777" w:rsidR="00BE3E16" w:rsidRDefault="00BE3E16" w:rsidP="00BE3E16">
      <w:pPr>
        <w:tabs>
          <w:tab w:val="left" w:pos="1440"/>
        </w:tabs>
      </w:pPr>
    </w:p>
    <w:p w14:paraId="378296C6" w14:textId="77777777" w:rsidR="00BE3E16" w:rsidRDefault="00BE3E16" w:rsidP="00BE3E16">
      <w:pPr>
        <w:tabs>
          <w:tab w:val="left" w:pos="1440"/>
        </w:tabs>
      </w:pPr>
    </w:p>
    <w:p w14:paraId="27DEF981" w14:textId="77777777" w:rsidR="00BE3E16" w:rsidRDefault="00BE3E16" w:rsidP="00BE3E16">
      <w:pPr>
        <w:tabs>
          <w:tab w:val="left" w:pos="1440"/>
        </w:tabs>
      </w:pPr>
    </w:p>
    <w:p w14:paraId="30169FF5" w14:textId="77777777" w:rsidR="00BE3E16" w:rsidRDefault="00BE3E16" w:rsidP="00BE3E16">
      <w:pPr>
        <w:tabs>
          <w:tab w:val="left" w:pos="1440"/>
        </w:tabs>
      </w:pPr>
    </w:p>
    <w:p w14:paraId="6F034887" w14:textId="77777777" w:rsidR="00BE3E16" w:rsidRDefault="00BE3E16" w:rsidP="00BE3E16">
      <w:pPr>
        <w:tabs>
          <w:tab w:val="left" w:pos="1440"/>
        </w:tabs>
      </w:pPr>
    </w:p>
    <w:p w14:paraId="6C024AAB" w14:textId="77777777" w:rsidR="00BE3E16" w:rsidRDefault="00BE3E16" w:rsidP="00BE3E16">
      <w:pPr>
        <w:tabs>
          <w:tab w:val="left" w:pos="1440"/>
        </w:tabs>
      </w:pPr>
    </w:p>
    <w:p w14:paraId="2EF7640E" w14:textId="77777777" w:rsidR="00BE3E16" w:rsidRDefault="00BE3E16" w:rsidP="00BE3E16">
      <w:pPr>
        <w:tabs>
          <w:tab w:val="left" w:pos="1440"/>
        </w:tabs>
      </w:pPr>
    </w:p>
    <w:p w14:paraId="63C63025" w14:textId="77777777" w:rsidR="00BE3E16" w:rsidRDefault="00BE3E16" w:rsidP="00BE3E16">
      <w:pPr>
        <w:tabs>
          <w:tab w:val="left" w:pos="1440"/>
        </w:tabs>
      </w:pPr>
    </w:p>
    <w:p w14:paraId="4531EB16" w14:textId="77777777" w:rsidR="00BE3E16" w:rsidRDefault="00BE3E16" w:rsidP="00BE3E16">
      <w:pPr>
        <w:tabs>
          <w:tab w:val="left" w:pos="1440"/>
        </w:tabs>
      </w:pPr>
    </w:p>
    <w:p w14:paraId="27147732" w14:textId="77777777" w:rsidR="00BE3E16" w:rsidRDefault="00BE3E16" w:rsidP="00BE3E16">
      <w:pPr>
        <w:tabs>
          <w:tab w:val="left" w:pos="1440"/>
        </w:tabs>
      </w:pPr>
    </w:p>
    <w:p w14:paraId="572D8896" w14:textId="7F225DAD" w:rsidR="00BE3E16" w:rsidRDefault="00BE3E16" w:rsidP="00BE3E16">
      <w:pPr>
        <w:tabs>
          <w:tab w:val="left" w:pos="1440"/>
        </w:tabs>
      </w:pPr>
    </w:p>
    <w:p w14:paraId="08DDD104" w14:textId="77777777" w:rsidR="00BE3E16" w:rsidRDefault="00BE3E16" w:rsidP="00BE3E16">
      <w:pPr>
        <w:tabs>
          <w:tab w:val="left" w:pos="1440"/>
        </w:tabs>
      </w:pPr>
    </w:p>
    <w:p w14:paraId="40A836DB" w14:textId="77777777" w:rsidR="00BE3E16" w:rsidRDefault="00BE3E16" w:rsidP="00BE3E16">
      <w:pPr>
        <w:tabs>
          <w:tab w:val="left" w:pos="1440"/>
        </w:tabs>
      </w:pPr>
    </w:p>
    <w:tbl>
      <w:tblPr>
        <w:tblpPr w:leftFromText="141" w:rightFromText="141"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E3E16" w:rsidRPr="00B32523" w14:paraId="66A974EF" w14:textId="77777777" w:rsidTr="00B714B1">
        <w:tc>
          <w:tcPr>
            <w:tcW w:w="2001" w:type="dxa"/>
            <w:shd w:val="clear" w:color="auto" w:fill="DBDBDB"/>
          </w:tcPr>
          <w:p w14:paraId="104D5670" w14:textId="77777777" w:rsidR="00BE3E16" w:rsidRPr="00B32523" w:rsidRDefault="00BE3E16" w:rsidP="00B714B1">
            <w:pPr>
              <w:rPr>
                <w:rFonts w:ascii="Calibri" w:hAnsi="Calibri" w:cs="Book Antiqua"/>
                <w:bCs/>
                <w:i/>
              </w:rPr>
            </w:pPr>
            <w:r w:rsidRPr="00B32523">
              <w:rPr>
                <w:rFonts w:ascii="Calibri" w:hAnsi="Calibri" w:cs="Book Antiqua"/>
                <w:bCs/>
                <w:i/>
              </w:rPr>
              <w:lastRenderedPageBreak/>
              <w:t xml:space="preserve">ID </w:t>
            </w:r>
            <w:proofErr w:type="spellStart"/>
            <w:r w:rsidRPr="00B32523">
              <w:rPr>
                <w:rFonts w:ascii="Calibri" w:hAnsi="Calibri" w:cs="Book Antiqua"/>
                <w:bCs/>
                <w:i/>
              </w:rPr>
              <w:t>Ref</w:t>
            </w:r>
            <w:proofErr w:type="spellEnd"/>
            <w:r w:rsidRPr="00B32523">
              <w:rPr>
                <w:rFonts w:ascii="Calibri" w:hAnsi="Calibri" w:cs="Book Antiqua"/>
                <w:bCs/>
                <w:i/>
              </w:rPr>
              <w:t>:</w:t>
            </w:r>
          </w:p>
        </w:tc>
        <w:tc>
          <w:tcPr>
            <w:tcW w:w="5087" w:type="dxa"/>
          </w:tcPr>
          <w:p w14:paraId="01F9C93A" w14:textId="77777777" w:rsidR="00BE3E16" w:rsidRPr="00B32523" w:rsidRDefault="00BE3E16" w:rsidP="00B714B1">
            <w:pPr>
              <w:rPr>
                <w:rFonts w:ascii="Calibri" w:hAnsi="Calibri" w:cs="Book Antiqua"/>
                <w:bCs/>
                <w:i/>
              </w:rPr>
            </w:pPr>
            <w:r w:rsidRPr="00B32523">
              <w:rPr>
                <w:rFonts w:ascii="Calibri" w:hAnsi="Calibri" w:cs="Book Antiqua"/>
                <w:bCs/>
                <w:i/>
              </w:rPr>
              <w:t>DG-18</w:t>
            </w:r>
          </w:p>
        </w:tc>
      </w:tr>
      <w:tr w:rsidR="00BE3E16" w:rsidRPr="00B32523" w14:paraId="3917C274" w14:textId="77777777" w:rsidTr="00B714B1">
        <w:tc>
          <w:tcPr>
            <w:tcW w:w="2001" w:type="dxa"/>
            <w:shd w:val="clear" w:color="auto" w:fill="DBDBDB"/>
          </w:tcPr>
          <w:p w14:paraId="0DF7DDE1" w14:textId="77777777" w:rsidR="00BE3E16" w:rsidRPr="00B32523" w:rsidRDefault="00BE3E16" w:rsidP="00B714B1">
            <w:pPr>
              <w:rPr>
                <w:rFonts w:ascii="Calibri" w:hAnsi="Calibri" w:cs="Book Antiqua"/>
                <w:bCs/>
                <w:i/>
              </w:rPr>
            </w:pPr>
            <w:r w:rsidRPr="00B32523">
              <w:rPr>
                <w:rFonts w:ascii="Calibri" w:hAnsi="Calibri" w:cs="Book Antiqua"/>
                <w:bCs/>
                <w:i/>
              </w:rPr>
              <w:t>Descripción:</w:t>
            </w:r>
          </w:p>
        </w:tc>
        <w:tc>
          <w:tcPr>
            <w:tcW w:w="5087" w:type="dxa"/>
          </w:tcPr>
          <w:p w14:paraId="7907BE2D" w14:textId="77777777" w:rsidR="00BE3E16" w:rsidRPr="00B32523" w:rsidRDefault="00BE3E16" w:rsidP="00B714B1">
            <w:pPr>
              <w:autoSpaceDE w:val="0"/>
              <w:autoSpaceDN w:val="0"/>
              <w:adjustRightInd w:val="0"/>
              <w:spacing w:line="256" w:lineRule="auto"/>
              <w:rPr>
                <w:rFonts w:ascii="Calibri" w:hAnsi="Calibri" w:cs="Calibri"/>
                <w:bCs/>
                <w:i/>
                <w:iCs/>
                <w:color w:val="000000"/>
                <w:kern w:val="2"/>
              </w:rPr>
            </w:pPr>
            <w:r w:rsidRPr="00B32523">
              <w:rPr>
                <w:rFonts w:ascii="Calibri" w:hAnsi="Calibri" w:cs="Calibri"/>
                <w:bCs/>
                <w:i/>
                <w:iCs/>
                <w:color w:val="000000"/>
                <w:kern w:val="2"/>
              </w:rPr>
              <w:t>La consulta se ha realizado con éxito.</w:t>
            </w:r>
          </w:p>
        </w:tc>
      </w:tr>
      <w:tr w:rsidR="00BE3E16" w:rsidRPr="00B32523" w14:paraId="3356DE91" w14:textId="77777777" w:rsidTr="00B714B1">
        <w:tc>
          <w:tcPr>
            <w:tcW w:w="2001" w:type="dxa"/>
            <w:shd w:val="clear" w:color="auto" w:fill="DBDBDB"/>
          </w:tcPr>
          <w:p w14:paraId="5F8BAA97" w14:textId="77777777" w:rsidR="00BE3E16" w:rsidRPr="00B32523" w:rsidRDefault="00BE3E16" w:rsidP="00B714B1">
            <w:pPr>
              <w:rPr>
                <w:rFonts w:ascii="Calibri" w:hAnsi="Calibri" w:cs="Book Antiqua"/>
                <w:bCs/>
                <w:i/>
              </w:rPr>
            </w:pPr>
            <w:proofErr w:type="spellStart"/>
            <w:r w:rsidRPr="00B32523">
              <w:rPr>
                <w:rFonts w:ascii="Calibri" w:hAnsi="Calibri" w:cs="Book Antiqua"/>
                <w:bCs/>
                <w:i/>
              </w:rPr>
              <w:t>Reqs</w:t>
            </w:r>
            <w:proofErr w:type="spellEnd"/>
            <w:r w:rsidRPr="00B32523">
              <w:rPr>
                <w:rFonts w:ascii="Calibri" w:hAnsi="Calibri" w:cs="Book Antiqua"/>
                <w:bCs/>
                <w:i/>
              </w:rPr>
              <w:t>. asociados:</w:t>
            </w:r>
          </w:p>
        </w:tc>
        <w:tc>
          <w:tcPr>
            <w:tcW w:w="5087" w:type="dxa"/>
          </w:tcPr>
          <w:p w14:paraId="0C1C4384" w14:textId="77777777" w:rsidR="00BE3E16" w:rsidRPr="00B32523" w:rsidRDefault="00BE3E16" w:rsidP="00B714B1">
            <w:pPr>
              <w:rPr>
                <w:rFonts w:ascii="Calibri" w:hAnsi="Calibri" w:cs="Book Antiqua"/>
                <w:bCs/>
                <w:i/>
                <w:lang w:val="en-US"/>
              </w:rPr>
            </w:pPr>
            <w:r w:rsidRPr="00B32523">
              <w:rPr>
                <w:rFonts w:ascii="Calibri" w:eastAsia="Arial Unicode MS" w:hAnsi="Calibri" w:cs="Calibri"/>
                <w:bCs/>
                <w:i/>
                <w:iCs/>
                <w:lang w:val="en-US"/>
              </w:rPr>
              <w:t>RF-15, RF-17, RF-19</w:t>
            </w:r>
          </w:p>
        </w:tc>
      </w:tr>
      <w:tr w:rsidR="00BE3E16" w:rsidRPr="00B32523" w14:paraId="5A3A0898" w14:textId="77777777" w:rsidTr="00B714B1">
        <w:tc>
          <w:tcPr>
            <w:tcW w:w="2001" w:type="dxa"/>
            <w:shd w:val="clear" w:color="auto" w:fill="DBDBDB"/>
          </w:tcPr>
          <w:p w14:paraId="26A542AF" w14:textId="77777777" w:rsidR="00BE3E16" w:rsidRPr="00B32523" w:rsidRDefault="00BE3E16" w:rsidP="00B714B1">
            <w:pPr>
              <w:rPr>
                <w:rFonts w:ascii="Calibri" w:hAnsi="Calibri" w:cs="Book Antiqua"/>
                <w:bCs/>
                <w:i/>
              </w:rPr>
            </w:pPr>
            <w:r w:rsidRPr="00B32523">
              <w:rPr>
                <w:rFonts w:ascii="Calibri" w:hAnsi="Calibri" w:cs="Book Antiqua"/>
                <w:bCs/>
                <w:i/>
              </w:rPr>
              <w:t>CU asociados:</w:t>
            </w:r>
          </w:p>
        </w:tc>
        <w:tc>
          <w:tcPr>
            <w:tcW w:w="5087" w:type="dxa"/>
          </w:tcPr>
          <w:p w14:paraId="2CFBFD88" w14:textId="77777777" w:rsidR="00BE3E16" w:rsidRPr="00B32523" w:rsidRDefault="00BE3E16" w:rsidP="00B714B1">
            <w:pPr>
              <w:rPr>
                <w:rFonts w:ascii="Calibri" w:hAnsi="Calibri" w:cs="Book Antiqua"/>
                <w:bCs/>
                <w:i/>
              </w:rPr>
            </w:pPr>
            <w:r w:rsidRPr="00B32523">
              <w:rPr>
                <w:rFonts w:ascii="Calibri" w:hAnsi="Calibri" w:cs="Book Antiqua"/>
                <w:bCs/>
                <w:i/>
              </w:rPr>
              <w:t>CU-18</w:t>
            </w:r>
          </w:p>
        </w:tc>
      </w:tr>
      <w:tr w:rsidR="00BE3E16" w:rsidRPr="00B32523" w14:paraId="188E8E03" w14:textId="77777777" w:rsidTr="00B714B1">
        <w:tc>
          <w:tcPr>
            <w:tcW w:w="2001" w:type="dxa"/>
            <w:shd w:val="clear" w:color="auto" w:fill="DBDBDB"/>
          </w:tcPr>
          <w:p w14:paraId="7F68A647" w14:textId="77777777" w:rsidR="00BE3E16" w:rsidRPr="00B32523" w:rsidRDefault="00BE3E16" w:rsidP="00B714B1">
            <w:pPr>
              <w:rPr>
                <w:rFonts w:ascii="Calibri" w:hAnsi="Calibri" w:cs="Book Antiqua"/>
                <w:bCs/>
                <w:i/>
              </w:rPr>
            </w:pPr>
            <w:r w:rsidRPr="00B32523">
              <w:rPr>
                <w:rFonts w:ascii="Calibri" w:hAnsi="Calibri" w:cs="Book Antiqua"/>
                <w:bCs/>
                <w:i/>
              </w:rPr>
              <w:t>Esc. Asociados:</w:t>
            </w:r>
          </w:p>
        </w:tc>
        <w:tc>
          <w:tcPr>
            <w:tcW w:w="5087" w:type="dxa"/>
          </w:tcPr>
          <w:p w14:paraId="6CBFE3AE" w14:textId="77777777" w:rsidR="00BE3E16" w:rsidRPr="00B32523" w:rsidRDefault="00BE3E16" w:rsidP="00B714B1">
            <w:pPr>
              <w:rPr>
                <w:rFonts w:ascii="Calibri" w:hAnsi="Calibri" w:cs="Book Antiqua"/>
                <w:bCs/>
                <w:i/>
              </w:rPr>
            </w:pPr>
            <w:r w:rsidRPr="00B32523">
              <w:rPr>
                <w:rFonts w:ascii="Calibri" w:hAnsi="Calibri" w:cs="Book Antiqua"/>
                <w:bCs/>
                <w:i/>
              </w:rPr>
              <w:t>ES-18.1</w:t>
            </w:r>
          </w:p>
        </w:tc>
      </w:tr>
    </w:tbl>
    <w:p w14:paraId="2FEAD00C" w14:textId="77777777" w:rsidR="00BE3E16" w:rsidRDefault="00BE3E16" w:rsidP="00BE3E16">
      <w:pPr>
        <w:tabs>
          <w:tab w:val="left" w:pos="1440"/>
        </w:tabs>
      </w:pPr>
    </w:p>
    <w:p w14:paraId="5E3C36B9" w14:textId="77777777" w:rsidR="00BE3E16" w:rsidRPr="00DA19DE" w:rsidRDefault="00BE3E16" w:rsidP="00BE3E16"/>
    <w:p w14:paraId="470C334B" w14:textId="77777777" w:rsidR="00BE3E16" w:rsidRPr="00DA19DE" w:rsidRDefault="00BE3E16" w:rsidP="00BE3E16"/>
    <w:p w14:paraId="3A18A727" w14:textId="77777777" w:rsidR="00BE3E16" w:rsidRPr="00DA19DE" w:rsidRDefault="00BE3E16" w:rsidP="00BE3E16"/>
    <w:p w14:paraId="5ED15404" w14:textId="1B3015B4" w:rsidR="00BE3E16" w:rsidRPr="00DA19DE" w:rsidRDefault="00BE3E16" w:rsidP="00BE3E16"/>
    <w:p w14:paraId="1F90F6EB" w14:textId="3C2640CD" w:rsidR="00BE3E16" w:rsidRPr="00DA19DE" w:rsidRDefault="003815C1" w:rsidP="00BE3E16">
      <w:r>
        <w:rPr>
          <w:noProof/>
          <w14:ligatures w14:val="standardContextual"/>
        </w:rPr>
        <w:drawing>
          <wp:anchor distT="0" distB="0" distL="114300" distR="114300" simplePos="0" relativeHeight="251782144" behindDoc="0" locked="0" layoutInCell="1" allowOverlap="1" wp14:anchorId="0754F915" wp14:editId="45B34D93">
            <wp:simplePos x="0" y="0"/>
            <wp:positionH relativeFrom="margin">
              <wp:posOffset>1944232</wp:posOffset>
            </wp:positionH>
            <wp:positionV relativeFrom="paragraph">
              <wp:posOffset>224431</wp:posOffset>
            </wp:positionV>
            <wp:extent cx="2430145" cy="3585845"/>
            <wp:effectExtent l="0" t="0" r="8255" b="0"/>
            <wp:wrapTopAndBottom/>
            <wp:docPr id="115572635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26352" name="Imagen 1" descr="Interfaz de usuario gráfica, 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430145" cy="3585845"/>
                    </a:xfrm>
                    <a:prstGeom prst="rect">
                      <a:avLst/>
                    </a:prstGeom>
                  </pic:spPr>
                </pic:pic>
              </a:graphicData>
            </a:graphic>
            <wp14:sizeRelH relativeFrom="page">
              <wp14:pctWidth>0</wp14:pctWidth>
            </wp14:sizeRelH>
            <wp14:sizeRelV relativeFrom="page">
              <wp14:pctHeight>0</wp14:pctHeight>
            </wp14:sizeRelV>
          </wp:anchor>
        </w:drawing>
      </w:r>
    </w:p>
    <w:p w14:paraId="175D6A91" w14:textId="78B112AC" w:rsidR="00BE3E16" w:rsidRPr="00DA19DE" w:rsidRDefault="00BE3E16" w:rsidP="00BE3E16"/>
    <w:p w14:paraId="75CE044E" w14:textId="77777777" w:rsidR="00BE3E16" w:rsidRDefault="00BE3E16" w:rsidP="00BE3E16"/>
    <w:p w14:paraId="147A8072" w14:textId="77777777" w:rsidR="003815C1" w:rsidRDefault="003815C1" w:rsidP="00BE3E16"/>
    <w:p w14:paraId="6789EB8A" w14:textId="77777777" w:rsidR="003815C1" w:rsidRDefault="003815C1" w:rsidP="00BE3E16"/>
    <w:p w14:paraId="64AB3F2F" w14:textId="77777777" w:rsidR="003815C1" w:rsidRDefault="003815C1" w:rsidP="00BE3E16"/>
    <w:p w14:paraId="637D5106" w14:textId="77777777" w:rsidR="003815C1" w:rsidRDefault="003815C1" w:rsidP="00BE3E16"/>
    <w:p w14:paraId="0E3BE245" w14:textId="77777777" w:rsidR="003815C1" w:rsidRDefault="003815C1" w:rsidP="00BE3E16"/>
    <w:p w14:paraId="623073C2" w14:textId="77777777" w:rsidR="003815C1" w:rsidRDefault="003815C1" w:rsidP="00BE3E16"/>
    <w:p w14:paraId="5CC89689" w14:textId="77777777" w:rsidR="003815C1" w:rsidRDefault="003815C1" w:rsidP="00BE3E16"/>
    <w:p w14:paraId="47085CC6" w14:textId="77777777" w:rsidR="003815C1" w:rsidRDefault="003815C1" w:rsidP="00BE3E16"/>
    <w:p w14:paraId="5C6A002C" w14:textId="77777777" w:rsidR="003815C1" w:rsidRDefault="003815C1" w:rsidP="00BE3E16"/>
    <w:p w14:paraId="265630A7" w14:textId="77777777" w:rsidR="003815C1" w:rsidRDefault="003815C1" w:rsidP="00BE3E16"/>
    <w:p w14:paraId="1F250098" w14:textId="77777777" w:rsidR="003815C1" w:rsidRDefault="003815C1" w:rsidP="00BE3E16"/>
    <w:p w14:paraId="03DCE62E" w14:textId="77777777" w:rsidR="003815C1" w:rsidRDefault="003815C1" w:rsidP="00BE3E16"/>
    <w:p w14:paraId="11D2D32F" w14:textId="77777777" w:rsidR="003815C1" w:rsidRDefault="003815C1" w:rsidP="00BE3E16"/>
    <w:p w14:paraId="6F21774A" w14:textId="77777777" w:rsidR="003815C1" w:rsidRDefault="003815C1" w:rsidP="00BE3E16"/>
    <w:p w14:paraId="45F16104" w14:textId="77777777" w:rsidR="003815C1" w:rsidRDefault="003815C1" w:rsidP="00BE3E16"/>
    <w:p w14:paraId="69CD9A55" w14:textId="77777777" w:rsidR="003815C1" w:rsidRDefault="003815C1" w:rsidP="00BE3E16"/>
    <w:p w14:paraId="0738DA15" w14:textId="77777777" w:rsidR="003815C1" w:rsidRDefault="003815C1" w:rsidP="00BE3E16"/>
    <w:p w14:paraId="1527D647" w14:textId="77777777" w:rsidR="003815C1" w:rsidRDefault="003815C1" w:rsidP="00BE3E16"/>
    <w:p w14:paraId="17C994DD" w14:textId="77777777" w:rsidR="003815C1" w:rsidRDefault="003815C1" w:rsidP="00BE3E16"/>
    <w:p w14:paraId="34AB9C83" w14:textId="77777777" w:rsidR="003815C1" w:rsidRPr="00DA19DE" w:rsidRDefault="003815C1" w:rsidP="00BE3E16"/>
    <w:p w14:paraId="218BBAB9" w14:textId="77777777" w:rsidR="003815C1" w:rsidRDefault="003815C1" w:rsidP="003815C1">
      <w:pPr>
        <w:rPr>
          <w:rFonts w:ascii="Calibri" w:hAnsi="Calibri" w:cs="Book Antiqua"/>
        </w:rPr>
      </w:pPr>
    </w:p>
    <w:tbl>
      <w:tblPr>
        <w:tblpPr w:leftFromText="141" w:rightFromText="141"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815C1" w:rsidRPr="00B75B4C" w14:paraId="7D5BF985" w14:textId="77777777" w:rsidTr="007D6917">
        <w:tc>
          <w:tcPr>
            <w:tcW w:w="2001" w:type="dxa"/>
            <w:shd w:val="clear" w:color="auto" w:fill="DBDBDB"/>
          </w:tcPr>
          <w:p w14:paraId="08871730" w14:textId="77777777" w:rsidR="003815C1" w:rsidRPr="00E300AD" w:rsidRDefault="003815C1" w:rsidP="007D6917">
            <w:pPr>
              <w:rPr>
                <w:rFonts w:ascii="Calibri" w:hAnsi="Calibri" w:cs="Book Antiqua"/>
                <w:b/>
                <w:i/>
              </w:rPr>
            </w:pPr>
            <w:r w:rsidRPr="00E300AD">
              <w:rPr>
                <w:rFonts w:ascii="Calibri" w:hAnsi="Calibri" w:cs="Book Antiqua"/>
                <w:b/>
                <w:i/>
              </w:rPr>
              <w:lastRenderedPageBreak/>
              <w:t xml:space="preserve">ID </w:t>
            </w:r>
            <w:proofErr w:type="spellStart"/>
            <w:r w:rsidRPr="00E300AD">
              <w:rPr>
                <w:rFonts w:ascii="Calibri" w:hAnsi="Calibri" w:cs="Book Antiqua"/>
                <w:b/>
                <w:i/>
              </w:rPr>
              <w:t>Ref</w:t>
            </w:r>
            <w:proofErr w:type="spellEnd"/>
            <w:r w:rsidRPr="00E300AD">
              <w:rPr>
                <w:rFonts w:ascii="Calibri" w:hAnsi="Calibri" w:cs="Book Antiqua"/>
                <w:b/>
                <w:i/>
              </w:rPr>
              <w:t>:</w:t>
            </w:r>
          </w:p>
        </w:tc>
        <w:tc>
          <w:tcPr>
            <w:tcW w:w="5087" w:type="dxa"/>
          </w:tcPr>
          <w:p w14:paraId="419146F5" w14:textId="77777777" w:rsidR="003815C1" w:rsidRPr="00E300AD" w:rsidRDefault="003815C1" w:rsidP="007D6917">
            <w:pPr>
              <w:rPr>
                <w:rFonts w:ascii="Calibri" w:hAnsi="Calibri" w:cs="Book Antiqua"/>
                <w:i/>
              </w:rPr>
            </w:pPr>
            <w:r w:rsidRPr="00E300AD">
              <w:rPr>
                <w:rFonts w:ascii="Calibri" w:hAnsi="Calibri" w:cs="Book Antiqua"/>
                <w:i/>
              </w:rPr>
              <w:t>DG-</w:t>
            </w:r>
            <w:r>
              <w:rPr>
                <w:rFonts w:ascii="Calibri" w:hAnsi="Calibri" w:cs="Book Antiqua"/>
                <w:i/>
              </w:rPr>
              <w:t>19</w:t>
            </w:r>
          </w:p>
        </w:tc>
      </w:tr>
      <w:tr w:rsidR="003815C1" w:rsidRPr="00AE76E5" w14:paraId="69F2974A" w14:textId="77777777" w:rsidTr="007D6917">
        <w:tc>
          <w:tcPr>
            <w:tcW w:w="2001" w:type="dxa"/>
            <w:shd w:val="clear" w:color="auto" w:fill="DBDBDB"/>
          </w:tcPr>
          <w:p w14:paraId="4C805F53" w14:textId="77777777" w:rsidR="003815C1" w:rsidRPr="00E300AD" w:rsidRDefault="003815C1" w:rsidP="007D6917">
            <w:pPr>
              <w:rPr>
                <w:rFonts w:ascii="Calibri" w:hAnsi="Calibri" w:cs="Book Antiqua"/>
                <w:b/>
                <w:i/>
              </w:rPr>
            </w:pPr>
            <w:r w:rsidRPr="00E300AD">
              <w:rPr>
                <w:rFonts w:ascii="Calibri" w:hAnsi="Calibri" w:cs="Book Antiqua"/>
                <w:b/>
                <w:i/>
              </w:rPr>
              <w:t>Descripción:</w:t>
            </w:r>
          </w:p>
        </w:tc>
        <w:tc>
          <w:tcPr>
            <w:tcW w:w="5087" w:type="dxa"/>
          </w:tcPr>
          <w:p w14:paraId="73D5BE4D" w14:textId="77777777" w:rsidR="003815C1" w:rsidRPr="00E300AD" w:rsidRDefault="003815C1" w:rsidP="007D6917">
            <w:pPr>
              <w:rPr>
                <w:rFonts w:ascii="Calibri" w:hAnsi="Calibri" w:cs="Book Antiqua"/>
                <w:i/>
              </w:rPr>
            </w:pPr>
            <w:r w:rsidRPr="0071597B">
              <w:rPr>
                <w:rFonts w:ascii="Calibri" w:hAnsi="Calibri" w:cs="Calibri"/>
                <w:i/>
                <w:iCs/>
                <w:color w:val="000000"/>
                <w:kern w:val="2"/>
              </w:rPr>
              <w:t>Eliminación exitosa de una empresa de transporte.</w:t>
            </w:r>
          </w:p>
        </w:tc>
      </w:tr>
      <w:tr w:rsidR="003815C1" w:rsidRPr="00EB3581" w14:paraId="6F82CB85" w14:textId="77777777" w:rsidTr="007D6917">
        <w:tc>
          <w:tcPr>
            <w:tcW w:w="2001" w:type="dxa"/>
            <w:shd w:val="clear" w:color="auto" w:fill="DBDBDB"/>
          </w:tcPr>
          <w:p w14:paraId="1AA2F3E3" w14:textId="77777777" w:rsidR="003815C1" w:rsidRPr="00E300AD" w:rsidRDefault="003815C1" w:rsidP="007D6917">
            <w:pPr>
              <w:rPr>
                <w:rFonts w:ascii="Calibri" w:hAnsi="Calibri" w:cs="Book Antiqua"/>
                <w:b/>
                <w:i/>
              </w:rPr>
            </w:pPr>
            <w:proofErr w:type="spellStart"/>
            <w:r w:rsidRPr="00E300AD">
              <w:rPr>
                <w:rFonts w:ascii="Calibri" w:hAnsi="Calibri" w:cs="Book Antiqua"/>
                <w:b/>
                <w:i/>
              </w:rPr>
              <w:t>Reqs</w:t>
            </w:r>
            <w:proofErr w:type="spellEnd"/>
            <w:r w:rsidRPr="00E300AD">
              <w:rPr>
                <w:rFonts w:ascii="Calibri" w:hAnsi="Calibri" w:cs="Book Antiqua"/>
                <w:b/>
                <w:i/>
              </w:rPr>
              <w:t>. asociados:</w:t>
            </w:r>
          </w:p>
        </w:tc>
        <w:tc>
          <w:tcPr>
            <w:tcW w:w="5087" w:type="dxa"/>
          </w:tcPr>
          <w:p w14:paraId="7873048F" w14:textId="77777777" w:rsidR="003815C1" w:rsidRPr="005A7987" w:rsidRDefault="003815C1" w:rsidP="007D6917">
            <w:pPr>
              <w:rPr>
                <w:rFonts w:ascii="Calibri" w:hAnsi="Calibri" w:cs="Book Antiqua"/>
                <w:i/>
                <w:lang w:val="en-US"/>
              </w:rPr>
            </w:pPr>
            <w:r w:rsidRPr="003D1652">
              <w:rPr>
                <w:rFonts w:ascii="Calibri" w:eastAsia="Arial Unicode MS" w:hAnsi="Calibri" w:cs="Calibri"/>
                <w:i/>
                <w:iCs/>
                <w:lang w:val="en-US"/>
              </w:rPr>
              <w:t>RF-</w:t>
            </w:r>
            <w:r>
              <w:rPr>
                <w:rFonts w:ascii="Calibri" w:eastAsia="Arial Unicode MS" w:hAnsi="Calibri" w:cs="Calibri"/>
                <w:i/>
                <w:iCs/>
                <w:lang w:val="en-US"/>
              </w:rPr>
              <w:t>7</w:t>
            </w:r>
          </w:p>
        </w:tc>
      </w:tr>
      <w:tr w:rsidR="003815C1" w:rsidRPr="00AE76E5" w14:paraId="08D1CAE4" w14:textId="77777777" w:rsidTr="007D6917">
        <w:tc>
          <w:tcPr>
            <w:tcW w:w="2001" w:type="dxa"/>
            <w:shd w:val="clear" w:color="auto" w:fill="DBDBDB"/>
          </w:tcPr>
          <w:p w14:paraId="07C6AAFA" w14:textId="77777777" w:rsidR="003815C1" w:rsidRPr="00E300AD" w:rsidRDefault="003815C1" w:rsidP="007D6917">
            <w:pPr>
              <w:rPr>
                <w:rFonts w:ascii="Calibri" w:hAnsi="Calibri" w:cs="Book Antiqua"/>
                <w:b/>
                <w:i/>
              </w:rPr>
            </w:pPr>
            <w:r w:rsidRPr="00E300AD">
              <w:rPr>
                <w:rFonts w:ascii="Calibri" w:hAnsi="Calibri" w:cs="Book Antiqua"/>
                <w:b/>
                <w:i/>
              </w:rPr>
              <w:t>CU asociados:</w:t>
            </w:r>
          </w:p>
        </w:tc>
        <w:tc>
          <w:tcPr>
            <w:tcW w:w="5087" w:type="dxa"/>
          </w:tcPr>
          <w:p w14:paraId="6B99DD75" w14:textId="77777777" w:rsidR="003815C1" w:rsidRPr="00E300AD" w:rsidRDefault="003815C1" w:rsidP="007D6917">
            <w:pPr>
              <w:rPr>
                <w:rFonts w:ascii="Calibri" w:hAnsi="Calibri" w:cs="Book Antiqua"/>
                <w:i/>
              </w:rPr>
            </w:pPr>
            <w:r w:rsidRPr="00A10D42">
              <w:rPr>
                <w:rFonts w:ascii="Calibri" w:hAnsi="Calibri" w:cs="Book Antiqua"/>
                <w:i/>
              </w:rPr>
              <w:t>CU</w:t>
            </w:r>
            <w:r>
              <w:rPr>
                <w:rFonts w:ascii="Calibri" w:hAnsi="Calibri" w:cs="Book Antiqua"/>
                <w:i/>
              </w:rPr>
              <w:t>-19</w:t>
            </w:r>
          </w:p>
        </w:tc>
      </w:tr>
      <w:tr w:rsidR="003815C1" w:rsidRPr="00AE76E5" w14:paraId="162A39D6" w14:textId="77777777" w:rsidTr="007D6917">
        <w:tc>
          <w:tcPr>
            <w:tcW w:w="2001" w:type="dxa"/>
            <w:shd w:val="clear" w:color="auto" w:fill="DBDBDB"/>
          </w:tcPr>
          <w:p w14:paraId="73614A31" w14:textId="77777777" w:rsidR="003815C1" w:rsidRPr="00E300AD" w:rsidRDefault="003815C1" w:rsidP="007D6917">
            <w:pPr>
              <w:rPr>
                <w:rFonts w:ascii="Calibri" w:hAnsi="Calibri" w:cs="Book Antiqua"/>
                <w:b/>
                <w:i/>
              </w:rPr>
            </w:pPr>
            <w:r w:rsidRPr="00E300AD">
              <w:rPr>
                <w:rFonts w:ascii="Calibri" w:hAnsi="Calibri" w:cs="Book Antiqua"/>
                <w:b/>
                <w:i/>
              </w:rPr>
              <w:t>Esc. Asociados:</w:t>
            </w:r>
          </w:p>
        </w:tc>
        <w:tc>
          <w:tcPr>
            <w:tcW w:w="5087" w:type="dxa"/>
          </w:tcPr>
          <w:p w14:paraId="766830EF" w14:textId="77777777" w:rsidR="003815C1" w:rsidRPr="00E300AD" w:rsidRDefault="003815C1" w:rsidP="007D6917">
            <w:pPr>
              <w:rPr>
                <w:rFonts w:ascii="Calibri" w:hAnsi="Calibri" w:cs="Book Antiqua"/>
                <w:i/>
              </w:rPr>
            </w:pPr>
            <w:r w:rsidRPr="00E300AD">
              <w:rPr>
                <w:rFonts w:ascii="Calibri" w:hAnsi="Calibri" w:cs="Book Antiqua"/>
                <w:i/>
              </w:rPr>
              <w:t>ES-</w:t>
            </w:r>
            <w:r>
              <w:rPr>
                <w:rFonts w:ascii="Calibri" w:hAnsi="Calibri" w:cs="Book Antiqua"/>
                <w:i/>
              </w:rPr>
              <w:t>19.1</w:t>
            </w:r>
          </w:p>
        </w:tc>
      </w:tr>
    </w:tbl>
    <w:p w14:paraId="6CF987B4" w14:textId="77777777" w:rsidR="003815C1" w:rsidRDefault="003815C1" w:rsidP="003815C1">
      <w:pPr>
        <w:rPr>
          <w:rFonts w:ascii="Calibri" w:hAnsi="Calibri" w:cs="Book Antiqua"/>
        </w:rPr>
      </w:pPr>
    </w:p>
    <w:p w14:paraId="3BD7F0BD" w14:textId="77777777" w:rsidR="003815C1" w:rsidRDefault="003815C1" w:rsidP="003815C1">
      <w:pPr>
        <w:rPr>
          <w:rFonts w:ascii="Calibri" w:hAnsi="Calibri" w:cs="Book Antiqua"/>
        </w:rPr>
      </w:pPr>
    </w:p>
    <w:p w14:paraId="663B4F4F" w14:textId="77777777" w:rsidR="003815C1" w:rsidRDefault="003815C1" w:rsidP="003815C1">
      <w:pPr>
        <w:rPr>
          <w:rFonts w:ascii="Calibri" w:hAnsi="Calibri" w:cs="Book Antiqua"/>
        </w:rPr>
      </w:pPr>
    </w:p>
    <w:p w14:paraId="0C5E82F0" w14:textId="77777777" w:rsidR="003815C1" w:rsidRDefault="003815C1" w:rsidP="003815C1">
      <w:pPr>
        <w:rPr>
          <w:rFonts w:ascii="Calibri" w:hAnsi="Calibri" w:cs="Book Antiqua"/>
        </w:rPr>
      </w:pPr>
    </w:p>
    <w:p w14:paraId="20D1E09F" w14:textId="77777777" w:rsidR="003815C1" w:rsidRDefault="003815C1" w:rsidP="003815C1">
      <w:pPr>
        <w:rPr>
          <w:rFonts w:ascii="Calibri" w:hAnsi="Calibri" w:cs="Book Antiqua"/>
        </w:rPr>
      </w:pPr>
    </w:p>
    <w:p w14:paraId="2EA2E66A" w14:textId="77777777" w:rsidR="003815C1" w:rsidRDefault="003815C1" w:rsidP="003815C1">
      <w:pPr>
        <w:rPr>
          <w:rFonts w:ascii="Calibri" w:hAnsi="Calibri" w:cs="Book Antiqua"/>
        </w:rPr>
      </w:pPr>
    </w:p>
    <w:p w14:paraId="3A6E4241" w14:textId="77777777" w:rsidR="003815C1" w:rsidRDefault="003815C1" w:rsidP="003815C1">
      <w:pPr>
        <w:rPr>
          <w:rFonts w:ascii="Calibri" w:hAnsi="Calibri" w:cs="Book Antiqua"/>
        </w:rPr>
      </w:pPr>
    </w:p>
    <w:p w14:paraId="32F097F9" w14:textId="77777777" w:rsidR="003815C1" w:rsidRDefault="003815C1" w:rsidP="003815C1">
      <w:pPr>
        <w:rPr>
          <w:rFonts w:ascii="Calibri" w:hAnsi="Calibri" w:cs="Book Antiqua"/>
        </w:rPr>
      </w:pPr>
    </w:p>
    <w:p w14:paraId="5302F58F" w14:textId="77777777" w:rsidR="003815C1" w:rsidRDefault="003815C1" w:rsidP="003815C1">
      <w:pPr>
        <w:jc w:val="center"/>
        <w:rPr>
          <w:rFonts w:ascii="Calibri" w:hAnsi="Calibri" w:cs="Book Antiqua"/>
        </w:rPr>
      </w:pPr>
      <w:r w:rsidRPr="00C06122">
        <w:rPr>
          <w:rFonts w:ascii="Calibri" w:hAnsi="Calibri" w:cs="Book Antiqua"/>
          <w:noProof/>
        </w:rPr>
        <w:drawing>
          <wp:inline distT="0" distB="0" distL="0" distR="0" wp14:anchorId="6E80FBF0" wp14:editId="654E1E12">
            <wp:extent cx="2798114" cy="4853746"/>
            <wp:effectExtent l="0" t="0" r="2540" b="4445"/>
            <wp:docPr id="177005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5773" name=""/>
                    <pic:cNvPicPr/>
                  </pic:nvPicPr>
                  <pic:blipFill>
                    <a:blip r:embed="rId111"/>
                    <a:stretch>
                      <a:fillRect/>
                    </a:stretch>
                  </pic:blipFill>
                  <pic:spPr>
                    <a:xfrm>
                      <a:off x="0" y="0"/>
                      <a:ext cx="2810881" cy="4875893"/>
                    </a:xfrm>
                    <a:prstGeom prst="rect">
                      <a:avLst/>
                    </a:prstGeom>
                  </pic:spPr>
                </pic:pic>
              </a:graphicData>
            </a:graphic>
          </wp:inline>
        </w:drawing>
      </w:r>
      <w:r>
        <w:rPr>
          <w:rFonts w:ascii="Calibri" w:hAnsi="Calibri" w:cs="Book Antiqua"/>
        </w:rPr>
        <w:t xml:space="preserve">  </w:t>
      </w:r>
      <w:r w:rsidRPr="00EA2C5F">
        <w:rPr>
          <w:rFonts w:ascii="Calibri" w:hAnsi="Calibri" w:cs="Book Antiqua"/>
          <w:noProof/>
        </w:rPr>
        <w:drawing>
          <wp:inline distT="0" distB="0" distL="0" distR="0" wp14:anchorId="00E48A5C" wp14:editId="5A9C9B86">
            <wp:extent cx="2820542" cy="4868501"/>
            <wp:effectExtent l="0" t="0" r="0" b="8890"/>
            <wp:docPr id="140517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8192" name=""/>
                    <pic:cNvPicPr/>
                  </pic:nvPicPr>
                  <pic:blipFill>
                    <a:blip r:embed="rId112"/>
                    <a:stretch>
                      <a:fillRect/>
                    </a:stretch>
                  </pic:blipFill>
                  <pic:spPr>
                    <a:xfrm>
                      <a:off x="0" y="0"/>
                      <a:ext cx="2834637" cy="4892829"/>
                    </a:xfrm>
                    <a:prstGeom prst="rect">
                      <a:avLst/>
                    </a:prstGeom>
                  </pic:spPr>
                </pic:pic>
              </a:graphicData>
            </a:graphic>
          </wp:inline>
        </w:drawing>
      </w:r>
    </w:p>
    <w:p w14:paraId="33936171" w14:textId="77777777" w:rsidR="003815C1" w:rsidRDefault="003815C1" w:rsidP="003815C1">
      <w:pPr>
        <w:rPr>
          <w:rFonts w:ascii="Calibri" w:hAnsi="Calibri" w:cs="Book Antiqua"/>
        </w:rPr>
      </w:pPr>
    </w:p>
    <w:p w14:paraId="380DF482" w14:textId="77777777" w:rsidR="003815C1" w:rsidRDefault="003815C1" w:rsidP="003815C1">
      <w:pPr>
        <w:rPr>
          <w:rFonts w:ascii="Calibri" w:hAnsi="Calibri" w:cs="Book Antiqua"/>
        </w:rPr>
      </w:pPr>
    </w:p>
    <w:p w14:paraId="0A69EB82" w14:textId="77777777" w:rsidR="003815C1" w:rsidRDefault="003815C1" w:rsidP="003815C1">
      <w:pPr>
        <w:rPr>
          <w:rFonts w:ascii="Calibri" w:hAnsi="Calibri" w:cs="Book Antiqua"/>
        </w:rPr>
      </w:pPr>
    </w:p>
    <w:p w14:paraId="1C7C8A42" w14:textId="77777777" w:rsidR="003815C1" w:rsidRDefault="003815C1" w:rsidP="003815C1">
      <w:pPr>
        <w:rPr>
          <w:rFonts w:ascii="Calibri" w:hAnsi="Calibri" w:cs="Book Antiqua"/>
        </w:rPr>
      </w:pPr>
    </w:p>
    <w:p w14:paraId="70D0CA02" w14:textId="77777777" w:rsidR="003815C1" w:rsidRDefault="003815C1" w:rsidP="003815C1">
      <w:pPr>
        <w:rPr>
          <w:rFonts w:ascii="Calibri" w:hAnsi="Calibri" w:cs="Book Antiqua"/>
        </w:rPr>
      </w:pPr>
    </w:p>
    <w:p w14:paraId="14E2AC3C" w14:textId="77777777" w:rsidR="003815C1" w:rsidRDefault="003815C1" w:rsidP="003815C1">
      <w:pPr>
        <w:rPr>
          <w:rFonts w:ascii="Calibri" w:hAnsi="Calibri" w:cs="Book Antiqua"/>
        </w:rPr>
      </w:pPr>
    </w:p>
    <w:p w14:paraId="56F636DD" w14:textId="77777777" w:rsidR="003815C1" w:rsidRDefault="003815C1" w:rsidP="003815C1">
      <w:pPr>
        <w:rPr>
          <w:rFonts w:ascii="Calibri" w:hAnsi="Calibri" w:cs="Book Antiqua"/>
        </w:rPr>
      </w:pPr>
    </w:p>
    <w:p w14:paraId="3EA3978C" w14:textId="77777777" w:rsidR="003815C1" w:rsidRDefault="003815C1" w:rsidP="003815C1">
      <w:pPr>
        <w:rPr>
          <w:rFonts w:ascii="Calibri" w:hAnsi="Calibri" w:cs="Book Antiqua"/>
        </w:rPr>
      </w:pPr>
    </w:p>
    <w:p w14:paraId="24F9B8D7" w14:textId="77777777" w:rsidR="003815C1" w:rsidRDefault="003815C1" w:rsidP="003815C1">
      <w:pPr>
        <w:rPr>
          <w:rFonts w:ascii="Calibri" w:hAnsi="Calibri" w:cs="Book Antiqua"/>
        </w:rPr>
      </w:pPr>
    </w:p>
    <w:p w14:paraId="1B34E7ED" w14:textId="77777777" w:rsidR="003815C1" w:rsidRDefault="003815C1" w:rsidP="003815C1">
      <w:pPr>
        <w:rPr>
          <w:rFonts w:ascii="Calibri" w:hAnsi="Calibri" w:cs="Book Antiqua"/>
        </w:rPr>
      </w:pPr>
    </w:p>
    <w:p w14:paraId="365DD7EE" w14:textId="77777777" w:rsidR="003815C1" w:rsidRDefault="003815C1" w:rsidP="003815C1">
      <w:pPr>
        <w:rPr>
          <w:rFonts w:ascii="Calibri" w:hAnsi="Calibri" w:cs="Book Antiqua"/>
        </w:rPr>
      </w:pPr>
    </w:p>
    <w:p w14:paraId="57B21E14" w14:textId="77777777" w:rsidR="003815C1" w:rsidRDefault="003815C1" w:rsidP="003815C1">
      <w:pPr>
        <w:rPr>
          <w:rFonts w:ascii="Calibri" w:hAnsi="Calibri" w:cs="Book Antiqua"/>
        </w:rPr>
      </w:pPr>
    </w:p>
    <w:tbl>
      <w:tblPr>
        <w:tblpPr w:leftFromText="141" w:rightFromText="141"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815C1" w:rsidRPr="00B75B4C" w14:paraId="54F0F44E" w14:textId="77777777" w:rsidTr="007D6917">
        <w:tc>
          <w:tcPr>
            <w:tcW w:w="2001" w:type="dxa"/>
            <w:shd w:val="clear" w:color="auto" w:fill="DBDBDB"/>
          </w:tcPr>
          <w:p w14:paraId="6738BAD5" w14:textId="77777777" w:rsidR="003815C1" w:rsidRPr="00E300AD" w:rsidRDefault="003815C1" w:rsidP="007D6917">
            <w:pPr>
              <w:rPr>
                <w:rFonts w:ascii="Calibri" w:hAnsi="Calibri" w:cs="Book Antiqua"/>
                <w:b/>
                <w:i/>
              </w:rPr>
            </w:pPr>
            <w:r w:rsidRPr="00E300AD">
              <w:rPr>
                <w:rFonts w:ascii="Calibri" w:hAnsi="Calibri" w:cs="Book Antiqua"/>
                <w:b/>
                <w:i/>
              </w:rPr>
              <w:lastRenderedPageBreak/>
              <w:t xml:space="preserve">ID </w:t>
            </w:r>
            <w:proofErr w:type="spellStart"/>
            <w:r w:rsidRPr="00E300AD">
              <w:rPr>
                <w:rFonts w:ascii="Calibri" w:hAnsi="Calibri" w:cs="Book Antiqua"/>
                <w:b/>
                <w:i/>
              </w:rPr>
              <w:t>Ref</w:t>
            </w:r>
            <w:proofErr w:type="spellEnd"/>
            <w:r w:rsidRPr="00E300AD">
              <w:rPr>
                <w:rFonts w:ascii="Calibri" w:hAnsi="Calibri" w:cs="Book Antiqua"/>
                <w:b/>
                <w:i/>
              </w:rPr>
              <w:t>:</w:t>
            </w:r>
          </w:p>
        </w:tc>
        <w:tc>
          <w:tcPr>
            <w:tcW w:w="5087" w:type="dxa"/>
          </w:tcPr>
          <w:p w14:paraId="066467DB" w14:textId="77777777" w:rsidR="003815C1" w:rsidRPr="00E300AD" w:rsidRDefault="003815C1" w:rsidP="007D6917">
            <w:pPr>
              <w:rPr>
                <w:rFonts w:ascii="Calibri" w:hAnsi="Calibri" w:cs="Book Antiqua"/>
                <w:i/>
              </w:rPr>
            </w:pPr>
            <w:r w:rsidRPr="00E300AD">
              <w:rPr>
                <w:rFonts w:ascii="Calibri" w:hAnsi="Calibri" w:cs="Book Antiqua"/>
                <w:i/>
              </w:rPr>
              <w:t>DG-</w:t>
            </w:r>
            <w:r>
              <w:rPr>
                <w:rFonts w:ascii="Calibri" w:hAnsi="Calibri" w:cs="Book Antiqua"/>
                <w:i/>
              </w:rPr>
              <w:t>20</w:t>
            </w:r>
          </w:p>
        </w:tc>
      </w:tr>
      <w:tr w:rsidR="003815C1" w:rsidRPr="00AE76E5" w14:paraId="39D1CF56" w14:textId="77777777" w:rsidTr="007D6917">
        <w:tc>
          <w:tcPr>
            <w:tcW w:w="2001" w:type="dxa"/>
            <w:shd w:val="clear" w:color="auto" w:fill="DBDBDB"/>
          </w:tcPr>
          <w:p w14:paraId="3AD93392" w14:textId="77777777" w:rsidR="003815C1" w:rsidRPr="00E300AD" w:rsidRDefault="003815C1" w:rsidP="007D6917">
            <w:pPr>
              <w:rPr>
                <w:rFonts w:ascii="Calibri" w:hAnsi="Calibri" w:cs="Book Antiqua"/>
                <w:b/>
                <w:i/>
              </w:rPr>
            </w:pPr>
            <w:r w:rsidRPr="00E300AD">
              <w:rPr>
                <w:rFonts w:ascii="Calibri" w:hAnsi="Calibri" w:cs="Book Antiqua"/>
                <w:b/>
                <w:i/>
              </w:rPr>
              <w:t>Descripción:</w:t>
            </w:r>
          </w:p>
        </w:tc>
        <w:tc>
          <w:tcPr>
            <w:tcW w:w="5087" w:type="dxa"/>
          </w:tcPr>
          <w:p w14:paraId="399C3CB5" w14:textId="77777777" w:rsidR="003815C1" w:rsidRPr="00E300AD" w:rsidRDefault="003815C1" w:rsidP="007D6917">
            <w:pPr>
              <w:rPr>
                <w:rFonts w:ascii="Calibri" w:hAnsi="Calibri" w:cs="Book Antiqua"/>
                <w:i/>
              </w:rPr>
            </w:pPr>
            <w:r w:rsidRPr="0071597B">
              <w:rPr>
                <w:rFonts w:ascii="Calibri" w:hAnsi="Calibri" w:cs="Calibri"/>
                <w:i/>
                <w:iCs/>
                <w:color w:val="000000"/>
                <w:kern w:val="2"/>
              </w:rPr>
              <w:t>Registro exitoso de un nuevo producto en el inventario.</w:t>
            </w:r>
          </w:p>
        </w:tc>
      </w:tr>
      <w:tr w:rsidR="003815C1" w:rsidRPr="00EB3581" w14:paraId="02AD91EF" w14:textId="77777777" w:rsidTr="007D6917">
        <w:tc>
          <w:tcPr>
            <w:tcW w:w="2001" w:type="dxa"/>
            <w:shd w:val="clear" w:color="auto" w:fill="DBDBDB"/>
          </w:tcPr>
          <w:p w14:paraId="410BD914" w14:textId="77777777" w:rsidR="003815C1" w:rsidRPr="00E300AD" w:rsidRDefault="003815C1" w:rsidP="007D6917">
            <w:pPr>
              <w:rPr>
                <w:rFonts w:ascii="Calibri" w:hAnsi="Calibri" w:cs="Book Antiqua"/>
                <w:b/>
                <w:i/>
              </w:rPr>
            </w:pPr>
            <w:proofErr w:type="spellStart"/>
            <w:r w:rsidRPr="00E300AD">
              <w:rPr>
                <w:rFonts w:ascii="Calibri" w:hAnsi="Calibri" w:cs="Book Antiqua"/>
                <w:b/>
                <w:i/>
              </w:rPr>
              <w:t>Reqs</w:t>
            </w:r>
            <w:proofErr w:type="spellEnd"/>
            <w:r w:rsidRPr="00E300AD">
              <w:rPr>
                <w:rFonts w:ascii="Calibri" w:hAnsi="Calibri" w:cs="Book Antiqua"/>
                <w:b/>
                <w:i/>
              </w:rPr>
              <w:t>. asociados:</w:t>
            </w:r>
          </w:p>
        </w:tc>
        <w:tc>
          <w:tcPr>
            <w:tcW w:w="5087" w:type="dxa"/>
          </w:tcPr>
          <w:p w14:paraId="7E93AF00" w14:textId="77777777" w:rsidR="003815C1" w:rsidRPr="005A7987" w:rsidRDefault="003815C1" w:rsidP="007D6917">
            <w:pPr>
              <w:rPr>
                <w:rFonts w:ascii="Calibri" w:hAnsi="Calibri" w:cs="Book Antiqua"/>
                <w:i/>
                <w:lang w:val="en-US"/>
              </w:rPr>
            </w:pPr>
            <w:r w:rsidRPr="003D1652">
              <w:rPr>
                <w:rFonts w:ascii="Calibri" w:eastAsia="Arial Unicode MS" w:hAnsi="Calibri" w:cs="Calibri"/>
                <w:i/>
                <w:iCs/>
                <w:lang w:val="en-US"/>
              </w:rPr>
              <w:t>RF-</w:t>
            </w:r>
            <w:r>
              <w:rPr>
                <w:rFonts w:ascii="Calibri" w:eastAsia="Arial Unicode MS" w:hAnsi="Calibri" w:cs="Calibri"/>
                <w:i/>
                <w:iCs/>
                <w:lang w:val="en-US"/>
              </w:rPr>
              <w:t>9, RF-14</w:t>
            </w:r>
          </w:p>
        </w:tc>
      </w:tr>
      <w:tr w:rsidR="003815C1" w:rsidRPr="00AE76E5" w14:paraId="66E952F3" w14:textId="77777777" w:rsidTr="007D6917">
        <w:tc>
          <w:tcPr>
            <w:tcW w:w="2001" w:type="dxa"/>
            <w:shd w:val="clear" w:color="auto" w:fill="DBDBDB"/>
          </w:tcPr>
          <w:p w14:paraId="57C425E9" w14:textId="77777777" w:rsidR="003815C1" w:rsidRPr="00E300AD" w:rsidRDefault="003815C1" w:rsidP="007D6917">
            <w:pPr>
              <w:rPr>
                <w:rFonts w:ascii="Calibri" w:hAnsi="Calibri" w:cs="Book Antiqua"/>
                <w:b/>
                <w:i/>
              </w:rPr>
            </w:pPr>
            <w:r w:rsidRPr="00E300AD">
              <w:rPr>
                <w:rFonts w:ascii="Calibri" w:hAnsi="Calibri" w:cs="Book Antiqua"/>
                <w:b/>
                <w:i/>
              </w:rPr>
              <w:t>CU asociados:</w:t>
            </w:r>
          </w:p>
        </w:tc>
        <w:tc>
          <w:tcPr>
            <w:tcW w:w="5087" w:type="dxa"/>
          </w:tcPr>
          <w:p w14:paraId="1AEF3C4F" w14:textId="77777777" w:rsidR="003815C1" w:rsidRPr="00E300AD" w:rsidRDefault="003815C1" w:rsidP="007D6917">
            <w:pPr>
              <w:rPr>
                <w:rFonts w:ascii="Calibri" w:hAnsi="Calibri" w:cs="Book Antiqua"/>
                <w:i/>
              </w:rPr>
            </w:pPr>
            <w:r w:rsidRPr="00A10D42">
              <w:rPr>
                <w:rFonts w:ascii="Calibri" w:hAnsi="Calibri" w:cs="Book Antiqua"/>
                <w:i/>
              </w:rPr>
              <w:t>CU</w:t>
            </w:r>
            <w:r>
              <w:rPr>
                <w:rFonts w:ascii="Calibri" w:hAnsi="Calibri" w:cs="Book Antiqua"/>
                <w:i/>
              </w:rPr>
              <w:t>-20</w:t>
            </w:r>
          </w:p>
        </w:tc>
      </w:tr>
      <w:tr w:rsidR="003815C1" w:rsidRPr="00AE76E5" w14:paraId="395499C3" w14:textId="77777777" w:rsidTr="007D6917">
        <w:tc>
          <w:tcPr>
            <w:tcW w:w="2001" w:type="dxa"/>
            <w:shd w:val="clear" w:color="auto" w:fill="DBDBDB"/>
          </w:tcPr>
          <w:p w14:paraId="20203395" w14:textId="77777777" w:rsidR="003815C1" w:rsidRPr="00E300AD" w:rsidRDefault="003815C1" w:rsidP="007D6917">
            <w:pPr>
              <w:rPr>
                <w:rFonts w:ascii="Calibri" w:hAnsi="Calibri" w:cs="Book Antiqua"/>
                <w:b/>
                <w:i/>
              </w:rPr>
            </w:pPr>
            <w:r w:rsidRPr="00E300AD">
              <w:rPr>
                <w:rFonts w:ascii="Calibri" w:hAnsi="Calibri" w:cs="Book Antiqua"/>
                <w:b/>
                <w:i/>
              </w:rPr>
              <w:t>Esc. Asociados:</w:t>
            </w:r>
          </w:p>
        </w:tc>
        <w:tc>
          <w:tcPr>
            <w:tcW w:w="5087" w:type="dxa"/>
          </w:tcPr>
          <w:p w14:paraId="0E67A5E9" w14:textId="77777777" w:rsidR="003815C1" w:rsidRPr="00E300AD" w:rsidRDefault="003815C1" w:rsidP="007D6917">
            <w:pPr>
              <w:rPr>
                <w:rFonts w:ascii="Calibri" w:hAnsi="Calibri" w:cs="Book Antiqua"/>
                <w:i/>
              </w:rPr>
            </w:pPr>
            <w:r w:rsidRPr="00E300AD">
              <w:rPr>
                <w:rFonts w:ascii="Calibri" w:hAnsi="Calibri" w:cs="Book Antiqua"/>
                <w:i/>
              </w:rPr>
              <w:t>ES-</w:t>
            </w:r>
            <w:r>
              <w:rPr>
                <w:rFonts w:ascii="Calibri" w:hAnsi="Calibri" w:cs="Book Antiqua"/>
                <w:i/>
              </w:rPr>
              <w:t>20.1</w:t>
            </w:r>
          </w:p>
        </w:tc>
      </w:tr>
    </w:tbl>
    <w:p w14:paraId="7D9B9791" w14:textId="77777777" w:rsidR="003815C1" w:rsidRDefault="003815C1" w:rsidP="003815C1">
      <w:pPr>
        <w:rPr>
          <w:rFonts w:ascii="Calibri" w:hAnsi="Calibri" w:cs="Book Antiqua"/>
        </w:rPr>
      </w:pPr>
    </w:p>
    <w:p w14:paraId="55128BB0" w14:textId="77777777" w:rsidR="003815C1" w:rsidRDefault="003815C1" w:rsidP="003815C1">
      <w:pPr>
        <w:rPr>
          <w:rFonts w:ascii="Calibri" w:hAnsi="Calibri" w:cs="Book Antiqua"/>
        </w:rPr>
      </w:pPr>
    </w:p>
    <w:p w14:paraId="4385BC13" w14:textId="77777777" w:rsidR="003815C1" w:rsidRDefault="003815C1" w:rsidP="003815C1">
      <w:pPr>
        <w:rPr>
          <w:rFonts w:ascii="Calibri" w:hAnsi="Calibri" w:cs="Book Antiqua"/>
        </w:rPr>
      </w:pPr>
    </w:p>
    <w:p w14:paraId="7C8CF645" w14:textId="77777777" w:rsidR="003815C1" w:rsidRDefault="003815C1" w:rsidP="003815C1">
      <w:pPr>
        <w:rPr>
          <w:rFonts w:ascii="Calibri" w:hAnsi="Calibri" w:cs="Book Antiqua"/>
        </w:rPr>
      </w:pPr>
    </w:p>
    <w:p w14:paraId="46D0BF4F" w14:textId="77777777" w:rsidR="003815C1" w:rsidRDefault="003815C1" w:rsidP="003815C1">
      <w:pPr>
        <w:rPr>
          <w:rFonts w:ascii="Calibri" w:hAnsi="Calibri" w:cs="Book Antiqua"/>
        </w:rPr>
      </w:pPr>
    </w:p>
    <w:p w14:paraId="5148187C" w14:textId="77777777" w:rsidR="003815C1" w:rsidRDefault="003815C1" w:rsidP="003815C1">
      <w:pPr>
        <w:rPr>
          <w:rFonts w:ascii="Calibri" w:hAnsi="Calibri" w:cs="Book Antiqua"/>
        </w:rPr>
      </w:pPr>
    </w:p>
    <w:p w14:paraId="55E01E45" w14:textId="77777777" w:rsidR="003815C1" w:rsidRDefault="003815C1" w:rsidP="003815C1">
      <w:pPr>
        <w:rPr>
          <w:rFonts w:ascii="Calibri" w:hAnsi="Calibri" w:cs="Book Antiqua"/>
        </w:rPr>
      </w:pPr>
    </w:p>
    <w:p w14:paraId="11F61303" w14:textId="77777777" w:rsidR="003815C1" w:rsidRDefault="003815C1" w:rsidP="003815C1">
      <w:pPr>
        <w:rPr>
          <w:rFonts w:ascii="Calibri" w:hAnsi="Calibri" w:cs="Book Antiqua"/>
        </w:rPr>
      </w:pPr>
    </w:p>
    <w:p w14:paraId="28441AAE" w14:textId="77777777" w:rsidR="003815C1" w:rsidRDefault="003815C1" w:rsidP="003815C1">
      <w:pPr>
        <w:rPr>
          <w:rFonts w:ascii="Calibri" w:hAnsi="Calibri" w:cs="Book Antiqua"/>
        </w:rPr>
      </w:pPr>
      <w:r w:rsidRPr="006F40AD">
        <w:rPr>
          <w:rFonts w:ascii="Calibri" w:hAnsi="Calibri" w:cs="Book Antiqua"/>
          <w:noProof/>
        </w:rPr>
        <w:drawing>
          <wp:inline distT="0" distB="0" distL="0" distR="0" wp14:anchorId="4507550C" wp14:editId="45568BD8">
            <wp:extent cx="2982569" cy="5173710"/>
            <wp:effectExtent l="0" t="0" r="8890" b="8255"/>
            <wp:docPr id="13367881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88134" name="Imagen 1" descr="Interfaz de usuario gráfica, Aplicación&#10;&#10;Descripción generada automáticamente"/>
                    <pic:cNvPicPr/>
                  </pic:nvPicPr>
                  <pic:blipFill>
                    <a:blip r:embed="rId113"/>
                    <a:stretch>
                      <a:fillRect/>
                    </a:stretch>
                  </pic:blipFill>
                  <pic:spPr>
                    <a:xfrm>
                      <a:off x="0" y="0"/>
                      <a:ext cx="2990106" cy="5186783"/>
                    </a:xfrm>
                    <a:prstGeom prst="rect">
                      <a:avLst/>
                    </a:prstGeom>
                  </pic:spPr>
                </pic:pic>
              </a:graphicData>
            </a:graphic>
          </wp:inline>
        </w:drawing>
      </w:r>
      <w:r>
        <w:rPr>
          <w:rFonts w:ascii="Calibri" w:hAnsi="Calibri" w:cs="Book Antiqua"/>
        </w:rPr>
        <w:t xml:space="preserve">  </w:t>
      </w:r>
      <w:r w:rsidRPr="00811AA4">
        <w:rPr>
          <w:rFonts w:ascii="Calibri" w:hAnsi="Calibri" w:cs="Book Antiqua"/>
          <w:noProof/>
        </w:rPr>
        <w:drawing>
          <wp:inline distT="0" distB="0" distL="0" distR="0" wp14:anchorId="243FB92F" wp14:editId="3BB00023">
            <wp:extent cx="3009073" cy="5180837"/>
            <wp:effectExtent l="0" t="0" r="1270" b="1270"/>
            <wp:docPr id="936665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5226" name="Imagen 1" descr="Interfaz de usuario gráfica, Aplicación&#10;&#10;Descripción generada automáticamente"/>
                    <pic:cNvPicPr/>
                  </pic:nvPicPr>
                  <pic:blipFill>
                    <a:blip r:embed="rId114"/>
                    <a:stretch>
                      <a:fillRect/>
                    </a:stretch>
                  </pic:blipFill>
                  <pic:spPr>
                    <a:xfrm>
                      <a:off x="0" y="0"/>
                      <a:ext cx="3035984" cy="5227171"/>
                    </a:xfrm>
                    <a:prstGeom prst="rect">
                      <a:avLst/>
                    </a:prstGeom>
                  </pic:spPr>
                </pic:pic>
              </a:graphicData>
            </a:graphic>
          </wp:inline>
        </w:drawing>
      </w:r>
    </w:p>
    <w:p w14:paraId="57C04EB7" w14:textId="77777777" w:rsidR="003815C1" w:rsidRDefault="003815C1" w:rsidP="003815C1">
      <w:pPr>
        <w:rPr>
          <w:rFonts w:ascii="Calibri" w:hAnsi="Calibri" w:cs="Book Antiqua"/>
        </w:rPr>
      </w:pPr>
    </w:p>
    <w:p w14:paraId="0798A397" w14:textId="77777777" w:rsidR="003815C1" w:rsidRDefault="003815C1" w:rsidP="003815C1">
      <w:pPr>
        <w:rPr>
          <w:rFonts w:ascii="Calibri" w:hAnsi="Calibri" w:cs="Book Antiqua"/>
        </w:rPr>
      </w:pPr>
    </w:p>
    <w:p w14:paraId="05C89AEC" w14:textId="77777777" w:rsidR="003815C1" w:rsidRDefault="003815C1" w:rsidP="003815C1">
      <w:pPr>
        <w:rPr>
          <w:rFonts w:ascii="Calibri" w:hAnsi="Calibri" w:cs="Book Antiqua"/>
        </w:rPr>
      </w:pPr>
    </w:p>
    <w:p w14:paraId="7BEBF2A6" w14:textId="77777777" w:rsidR="003815C1" w:rsidRDefault="003815C1" w:rsidP="003815C1">
      <w:pPr>
        <w:rPr>
          <w:rFonts w:ascii="Calibri" w:hAnsi="Calibri" w:cs="Book Antiqua"/>
        </w:rPr>
      </w:pPr>
    </w:p>
    <w:p w14:paraId="25C8BCDF" w14:textId="77777777" w:rsidR="003815C1" w:rsidRDefault="003815C1" w:rsidP="003815C1">
      <w:pPr>
        <w:rPr>
          <w:rFonts w:ascii="Calibri" w:hAnsi="Calibri" w:cs="Book Antiqua"/>
        </w:rPr>
      </w:pPr>
    </w:p>
    <w:p w14:paraId="21028683" w14:textId="77777777" w:rsidR="003815C1" w:rsidRDefault="003815C1" w:rsidP="003815C1">
      <w:pPr>
        <w:rPr>
          <w:rFonts w:ascii="Calibri" w:hAnsi="Calibri" w:cs="Book Antiqua"/>
        </w:rPr>
      </w:pPr>
    </w:p>
    <w:p w14:paraId="78EF1EB6" w14:textId="77777777" w:rsidR="003815C1" w:rsidRDefault="003815C1" w:rsidP="003815C1">
      <w:pPr>
        <w:rPr>
          <w:rFonts w:ascii="Calibri" w:hAnsi="Calibri" w:cs="Book Antiqua"/>
        </w:rPr>
      </w:pPr>
    </w:p>
    <w:p w14:paraId="087A2521" w14:textId="77777777" w:rsidR="003815C1" w:rsidRDefault="003815C1" w:rsidP="003815C1">
      <w:pPr>
        <w:rPr>
          <w:rFonts w:ascii="Calibri" w:hAnsi="Calibri" w:cs="Book Antiqua"/>
        </w:rPr>
      </w:pPr>
    </w:p>
    <w:p w14:paraId="50EF23F3" w14:textId="77777777" w:rsidR="003815C1" w:rsidRDefault="003815C1" w:rsidP="003815C1">
      <w:pPr>
        <w:rPr>
          <w:rFonts w:ascii="Calibri" w:hAnsi="Calibri" w:cs="Book Antiqua"/>
        </w:rPr>
      </w:pPr>
    </w:p>
    <w:p w14:paraId="01430DA1" w14:textId="77777777" w:rsidR="003815C1" w:rsidRDefault="003815C1" w:rsidP="003815C1">
      <w:pPr>
        <w:rPr>
          <w:rFonts w:ascii="Calibri" w:hAnsi="Calibri" w:cs="Book Antiqua"/>
        </w:rPr>
      </w:pPr>
    </w:p>
    <w:p w14:paraId="046E7FA1" w14:textId="77777777" w:rsidR="003815C1" w:rsidRDefault="003815C1" w:rsidP="003815C1">
      <w:pPr>
        <w:rPr>
          <w:rFonts w:ascii="Calibri" w:hAnsi="Calibri" w:cs="Book Antiqua"/>
        </w:rPr>
      </w:pPr>
    </w:p>
    <w:p w14:paraId="1E23086D" w14:textId="77777777" w:rsidR="003815C1" w:rsidRDefault="003815C1" w:rsidP="003815C1">
      <w:pPr>
        <w:rPr>
          <w:rFonts w:ascii="Calibri" w:hAnsi="Calibri" w:cs="Book Antiqua"/>
        </w:rPr>
      </w:pPr>
    </w:p>
    <w:tbl>
      <w:tblPr>
        <w:tblpPr w:leftFromText="141" w:rightFromText="141" w:vertAnchor="text" w:horzAnchor="margin" w:tblpXSpec="center"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815C1" w:rsidRPr="00B75B4C" w14:paraId="782A9340" w14:textId="77777777" w:rsidTr="007D6917">
        <w:tc>
          <w:tcPr>
            <w:tcW w:w="2001" w:type="dxa"/>
            <w:shd w:val="clear" w:color="auto" w:fill="DBDBDB"/>
          </w:tcPr>
          <w:p w14:paraId="410700C4" w14:textId="77777777" w:rsidR="003815C1" w:rsidRPr="00E300AD" w:rsidRDefault="003815C1" w:rsidP="007D6917">
            <w:pPr>
              <w:rPr>
                <w:rFonts w:ascii="Calibri" w:hAnsi="Calibri" w:cs="Book Antiqua"/>
                <w:b/>
                <w:i/>
              </w:rPr>
            </w:pPr>
            <w:r w:rsidRPr="00E300AD">
              <w:rPr>
                <w:rFonts w:ascii="Calibri" w:hAnsi="Calibri" w:cs="Book Antiqua"/>
                <w:b/>
                <w:i/>
              </w:rPr>
              <w:t xml:space="preserve">ID </w:t>
            </w:r>
            <w:proofErr w:type="spellStart"/>
            <w:r w:rsidRPr="00E300AD">
              <w:rPr>
                <w:rFonts w:ascii="Calibri" w:hAnsi="Calibri" w:cs="Book Antiqua"/>
                <w:b/>
                <w:i/>
              </w:rPr>
              <w:t>Ref</w:t>
            </w:r>
            <w:proofErr w:type="spellEnd"/>
            <w:r w:rsidRPr="00E300AD">
              <w:rPr>
                <w:rFonts w:ascii="Calibri" w:hAnsi="Calibri" w:cs="Book Antiqua"/>
                <w:b/>
                <w:i/>
              </w:rPr>
              <w:t>:</w:t>
            </w:r>
          </w:p>
        </w:tc>
        <w:tc>
          <w:tcPr>
            <w:tcW w:w="5087" w:type="dxa"/>
          </w:tcPr>
          <w:p w14:paraId="44B53E79" w14:textId="77777777" w:rsidR="003815C1" w:rsidRPr="00E300AD" w:rsidRDefault="003815C1" w:rsidP="007D6917">
            <w:pPr>
              <w:rPr>
                <w:rFonts w:ascii="Calibri" w:hAnsi="Calibri" w:cs="Book Antiqua"/>
                <w:i/>
              </w:rPr>
            </w:pPr>
            <w:r w:rsidRPr="00E300AD">
              <w:rPr>
                <w:rFonts w:ascii="Calibri" w:hAnsi="Calibri" w:cs="Book Antiqua"/>
                <w:i/>
              </w:rPr>
              <w:t>DG-</w:t>
            </w:r>
            <w:r>
              <w:rPr>
                <w:rFonts w:ascii="Calibri" w:hAnsi="Calibri" w:cs="Book Antiqua"/>
                <w:i/>
              </w:rPr>
              <w:t>21</w:t>
            </w:r>
          </w:p>
        </w:tc>
      </w:tr>
      <w:tr w:rsidR="003815C1" w:rsidRPr="00AE76E5" w14:paraId="700503B2" w14:textId="77777777" w:rsidTr="007D6917">
        <w:tc>
          <w:tcPr>
            <w:tcW w:w="2001" w:type="dxa"/>
            <w:shd w:val="clear" w:color="auto" w:fill="DBDBDB"/>
          </w:tcPr>
          <w:p w14:paraId="146002A7" w14:textId="77777777" w:rsidR="003815C1" w:rsidRPr="00E300AD" w:rsidRDefault="003815C1" w:rsidP="007D6917">
            <w:pPr>
              <w:rPr>
                <w:rFonts w:ascii="Calibri" w:hAnsi="Calibri" w:cs="Book Antiqua"/>
                <w:b/>
                <w:i/>
              </w:rPr>
            </w:pPr>
            <w:r w:rsidRPr="00E300AD">
              <w:rPr>
                <w:rFonts w:ascii="Calibri" w:hAnsi="Calibri" w:cs="Book Antiqua"/>
                <w:b/>
                <w:i/>
              </w:rPr>
              <w:t>Descripción:</w:t>
            </w:r>
          </w:p>
        </w:tc>
        <w:tc>
          <w:tcPr>
            <w:tcW w:w="5087" w:type="dxa"/>
          </w:tcPr>
          <w:p w14:paraId="425272A5" w14:textId="77777777" w:rsidR="003815C1" w:rsidRPr="00E300AD" w:rsidRDefault="003815C1" w:rsidP="007D6917">
            <w:pPr>
              <w:rPr>
                <w:rFonts w:ascii="Calibri" w:hAnsi="Calibri" w:cs="Book Antiqua"/>
                <w:i/>
              </w:rPr>
            </w:pPr>
            <w:r w:rsidRPr="00A91924">
              <w:rPr>
                <w:rFonts w:ascii="Calibri" w:hAnsi="Calibri" w:cs="Calibri"/>
                <w:i/>
                <w:iCs/>
              </w:rPr>
              <w:t>Se requiere actualizar la descripción y el precio de un producto en el inventario del sistema y en la bodega.</w:t>
            </w:r>
          </w:p>
        </w:tc>
      </w:tr>
      <w:tr w:rsidR="003815C1" w:rsidRPr="00EB3581" w14:paraId="7CF21064" w14:textId="77777777" w:rsidTr="007D6917">
        <w:tc>
          <w:tcPr>
            <w:tcW w:w="2001" w:type="dxa"/>
            <w:shd w:val="clear" w:color="auto" w:fill="DBDBDB"/>
          </w:tcPr>
          <w:p w14:paraId="0B6BC91D" w14:textId="77777777" w:rsidR="003815C1" w:rsidRPr="00E300AD" w:rsidRDefault="003815C1" w:rsidP="007D6917">
            <w:pPr>
              <w:rPr>
                <w:rFonts w:ascii="Calibri" w:hAnsi="Calibri" w:cs="Book Antiqua"/>
                <w:b/>
                <w:i/>
              </w:rPr>
            </w:pPr>
            <w:proofErr w:type="spellStart"/>
            <w:r w:rsidRPr="00E300AD">
              <w:rPr>
                <w:rFonts w:ascii="Calibri" w:hAnsi="Calibri" w:cs="Book Antiqua"/>
                <w:b/>
                <w:i/>
              </w:rPr>
              <w:t>Reqs</w:t>
            </w:r>
            <w:proofErr w:type="spellEnd"/>
            <w:r w:rsidRPr="00E300AD">
              <w:rPr>
                <w:rFonts w:ascii="Calibri" w:hAnsi="Calibri" w:cs="Book Antiqua"/>
                <w:b/>
                <w:i/>
              </w:rPr>
              <w:t>. asociados:</w:t>
            </w:r>
          </w:p>
        </w:tc>
        <w:tc>
          <w:tcPr>
            <w:tcW w:w="5087" w:type="dxa"/>
          </w:tcPr>
          <w:p w14:paraId="410F2458" w14:textId="77777777" w:rsidR="003815C1" w:rsidRPr="005A7987" w:rsidRDefault="003815C1" w:rsidP="007D6917">
            <w:pPr>
              <w:rPr>
                <w:rFonts w:ascii="Calibri" w:hAnsi="Calibri" w:cs="Book Antiqua"/>
                <w:i/>
                <w:lang w:val="en-US"/>
              </w:rPr>
            </w:pPr>
            <w:r w:rsidRPr="003D1652">
              <w:rPr>
                <w:rFonts w:ascii="Calibri" w:eastAsia="Arial Unicode MS" w:hAnsi="Calibri" w:cs="Calibri"/>
                <w:i/>
                <w:iCs/>
                <w:lang w:val="en-US"/>
              </w:rPr>
              <w:t>RF-</w:t>
            </w:r>
            <w:r>
              <w:rPr>
                <w:rFonts w:ascii="Calibri" w:eastAsia="Arial Unicode MS" w:hAnsi="Calibri" w:cs="Calibri"/>
                <w:i/>
                <w:iCs/>
                <w:lang w:val="en-US"/>
              </w:rPr>
              <w:t>9, RF-14</w:t>
            </w:r>
          </w:p>
        </w:tc>
      </w:tr>
      <w:tr w:rsidR="003815C1" w:rsidRPr="00AE76E5" w14:paraId="6575544B" w14:textId="77777777" w:rsidTr="007D6917">
        <w:tc>
          <w:tcPr>
            <w:tcW w:w="2001" w:type="dxa"/>
            <w:shd w:val="clear" w:color="auto" w:fill="DBDBDB"/>
          </w:tcPr>
          <w:p w14:paraId="6D6BD705" w14:textId="77777777" w:rsidR="003815C1" w:rsidRPr="00E300AD" w:rsidRDefault="003815C1" w:rsidP="007D6917">
            <w:pPr>
              <w:rPr>
                <w:rFonts w:ascii="Calibri" w:hAnsi="Calibri" w:cs="Book Antiqua"/>
                <w:b/>
                <w:i/>
              </w:rPr>
            </w:pPr>
            <w:r w:rsidRPr="00E300AD">
              <w:rPr>
                <w:rFonts w:ascii="Calibri" w:hAnsi="Calibri" w:cs="Book Antiqua"/>
                <w:b/>
                <w:i/>
              </w:rPr>
              <w:t>CU asociados:</w:t>
            </w:r>
          </w:p>
        </w:tc>
        <w:tc>
          <w:tcPr>
            <w:tcW w:w="5087" w:type="dxa"/>
          </w:tcPr>
          <w:p w14:paraId="5D24BD0C" w14:textId="77777777" w:rsidR="003815C1" w:rsidRPr="00E300AD" w:rsidRDefault="003815C1" w:rsidP="007D6917">
            <w:pPr>
              <w:rPr>
                <w:rFonts w:ascii="Calibri" w:hAnsi="Calibri" w:cs="Book Antiqua"/>
                <w:i/>
              </w:rPr>
            </w:pPr>
            <w:r w:rsidRPr="00A10D42">
              <w:rPr>
                <w:rFonts w:ascii="Calibri" w:hAnsi="Calibri" w:cs="Book Antiqua"/>
                <w:i/>
              </w:rPr>
              <w:t>CU</w:t>
            </w:r>
            <w:r>
              <w:rPr>
                <w:rFonts w:ascii="Calibri" w:hAnsi="Calibri" w:cs="Book Antiqua"/>
                <w:i/>
              </w:rPr>
              <w:t>-3, CU-6, CU-14, CU-21, CU-22</w:t>
            </w:r>
          </w:p>
        </w:tc>
      </w:tr>
      <w:tr w:rsidR="003815C1" w:rsidRPr="00AE76E5" w14:paraId="02A5ED63" w14:textId="77777777" w:rsidTr="007D6917">
        <w:tc>
          <w:tcPr>
            <w:tcW w:w="2001" w:type="dxa"/>
            <w:shd w:val="clear" w:color="auto" w:fill="DBDBDB"/>
          </w:tcPr>
          <w:p w14:paraId="612FA067" w14:textId="77777777" w:rsidR="003815C1" w:rsidRPr="00E300AD" w:rsidRDefault="003815C1" w:rsidP="007D6917">
            <w:pPr>
              <w:rPr>
                <w:rFonts w:ascii="Calibri" w:hAnsi="Calibri" w:cs="Book Antiqua"/>
                <w:b/>
                <w:i/>
              </w:rPr>
            </w:pPr>
            <w:r w:rsidRPr="00E300AD">
              <w:rPr>
                <w:rFonts w:ascii="Calibri" w:hAnsi="Calibri" w:cs="Book Antiqua"/>
                <w:b/>
                <w:i/>
              </w:rPr>
              <w:t>Esc. Asociados:</w:t>
            </w:r>
          </w:p>
        </w:tc>
        <w:tc>
          <w:tcPr>
            <w:tcW w:w="5087" w:type="dxa"/>
          </w:tcPr>
          <w:p w14:paraId="7B29837B" w14:textId="77777777" w:rsidR="003815C1" w:rsidRPr="00E300AD" w:rsidRDefault="003815C1" w:rsidP="007D6917">
            <w:pPr>
              <w:rPr>
                <w:rFonts w:ascii="Calibri" w:hAnsi="Calibri" w:cs="Book Antiqua"/>
                <w:i/>
              </w:rPr>
            </w:pPr>
            <w:r w:rsidRPr="00E300AD">
              <w:rPr>
                <w:rFonts w:ascii="Calibri" w:hAnsi="Calibri" w:cs="Book Antiqua"/>
                <w:i/>
              </w:rPr>
              <w:t>ES-</w:t>
            </w:r>
            <w:r>
              <w:rPr>
                <w:rFonts w:ascii="Calibri" w:hAnsi="Calibri" w:cs="Book Antiqua"/>
                <w:i/>
              </w:rPr>
              <w:t>21.2</w:t>
            </w:r>
          </w:p>
        </w:tc>
      </w:tr>
    </w:tbl>
    <w:p w14:paraId="3290B16D" w14:textId="77777777" w:rsidR="003815C1" w:rsidRDefault="003815C1" w:rsidP="003815C1">
      <w:pPr>
        <w:rPr>
          <w:rFonts w:ascii="Calibri" w:hAnsi="Calibri" w:cs="Book Antiqua"/>
        </w:rPr>
      </w:pPr>
    </w:p>
    <w:p w14:paraId="73F380DB" w14:textId="77777777" w:rsidR="003815C1" w:rsidRPr="00915108" w:rsidRDefault="003815C1" w:rsidP="003815C1">
      <w:pPr>
        <w:rPr>
          <w:rFonts w:ascii="Calibri" w:hAnsi="Calibri" w:cs="Book Antiqua"/>
        </w:rPr>
      </w:pPr>
    </w:p>
    <w:p w14:paraId="5FA355BB" w14:textId="77777777" w:rsidR="003815C1" w:rsidRPr="00915108" w:rsidRDefault="003815C1" w:rsidP="003815C1">
      <w:pPr>
        <w:rPr>
          <w:rFonts w:ascii="Calibri" w:hAnsi="Calibri" w:cs="Book Antiqua"/>
        </w:rPr>
      </w:pPr>
    </w:p>
    <w:p w14:paraId="181CD0A9" w14:textId="77777777" w:rsidR="003815C1" w:rsidRPr="00915108" w:rsidRDefault="003815C1" w:rsidP="003815C1">
      <w:pPr>
        <w:rPr>
          <w:rFonts w:ascii="Calibri" w:hAnsi="Calibri" w:cs="Book Antiqua"/>
        </w:rPr>
      </w:pPr>
    </w:p>
    <w:p w14:paraId="247DA230" w14:textId="77777777" w:rsidR="003815C1" w:rsidRPr="00915108" w:rsidRDefault="003815C1" w:rsidP="003815C1">
      <w:pPr>
        <w:rPr>
          <w:rFonts w:ascii="Calibri" w:hAnsi="Calibri" w:cs="Book Antiqua"/>
        </w:rPr>
      </w:pPr>
    </w:p>
    <w:p w14:paraId="02C3C729" w14:textId="77777777" w:rsidR="003815C1" w:rsidRPr="00915108" w:rsidRDefault="003815C1" w:rsidP="003815C1">
      <w:pPr>
        <w:rPr>
          <w:rFonts w:ascii="Calibri" w:hAnsi="Calibri" w:cs="Book Antiqua"/>
        </w:rPr>
      </w:pPr>
    </w:p>
    <w:p w14:paraId="2BBC1A75" w14:textId="77777777" w:rsidR="003815C1" w:rsidRPr="00915108" w:rsidRDefault="003815C1" w:rsidP="003815C1">
      <w:pPr>
        <w:rPr>
          <w:rFonts w:ascii="Calibri" w:hAnsi="Calibri" w:cs="Book Antiqua"/>
        </w:rPr>
      </w:pPr>
    </w:p>
    <w:p w14:paraId="6A4FB493" w14:textId="77777777" w:rsidR="003815C1" w:rsidRPr="00915108" w:rsidRDefault="003815C1" w:rsidP="003815C1">
      <w:pPr>
        <w:rPr>
          <w:rFonts w:ascii="Calibri" w:hAnsi="Calibri" w:cs="Book Antiqua"/>
        </w:rPr>
      </w:pPr>
    </w:p>
    <w:p w14:paraId="0ECF537B" w14:textId="77777777" w:rsidR="003815C1" w:rsidRDefault="003815C1" w:rsidP="003815C1">
      <w:pPr>
        <w:rPr>
          <w:rFonts w:ascii="Calibri" w:hAnsi="Calibri" w:cs="Book Antiqua"/>
        </w:rPr>
      </w:pPr>
    </w:p>
    <w:p w14:paraId="42C254A0" w14:textId="77777777" w:rsidR="003815C1" w:rsidRPr="00915108" w:rsidRDefault="003815C1" w:rsidP="003815C1">
      <w:pPr>
        <w:rPr>
          <w:rFonts w:ascii="Calibri" w:hAnsi="Calibri" w:cs="Book Antiqua"/>
        </w:rPr>
      </w:pPr>
    </w:p>
    <w:p w14:paraId="343547C8" w14:textId="77777777" w:rsidR="003815C1" w:rsidRPr="00915108" w:rsidRDefault="003815C1" w:rsidP="003815C1">
      <w:pPr>
        <w:rPr>
          <w:rFonts w:ascii="Calibri" w:hAnsi="Calibri" w:cs="Book Antiqua"/>
        </w:rPr>
      </w:pPr>
      <w:r w:rsidRPr="00811AA4">
        <w:rPr>
          <w:rFonts w:ascii="Calibri" w:hAnsi="Calibri" w:cs="Book Antiqua"/>
          <w:noProof/>
        </w:rPr>
        <w:drawing>
          <wp:inline distT="0" distB="0" distL="0" distR="0" wp14:anchorId="6A02242A" wp14:editId="6F325D36">
            <wp:extent cx="2919537" cy="5059680"/>
            <wp:effectExtent l="0" t="0" r="0" b="7620"/>
            <wp:docPr id="1415717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17457" name=""/>
                    <pic:cNvPicPr/>
                  </pic:nvPicPr>
                  <pic:blipFill>
                    <a:blip r:embed="rId115"/>
                    <a:stretch>
                      <a:fillRect/>
                    </a:stretch>
                  </pic:blipFill>
                  <pic:spPr>
                    <a:xfrm>
                      <a:off x="0" y="0"/>
                      <a:ext cx="2934747" cy="5086040"/>
                    </a:xfrm>
                    <a:prstGeom prst="rect">
                      <a:avLst/>
                    </a:prstGeom>
                  </pic:spPr>
                </pic:pic>
              </a:graphicData>
            </a:graphic>
          </wp:inline>
        </w:drawing>
      </w:r>
      <w:r>
        <w:rPr>
          <w:rFonts w:ascii="Calibri" w:hAnsi="Calibri" w:cs="Book Antiqua"/>
        </w:rPr>
        <w:t xml:space="preserve"> </w:t>
      </w:r>
      <w:r w:rsidRPr="00F919AB">
        <w:rPr>
          <w:rFonts w:ascii="Calibri" w:hAnsi="Calibri" w:cs="Book Antiqua"/>
          <w:noProof/>
        </w:rPr>
        <w:drawing>
          <wp:inline distT="0" distB="0" distL="0" distR="0" wp14:anchorId="7A2EC76A" wp14:editId="6FA535CD">
            <wp:extent cx="2910840" cy="5049287"/>
            <wp:effectExtent l="0" t="0" r="3810" b="0"/>
            <wp:docPr id="201547956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9561" name="Imagen 1" descr="Interfaz de usuario gráfica&#10;&#10;Descripción generada automáticamente"/>
                    <pic:cNvPicPr/>
                  </pic:nvPicPr>
                  <pic:blipFill>
                    <a:blip r:embed="rId116"/>
                    <a:stretch>
                      <a:fillRect/>
                    </a:stretch>
                  </pic:blipFill>
                  <pic:spPr>
                    <a:xfrm>
                      <a:off x="0" y="0"/>
                      <a:ext cx="2916837" cy="5059690"/>
                    </a:xfrm>
                    <a:prstGeom prst="rect">
                      <a:avLst/>
                    </a:prstGeom>
                  </pic:spPr>
                </pic:pic>
              </a:graphicData>
            </a:graphic>
          </wp:inline>
        </w:drawing>
      </w:r>
    </w:p>
    <w:p w14:paraId="7B0F8C55" w14:textId="77777777" w:rsidR="003815C1" w:rsidRPr="00915108" w:rsidRDefault="003815C1" w:rsidP="003815C1">
      <w:pPr>
        <w:rPr>
          <w:rFonts w:ascii="Calibri" w:hAnsi="Calibri" w:cs="Book Antiqua"/>
        </w:rPr>
      </w:pPr>
    </w:p>
    <w:p w14:paraId="1E87A06D" w14:textId="77777777" w:rsidR="003815C1" w:rsidRPr="00915108" w:rsidRDefault="003815C1" w:rsidP="003815C1">
      <w:pPr>
        <w:rPr>
          <w:rFonts w:ascii="Calibri" w:hAnsi="Calibri" w:cs="Book Antiqua"/>
        </w:rPr>
      </w:pPr>
    </w:p>
    <w:p w14:paraId="54223FB3" w14:textId="77777777" w:rsidR="003815C1" w:rsidRPr="00915108" w:rsidRDefault="003815C1" w:rsidP="003815C1">
      <w:pPr>
        <w:rPr>
          <w:rFonts w:ascii="Calibri" w:hAnsi="Calibri" w:cs="Book Antiqua"/>
        </w:rPr>
      </w:pPr>
    </w:p>
    <w:p w14:paraId="40F2A885" w14:textId="77777777" w:rsidR="003815C1" w:rsidRPr="00915108" w:rsidRDefault="003815C1" w:rsidP="003815C1">
      <w:pPr>
        <w:rPr>
          <w:rFonts w:ascii="Calibri" w:hAnsi="Calibri" w:cs="Book Antiqua"/>
        </w:rPr>
      </w:pPr>
    </w:p>
    <w:p w14:paraId="3837BEC6" w14:textId="77777777" w:rsidR="003815C1" w:rsidRPr="00915108" w:rsidRDefault="003815C1" w:rsidP="003815C1">
      <w:pPr>
        <w:rPr>
          <w:rFonts w:ascii="Calibri" w:hAnsi="Calibri" w:cs="Book Antiqua"/>
        </w:rPr>
      </w:pPr>
    </w:p>
    <w:p w14:paraId="4D9E7E35" w14:textId="77777777" w:rsidR="003815C1" w:rsidRPr="00915108" w:rsidRDefault="003815C1" w:rsidP="003815C1">
      <w:pPr>
        <w:rPr>
          <w:rFonts w:ascii="Calibri" w:hAnsi="Calibri" w:cs="Book Antiqua"/>
        </w:rPr>
      </w:pPr>
    </w:p>
    <w:p w14:paraId="545C8DA5" w14:textId="77777777" w:rsidR="003815C1" w:rsidRPr="00915108" w:rsidRDefault="003815C1" w:rsidP="003815C1">
      <w:pPr>
        <w:rPr>
          <w:rFonts w:ascii="Calibri" w:hAnsi="Calibri" w:cs="Book Antiqua"/>
        </w:rPr>
      </w:pPr>
    </w:p>
    <w:p w14:paraId="7DB2DD56" w14:textId="77777777" w:rsidR="003815C1" w:rsidRPr="00915108" w:rsidRDefault="003815C1" w:rsidP="003815C1">
      <w:pPr>
        <w:rPr>
          <w:rFonts w:ascii="Calibri" w:hAnsi="Calibri" w:cs="Book Antiqua"/>
        </w:rPr>
      </w:pPr>
    </w:p>
    <w:p w14:paraId="13D24C92" w14:textId="77777777" w:rsidR="003815C1" w:rsidRPr="00915108" w:rsidRDefault="003815C1" w:rsidP="003815C1">
      <w:pPr>
        <w:tabs>
          <w:tab w:val="left" w:pos="1620"/>
        </w:tabs>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815C1" w:rsidRPr="00B75B4C" w14:paraId="4C9A4705" w14:textId="77777777" w:rsidTr="007D6917">
        <w:trPr>
          <w:jc w:val="center"/>
        </w:trPr>
        <w:tc>
          <w:tcPr>
            <w:tcW w:w="2001" w:type="dxa"/>
            <w:shd w:val="clear" w:color="auto" w:fill="DBDBDB"/>
          </w:tcPr>
          <w:p w14:paraId="05D03C82" w14:textId="77777777" w:rsidR="003815C1" w:rsidRPr="004A43F6" w:rsidRDefault="003815C1" w:rsidP="007D6917">
            <w:pPr>
              <w:jc w:val="both"/>
              <w:rPr>
                <w:rFonts w:ascii="Calibri" w:hAnsi="Calibri" w:cs="Book Antiqua"/>
                <w:b/>
                <w:i/>
              </w:rPr>
            </w:pPr>
            <w:r w:rsidRPr="004A43F6">
              <w:rPr>
                <w:rFonts w:ascii="Calibri" w:hAnsi="Calibri" w:cs="Book Antiqua"/>
                <w:b/>
                <w:i/>
              </w:rPr>
              <w:lastRenderedPageBreak/>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20ADF4EF" w14:textId="77777777" w:rsidR="003815C1" w:rsidRPr="004A43F6" w:rsidRDefault="003815C1" w:rsidP="007D6917">
            <w:pPr>
              <w:ind w:left="13"/>
              <w:jc w:val="both"/>
              <w:rPr>
                <w:rFonts w:ascii="Calibri" w:hAnsi="Calibri" w:cs="Book Antiqua"/>
                <w:i/>
              </w:rPr>
            </w:pPr>
            <w:r>
              <w:rPr>
                <w:rFonts w:ascii="Calibri" w:hAnsi="Calibri" w:cs="Book Antiqua"/>
                <w:i/>
              </w:rPr>
              <w:t>DG-22</w:t>
            </w:r>
          </w:p>
        </w:tc>
      </w:tr>
      <w:tr w:rsidR="003815C1" w:rsidRPr="00AE76E5" w14:paraId="605BA03D" w14:textId="77777777" w:rsidTr="007D6917">
        <w:trPr>
          <w:jc w:val="center"/>
        </w:trPr>
        <w:tc>
          <w:tcPr>
            <w:tcW w:w="2001" w:type="dxa"/>
            <w:shd w:val="clear" w:color="auto" w:fill="DBDBDB"/>
          </w:tcPr>
          <w:p w14:paraId="55A36E9F" w14:textId="77777777" w:rsidR="003815C1" w:rsidRPr="004A43F6" w:rsidRDefault="003815C1" w:rsidP="007D6917">
            <w:pPr>
              <w:rPr>
                <w:rFonts w:ascii="Calibri" w:hAnsi="Calibri" w:cs="Book Antiqua"/>
                <w:b/>
                <w:i/>
              </w:rPr>
            </w:pPr>
            <w:r w:rsidRPr="004A43F6">
              <w:rPr>
                <w:rFonts w:ascii="Calibri" w:hAnsi="Calibri" w:cs="Book Antiqua"/>
                <w:b/>
                <w:i/>
              </w:rPr>
              <w:t>Descripción:</w:t>
            </w:r>
          </w:p>
        </w:tc>
        <w:tc>
          <w:tcPr>
            <w:tcW w:w="5087" w:type="dxa"/>
          </w:tcPr>
          <w:p w14:paraId="79D7A180" w14:textId="77777777" w:rsidR="003815C1" w:rsidRPr="004A43F6" w:rsidRDefault="003815C1" w:rsidP="007D6917">
            <w:pPr>
              <w:rPr>
                <w:rFonts w:ascii="Calibri" w:hAnsi="Calibri" w:cs="Book Antiqua"/>
                <w:i/>
              </w:rPr>
            </w:pPr>
            <w:r w:rsidRPr="009901DC">
              <w:rPr>
                <w:rFonts w:ascii="Calibri" w:hAnsi="Calibri" w:cs="Calibri"/>
                <w:i/>
                <w:iCs/>
              </w:rPr>
              <w:t xml:space="preserve">Un </w:t>
            </w:r>
            <w:r>
              <w:rPr>
                <w:rFonts w:ascii="Calibri" w:hAnsi="Calibri" w:cs="Calibri"/>
                <w:i/>
                <w:iCs/>
              </w:rPr>
              <w:t>usuario</w:t>
            </w:r>
            <w:r w:rsidRPr="009901DC">
              <w:rPr>
                <w:rFonts w:ascii="Calibri" w:hAnsi="Calibri" w:cs="Calibri"/>
                <w:i/>
                <w:iCs/>
              </w:rPr>
              <w:t xml:space="preserve"> autorizado desea consultar la disponibilidad de un producto en el inventario del sistema y en la bodega.</w:t>
            </w:r>
          </w:p>
        </w:tc>
      </w:tr>
      <w:tr w:rsidR="003815C1" w:rsidRPr="00CC4415" w14:paraId="2F691AE0" w14:textId="77777777" w:rsidTr="007D6917">
        <w:trPr>
          <w:jc w:val="center"/>
        </w:trPr>
        <w:tc>
          <w:tcPr>
            <w:tcW w:w="2001" w:type="dxa"/>
            <w:shd w:val="clear" w:color="auto" w:fill="DBDBDB"/>
          </w:tcPr>
          <w:p w14:paraId="361F1E00" w14:textId="77777777" w:rsidR="003815C1" w:rsidRPr="004A43F6" w:rsidRDefault="003815C1" w:rsidP="007D6917">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62CEB7AC" w14:textId="77777777" w:rsidR="003815C1" w:rsidRPr="00CC4415" w:rsidRDefault="003815C1" w:rsidP="007D6917">
            <w:pPr>
              <w:rPr>
                <w:rFonts w:ascii="Calibri" w:hAnsi="Calibri" w:cs="Book Antiqua"/>
                <w:i/>
              </w:rPr>
            </w:pPr>
            <w:r w:rsidRPr="00CC4415">
              <w:rPr>
                <w:rFonts w:ascii="Calibri" w:hAnsi="Calibri" w:cs="Book Antiqua"/>
                <w:i/>
              </w:rPr>
              <w:t>RF-</w:t>
            </w:r>
            <w:r>
              <w:rPr>
                <w:rFonts w:ascii="Calibri" w:hAnsi="Calibri" w:cs="Book Antiqua"/>
                <w:i/>
              </w:rPr>
              <w:t>28</w:t>
            </w:r>
          </w:p>
        </w:tc>
      </w:tr>
      <w:tr w:rsidR="003815C1" w:rsidRPr="00AE76E5" w14:paraId="3632BB15" w14:textId="77777777" w:rsidTr="007D6917">
        <w:trPr>
          <w:jc w:val="center"/>
        </w:trPr>
        <w:tc>
          <w:tcPr>
            <w:tcW w:w="2001" w:type="dxa"/>
            <w:shd w:val="clear" w:color="auto" w:fill="DBDBDB"/>
          </w:tcPr>
          <w:p w14:paraId="6E38D199" w14:textId="77777777" w:rsidR="003815C1" w:rsidRPr="004A43F6" w:rsidRDefault="003815C1" w:rsidP="007D6917">
            <w:pPr>
              <w:rPr>
                <w:rFonts w:ascii="Calibri" w:hAnsi="Calibri" w:cs="Book Antiqua"/>
                <w:b/>
                <w:i/>
              </w:rPr>
            </w:pPr>
            <w:r w:rsidRPr="004A43F6">
              <w:rPr>
                <w:rFonts w:ascii="Calibri" w:hAnsi="Calibri" w:cs="Book Antiqua"/>
                <w:b/>
                <w:i/>
              </w:rPr>
              <w:t>CU asociados:</w:t>
            </w:r>
          </w:p>
        </w:tc>
        <w:tc>
          <w:tcPr>
            <w:tcW w:w="5087" w:type="dxa"/>
          </w:tcPr>
          <w:p w14:paraId="14CDCCB3" w14:textId="77777777" w:rsidR="003815C1" w:rsidRPr="004A43F6" w:rsidRDefault="003815C1" w:rsidP="007D6917">
            <w:pPr>
              <w:rPr>
                <w:rFonts w:ascii="Calibri" w:hAnsi="Calibri" w:cs="Book Antiqua"/>
                <w:i/>
              </w:rPr>
            </w:pPr>
            <w:r>
              <w:rPr>
                <w:rFonts w:ascii="Calibri" w:hAnsi="Calibri" w:cs="Book Antiqua"/>
                <w:i/>
              </w:rPr>
              <w:t>CU-23. CU-24</w:t>
            </w:r>
          </w:p>
        </w:tc>
      </w:tr>
      <w:tr w:rsidR="003815C1" w:rsidRPr="00AE76E5" w14:paraId="2A38F2A1" w14:textId="77777777" w:rsidTr="007D6917">
        <w:trPr>
          <w:jc w:val="center"/>
        </w:trPr>
        <w:tc>
          <w:tcPr>
            <w:tcW w:w="2001" w:type="dxa"/>
            <w:shd w:val="clear" w:color="auto" w:fill="DBDBDB"/>
          </w:tcPr>
          <w:p w14:paraId="533FD61E" w14:textId="77777777" w:rsidR="003815C1" w:rsidRPr="004A43F6" w:rsidRDefault="003815C1" w:rsidP="007D6917">
            <w:pPr>
              <w:rPr>
                <w:rFonts w:ascii="Calibri" w:hAnsi="Calibri" w:cs="Book Antiqua"/>
                <w:b/>
                <w:i/>
              </w:rPr>
            </w:pPr>
            <w:r w:rsidRPr="004A43F6">
              <w:rPr>
                <w:rFonts w:ascii="Calibri" w:hAnsi="Calibri" w:cs="Book Antiqua"/>
                <w:b/>
                <w:i/>
              </w:rPr>
              <w:t>Esc. Asociados:</w:t>
            </w:r>
          </w:p>
        </w:tc>
        <w:tc>
          <w:tcPr>
            <w:tcW w:w="5087" w:type="dxa"/>
          </w:tcPr>
          <w:p w14:paraId="53060D4C" w14:textId="77777777" w:rsidR="003815C1" w:rsidRPr="004A43F6" w:rsidRDefault="003815C1" w:rsidP="007D6917">
            <w:pPr>
              <w:rPr>
                <w:rFonts w:ascii="Calibri" w:hAnsi="Calibri" w:cs="Book Antiqua"/>
                <w:i/>
              </w:rPr>
            </w:pPr>
            <w:r>
              <w:rPr>
                <w:rFonts w:ascii="Calibri" w:hAnsi="Calibri" w:cs="Book Antiqua"/>
                <w:i/>
              </w:rPr>
              <w:t>ES-22.1</w:t>
            </w:r>
          </w:p>
        </w:tc>
      </w:tr>
    </w:tbl>
    <w:p w14:paraId="65C0D20B" w14:textId="00FD2C75" w:rsidR="003815C1" w:rsidRDefault="003815C1" w:rsidP="003815C1">
      <w:pPr>
        <w:tabs>
          <w:tab w:val="left" w:pos="1620"/>
        </w:tabs>
        <w:rPr>
          <w:rFonts w:ascii="Calibri" w:hAnsi="Calibri" w:cs="Book Antiqua"/>
        </w:rPr>
      </w:pPr>
      <w:r w:rsidRPr="005D5DDF">
        <w:rPr>
          <w:rFonts w:ascii="Calibri" w:hAnsi="Calibri" w:cs="Book Antiqua"/>
          <w:noProof/>
        </w:rPr>
        <w:drawing>
          <wp:anchor distT="0" distB="0" distL="114300" distR="114300" simplePos="0" relativeHeight="251799552" behindDoc="0" locked="0" layoutInCell="1" allowOverlap="1" wp14:anchorId="300DE2E6" wp14:editId="38D593EA">
            <wp:simplePos x="0" y="0"/>
            <wp:positionH relativeFrom="column">
              <wp:posOffset>2102734</wp:posOffset>
            </wp:positionH>
            <wp:positionV relativeFrom="paragraph">
              <wp:posOffset>86415</wp:posOffset>
            </wp:positionV>
            <wp:extent cx="2409245" cy="4144321"/>
            <wp:effectExtent l="0" t="0" r="0" b="8890"/>
            <wp:wrapNone/>
            <wp:docPr id="180385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5263" name=""/>
                    <pic:cNvPicPr/>
                  </pic:nvPicPr>
                  <pic:blipFill>
                    <a:blip r:embed="rId117">
                      <a:extLst>
                        <a:ext uri="{28A0092B-C50C-407E-A947-70E740481C1C}">
                          <a14:useLocalDpi xmlns:a14="http://schemas.microsoft.com/office/drawing/2010/main" val="0"/>
                        </a:ext>
                      </a:extLst>
                    </a:blip>
                    <a:stretch>
                      <a:fillRect/>
                    </a:stretch>
                  </pic:blipFill>
                  <pic:spPr>
                    <a:xfrm>
                      <a:off x="0" y="0"/>
                      <a:ext cx="2409245" cy="4144321"/>
                    </a:xfrm>
                    <a:prstGeom prst="rect">
                      <a:avLst/>
                    </a:prstGeom>
                  </pic:spPr>
                </pic:pic>
              </a:graphicData>
            </a:graphic>
            <wp14:sizeRelH relativeFrom="page">
              <wp14:pctWidth>0</wp14:pctWidth>
            </wp14:sizeRelH>
            <wp14:sizeRelV relativeFrom="page">
              <wp14:pctHeight>0</wp14:pctHeight>
            </wp14:sizeRelV>
          </wp:anchor>
        </w:drawing>
      </w:r>
    </w:p>
    <w:p w14:paraId="3146DBBF" w14:textId="3087198B" w:rsidR="003815C1" w:rsidRPr="00915108" w:rsidRDefault="003815C1" w:rsidP="003815C1">
      <w:pPr>
        <w:rPr>
          <w:rFonts w:ascii="Calibri" w:hAnsi="Calibri" w:cs="Book Antiqua"/>
        </w:rPr>
      </w:pPr>
    </w:p>
    <w:p w14:paraId="0668E982" w14:textId="55AC6545" w:rsidR="003815C1" w:rsidRPr="00915108" w:rsidRDefault="003815C1" w:rsidP="003815C1">
      <w:pPr>
        <w:rPr>
          <w:rFonts w:ascii="Calibri" w:hAnsi="Calibri" w:cs="Book Antiqua"/>
        </w:rPr>
      </w:pPr>
    </w:p>
    <w:p w14:paraId="01D2DFC5" w14:textId="57A18ADA" w:rsidR="003815C1" w:rsidRDefault="003815C1" w:rsidP="003815C1">
      <w:pPr>
        <w:jc w:val="center"/>
        <w:rPr>
          <w:rFonts w:ascii="Calibri" w:hAnsi="Calibri" w:cs="Book Antiqua"/>
        </w:rPr>
      </w:pPr>
    </w:p>
    <w:p w14:paraId="11DF3D3F" w14:textId="77777777" w:rsidR="003815C1" w:rsidRDefault="003815C1" w:rsidP="003815C1">
      <w:pPr>
        <w:jc w:val="center"/>
        <w:rPr>
          <w:rFonts w:ascii="Calibri" w:hAnsi="Calibri" w:cs="Book Antiqua"/>
        </w:rPr>
      </w:pPr>
    </w:p>
    <w:p w14:paraId="3C3D419A" w14:textId="77777777" w:rsidR="003815C1" w:rsidRDefault="003815C1" w:rsidP="003815C1">
      <w:pPr>
        <w:jc w:val="center"/>
        <w:rPr>
          <w:rFonts w:ascii="Calibri" w:hAnsi="Calibri" w:cs="Book Antiqua"/>
        </w:rPr>
      </w:pPr>
    </w:p>
    <w:p w14:paraId="150A85C4" w14:textId="2020758A" w:rsidR="003815C1" w:rsidRDefault="003815C1" w:rsidP="003815C1">
      <w:pPr>
        <w:jc w:val="center"/>
        <w:rPr>
          <w:rFonts w:ascii="Calibri" w:hAnsi="Calibri" w:cs="Book Antiqua"/>
        </w:rPr>
      </w:pPr>
    </w:p>
    <w:p w14:paraId="4FBA7B5B" w14:textId="0E3D7A2A" w:rsidR="003815C1" w:rsidRPr="00915108" w:rsidRDefault="003815C1" w:rsidP="003815C1">
      <w:pPr>
        <w:rPr>
          <w:rFonts w:ascii="Calibri" w:hAnsi="Calibri" w:cs="Book Antiqua"/>
        </w:rPr>
      </w:pPr>
      <w:r>
        <w:rPr>
          <w:rFonts w:ascii="Calibri" w:hAnsi="Calibri" w:cs="Book Antiqua"/>
        </w:rPr>
        <w:t xml:space="preserve"> </w:t>
      </w:r>
    </w:p>
    <w:p w14:paraId="401B3304" w14:textId="0CC49845" w:rsidR="003815C1" w:rsidRPr="00915108" w:rsidRDefault="003815C1" w:rsidP="003815C1">
      <w:pPr>
        <w:rPr>
          <w:rFonts w:ascii="Calibri" w:hAnsi="Calibri" w:cs="Book Antiqua"/>
        </w:rPr>
      </w:pPr>
    </w:p>
    <w:p w14:paraId="7B88170C" w14:textId="2547F959" w:rsidR="00BE3E16" w:rsidRPr="00DA19DE" w:rsidRDefault="00BE3E16" w:rsidP="00BE3E16"/>
    <w:p w14:paraId="2EE92B29" w14:textId="5804FE74" w:rsidR="00BE3E16" w:rsidRPr="00DA19DE" w:rsidRDefault="00BE3E16" w:rsidP="00BE3E16"/>
    <w:p w14:paraId="42298ADA" w14:textId="495456D1" w:rsidR="00BE3E16" w:rsidRDefault="00BE3E16" w:rsidP="00BE3E16"/>
    <w:p w14:paraId="4EC0A78F" w14:textId="0A4D8E62" w:rsidR="00BE3E16" w:rsidRDefault="00BE3E16" w:rsidP="00BE3E16"/>
    <w:p w14:paraId="4FE8F509" w14:textId="0F4DAE80" w:rsidR="00BE3E16" w:rsidRPr="00DA19DE" w:rsidRDefault="00BE3E16" w:rsidP="00BE3E16">
      <w:pPr>
        <w:tabs>
          <w:tab w:val="left" w:pos="2505"/>
        </w:tabs>
      </w:pPr>
      <w:r>
        <w:tab/>
      </w:r>
    </w:p>
    <w:p w14:paraId="6A666731" w14:textId="1A10FC6A" w:rsidR="00BE3E16" w:rsidRDefault="00BE3E16" w:rsidP="007053AE">
      <w:pPr>
        <w:rPr>
          <w:rFonts w:ascii="Calibri" w:hAnsi="Calibri" w:cs="Book Antiqua"/>
          <w:i/>
          <w:color w:val="595959"/>
        </w:rPr>
      </w:pPr>
    </w:p>
    <w:p w14:paraId="704C9910" w14:textId="01C72975" w:rsidR="00BE3E16" w:rsidRDefault="00BE3E16" w:rsidP="007053AE">
      <w:pPr>
        <w:rPr>
          <w:rFonts w:ascii="Calibri" w:hAnsi="Calibri" w:cs="Book Antiqua"/>
          <w:i/>
          <w:color w:val="595959"/>
        </w:rPr>
      </w:pPr>
    </w:p>
    <w:p w14:paraId="6AE8BF59" w14:textId="3AA0445D" w:rsidR="00731509" w:rsidRDefault="00731509" w:rsidP="007053AE">
      <w:pPr>
        <w:rPr>
          <w:rFonts w:ascii="Calibri" w:hAnsi="Calibri" w:cs="Book Antiqua"/>
          <w:i/>
          <w:color w:val="595959"/>
        </w:rPr>
      </w:pPr>
    </w:p>
    <w:p w14:paraId="1E5526B3" w14:textId="2BB995A2" w:rsidR="00731509" w:rsidRDefault="00731509" w:rsidP="007053AE">
      <w:pPr>
        <w:rPr>
          <w:rFonts w:ascii="Calibri" w:hAnsi="Calibri" w:cs="Book Antiqua"/>
          <w:i/>
          <w:color w:val="595959"/>
        </w:rPr>
      </w:pPr>
    </w:p>
    <w:p w14:paraId="626A7AF1" w14:textId="0F6849C7" w:rsidR="00731509" w:rsidRDefault="00731509" w:rsidP="007053AE">
      <w:pPr>
        <w:rPr>
          <w:rFonts w:ascii="Calibri" w:hAnsi="Calibri" w:cs="Book Antiqua"/>
          <w:i/>
          <w:color w:val="595959"/>
        </w:rPr>
      </w:pPr>
    </w:p>
    <w:p w14:paraId="2ADBF4BD" w14:textId="77777777" w:rsidR="00731509" w:rsidRDefault="00731509" w:rsidP="007053AE">
      <w:pPr>
        <w:rPr>
          <w:rFonts w:ascii="Calibri" w:hAnsi="Calibri" w:cs="Book Antiqua"/>
          <w:i/>
          <w:color w:val="595959"/>
        </w:rPr>
      </w:pPr>
    </w:p>
    <w:p w14:paraId="2A991A01" w14:textId="627F597F" w:rsidR="00731509" w:rsidRDefault="00731509" w:rsidP="007053AE">
      <w:pPr>
        <w:rPr>
          <w:rFonts w:ascii="Calibri" w:hAnsi="Calibri" w:cs="Book Antiqua"/>
          <w:i/>
          <w:color w:val="595959"/>
        </w:rPr>
      </w:pPr>
    </w:p>
    <w:p w14:paraId="38557EB1" w14:textId="0AC624CE" w:rsidR="00731509" w:rsidRDefault="00731509" w:rsidP="007053AE">
      <w:pPr>
        <w:rPr>
          <w:rFonts w:ascii="Calibri" w:hAnsi="Calibri" w:cs="Book Antiqua"/>
          <w:i/>
          <w:color w:val="595959"/>
        </w:rPr>
      </w:pPr>
    </w:p>
    <w:p w14:paraId="29871E9E" w14:textId="09353A7D" w:rsidR="00731509" w:rsidRDefault="00731509" w:rsidP="007053AE">
      <w:pPr>
        <w:rPr>
          <w:rFonts w:ascii="Calibri" w:hAnsi="Calibri" w:cs="Book Antiqua"/>
          <w:i/>
          <w:color w:val="595959"/>
        </w:rPr>
      </w:pPr>
    </w:p>
    <w:p w14:paraId="1E9971C1" w14:textId="5F320016" w:rsidR="00731509" w:rsidRDefault="003815C1" w:rsidP="007053AE">
      <w:pPr>
        <w:rPr>
          <w:rFonts w:ascii="Calibri" w:hAnsi="Calibri" w:cs="Book Antiqua"/>
          <w:i/>
          <w:color w:val="595959"/>
        </w:rPr>
      </w:pPr>
      <w:r w:rsidRPr="005D5DDF">
        <w:rPr>
          <w:rFonts w:ascii="Calibri" w:hAnsi="Calibri" w:cs="Book Antiqua"/>
          <w:noProof/>
        </w:rPr>
        <w:drawing>
          <wp:anchor distT="0" distB="0" distL="114300" distR="114300" simplePos="0" relativeHeight="251801600" behindDoc="0" locked="0" layoutInCell="1" allowOverlap="1" wp14:anchorId="179A6FD1" wp14:editId="4FCFA668">
            <wp:simplePos x="0" y="0"/>
            <wp:positionH relativeFrom="column">
              <wp:posOffset>1116358</wp:posOffset>
            </wp:positionH>
            <wp:positionV relativeFrom="paragraph">
              <wp:posOffset>75952</wp:posOffset>
            </wp:positionV>
            <wp:extent cx="1864697" cy="3212327"/>
            <wp:effectExtent l="0" t="0" r="2540" b="7620"/>
            <wp:wrapNone/>
            <wp:docPr id="1466957270"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57270" name="Imagen 1" descr="Interfaz de usuario gráfica, Diagrama&#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864697" cy="3212327"/>
                    </a:xfrm>
                    <a:prstGeom prst="rect">
                      <a:avLst/>
                    </a:prstGeom>
                  </pic:spPr>
                </pic:pic>
              </a:graphicData>
            </a:graphic>
            <wp14:sizeRelH relativeFrom="page">
              <wp14:pctWidth>0</wp14:pctWidth>
            </wp14:sizeRelH>
            <wp14:sizeRelV relativeFrom="page">
              <wp14:pctHeight>0</wp14:pctHeight>
            </wp14:sizeRelV>
          </wp:anchor>
        </w:drawing>
      </w:r>
      <w:r w:rsidRPr="005D5DDF">
        <w:rPr>
          <w:rFonts w:ascii="Calibri" w:hAnsi="Calibri" w:cs="Book Antiqua"/>
          <w:noProof/>
        </w:rPr>
        <w:drawing>
          <wp:anchor distT="0" distB="0" distL="114300" distR="114300" simplePos="0" relativeHeight="251800576" behindDoc="0" locked="0" layoutInCell="1" allowOverlap="1" wp14:anchorId="639E4FF6" wp14:editId="5550613D">
            <wp:simplePos x="0" y="0"/>
            <wp:positionH relativeFrom="column">
              <wp:posOffset>3414230</wp:posOffset>
            </wp:positionH>
            <wp:positionV relativeFrom="paragraph">
              <wp:posOffset>38762</wp:posOffset>
            </wp:positionV>
            <wp:extent cx="1844703" cy="3209339"/>
            <wp:effectExtent l="0" t="0" r="3175" b="0"/>
            <wp:wrapNone/>
            <wp:docPr id="18263813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81375" name="Imagen 1" descr="Interfaz de usuario gráfica&#10;&#10;Descripción generada automá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44703" cy="3209339"/>
                    </a:xfrm>
                    <a:prstGeom prst="rect">
                      <a:avLst/>
                    </a:prstGeom>
                  </pic:spPr>
                </pic:pic>
              </a:graphicData>
            </a:graphic>
            <wp14:sizeRelH relativeFrom="page">
              <wp14:pctWidth>0</wp14:pctWidth>
            </wp14:sizeRelH>
            <wp14:sizeRelV relativeFrom="page">
              <wp14:pctHeight>0</wp14:pctHeight>
            </wp14:sizeRelV>
          </wp:anchor>
        </w:drawing>
      </w:r>
    </w:p>
    <w:p w14:paraId="44B76F0B" w14:textId="25DC9F96" w:rsidR="00731509" w:rsidRDefault="00731509" w:rsidP="007053AE">
      <w:pPr>
        <w:rPr>
          <w:rFonts w:ascii="Calibri" w:hAnsi="Calibri" w:cs="Book Antiqua"/>
          <w:i/>
          <w:color w:val="595959"/>
        </w:rPr>
      </w:pPr>
    </w:p>
    <w:p w14:paraId="4AB1117B" w14:textId="77777777" w:rsidR="00731509" w:rsidRDefault="00731509" w:rsidP="007053AE">
      <w:pPr>
        <w:rPr>
          <w:rFonts w:ascii="Calibri" w:hAnsi="Calibri" w:cs="Book Antiqua"/>
          <w:i/>
          <w:color w:val="595959"/>
        </w:rPr>
      </w:pPr>
    </w:p>
    <w:p w14:paraId="211E1B01" w14:textId="77777777" w:rsidR="003815C1" w:rsidRDefault="003815C1" w:rsidP="007053AE">
      <w:pPr>
        <w:rPr>
          <w:rFonts w:ascii="Calibri" w:hAnsi="Calibri" w:cs="Book Antiqua"/>
          <w:i/>
          <w:color w:val="595959"/>
        </w:rPr>
      </w:pPr>
    </w:p>
    <w:p w14:paraId="451C2A15" w14:textId="77777777" w:rsidR="003815C1" w:rsidRDefault="003815C1" w:rsidP="007053AE">
      <w:pPr>
        <w:rPr>
          <w:rFonts w:ascii="Calibri" w:hAnsi="Calibri" w:cs="Book Antiqua"/>
          <w:i/>
          <w:color w:val="595959"/>
        </w:rPr>
      </w:pPr>
    </w:p>
    <w:p w14:paraId="35AD95D5" w14:textId="77777777" w:rsidR="003815C1" w:rsidRDefault="003815C1" w:rsidP="007053AE">
      <w:pPr>
        <w:rPr>
          <w:rFonts w:ascii="Calibri" w:hAnsi="Calibri" w:cs="Book Antiqua"/>
          <w:i/>
          <w:color w:val="595959"/>
        </w:rPr>
      </w:pPr>
    </w:p>
    <w:p w14:paraId="16F8C2FC" w14:textId="77777777" w:rsidR="003815C1" w:rsidRDefault="003815C1" w:rsidP="007053AE">
      <w:pPr>
        <w:rPr>
          <w:rFonts w:ascii="Calibri" w:hAnsi="Calibri" w:cs="Book Antiqua"/>
          <w:i/>
          <w:color w:val="595959"/>
        </w:rPr>
      </w:pPr>
    </w:p>
    <w:p w14:paraId="6954FC50" w14:textId="77777777" w:rsidR="003815C1" w:rsidRDefault="003815C1" w:rsidP="007053AE">
      <w:pPr>
        <w:rPr>
          <w:rFonts w:ascii="Calibri" w:hAnsi="Calibri" w:cs="Book Antiqua"/>
          <w:i/>
          <w:color w:val="595959"/>
        </w:rPr>
      </w:pPr>
    </w:p>
    <w:p w14:paraId="1DE94E1A" w14:textId="77777777" w:rsidR="003815C1" w:rsidRDefault="003815C1" w:rsidP="007053AE">
      <w:pPr>
        <w:rPr>
          <w:rFonts w:ascii="Calibri" w:hAnsi="Calibri" w:cs="Book Antiqua"/>
          <w:i/>
          <w:color w:val="595959"/>
        </w:rPr>
      </w:pPr>
    </w:p>
    <w:p w14:paraId="56DE7F20" w14:textId="77777777" w:rsidR="003815C1" w:rsidRDefault="003815C1" w:rsidP="007053AE">
      <w:pPr>
        <w:rPr>
          <w:rFonts w:ascii="Calibri" w:hAnsi="Calibri" w:cs="Book Antiqua"/>
          <w:i/>
          <w:color w:val="595959"/>
        </w:rPr>
      </w:pPr>
    </w:p>
    <w:p w14:paraId="4994023A" w14:textId="77777777" w:rsidR="003815C1" w:rsidRDefault="003815C1" w:rsidP="007053AE">
      <w:pPr>
        <w:rPr>
          <w:rFonts w:ascii="Calibri" w:hAnsi="Calibri" w:cs="Book Antiqua"/>
          <w:i/>
          <w:color w:val="595959"/>
        </w:rPr>
      </w:pPr>
    </w:p>
    <w:p w14:paraId="2FD4D1CC" w14:textId="77777777" w:rsidR="003815C1" w:rsidRDefault="003815C1" w:rsidP="007053AE">
      <w:pPr>
        <w:rPr>
          <w:rFonts w:ascii="Calibri" w:hAnsi="Calibri" w:cs="Book Antiqua"/>
          <w:i/>
          <w:color w:val="595959"/>
        </w:rPr>
      </w:pPr>
    </w:p>
    <w:p w14:paraId="05278C02" w14:textId="77777777" w:rsidR="003815C1" w:rsidRDefault="003815C1" w:rsidP="007053AE">
      <w:pPr>
        <w:rPr>
          <w:rFonts w:ascii="Calibri" w:hAnsi="Calibri" w:cs="Book Antiqua"/>
          <w:i/>
          <w:color w:val="595959"/>
        </w:rPr>
      </w:pPr>
    </w:p>
    <w:p w14:paraId="0F088AA3" w14:textId="77777777" w:rsidR="003815C1" w:rsidRDefault="003815C1" w:rsidP="007053AE">
      <w:pPr>
        <w:rPr>
          <w:rFonts w:ascii="Calibri" w:hAnsi="Calibri" w:cs="Book Antiqua"/>
          <w:i/>
          <w:color w:val="595959"/>
        </w:rPr>
      </w:pPr>
    </w:p>
    <w:p w14:paraId="0A4B2560" w14:textId="77777777" w:rsidR="003815C1" w:rsidRDefault="003815C1" w:rsidP="007053AE">
      <w:pPr>
        <w:rPr>
          <w:rFonts w:ascii="Calibri" w:hAnsi="Calibri" w:cs="Book Antiqua"/>
          <w:i/>
          <w:color w:val="595959"/>
        </w:rPr>
      </w:pPr>
    </w:p>
    <w:p w14:paraId="09C28BDD" w14:textId="77777777" w:rsidR="00BE3E16" w:rsidRDefault="00BE3E16" w:rsidP="007053AE">
      <w:pPr>
        <w:rPr>
          <w:rFonts w:ascii="Calibri" w:hAnsi="Calibri" w:cs="Book Antiqua"/>
          <w:i/>
          <w:color w:val="595959"/>
        </w:rPr>
      </w:pPr>
    </w:p>
    <w:p w14:paraId="4922FAD5" w14:textId="77777777" w:rsidR="00731509" w:rsidRDefault="00731509" w:rsidP="00731509">
      <w:pPr>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31509" w:rsidRPr="00B75B4C" w14:paraId="70C8B3A3" w14:textId="77777777" w:rsidTr="00B714B1">
        <w:trPr>
          <w:jc w:val="center"/>
        </w:trPr>
        <w:tc>
          <w:tcPr>
            <w:tcW w:w="2001" w:type="dxa"/>
            <w:shd w:val="clear" w:color="auto" w:fill="DBDBDB"/>
          </w:tcPr>
          <w:p w14:paraId="5DFD933F" w14:textId="77777777" w:rsidR="00731509" w:rsidRPr="004A43F6" w:rsidRDefault="00731509" w:rsidP="00B714B1">
            <w:pPr>
              <w:jc w:val="both"/>
              <w:rPr>
                <w:rFonts w:ascii="Calibri" w:hAnsi="Calibri" w:cs="Book Antiqua"/>
                <w:b/>
                <w:i/>
              </w:rPr>
            </w:pPr>
            <w:r w:rsidRPr="004A43F6">
              <w:rPr>
                <w:rFonts w:ascii="Calibri" w:hAnsi="Calibri" w:cs="Book Antiqua"/>
                <w:b/>
                <w:i/>
              </w:rPr>
              <w:lastRenderedPageBreak/>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6406B7DE" w14:textId="77777777" w:rsidR="00731509" w:rsidRPr="004A43F6" w:rsidRDefault="00731509" w:rsidP="00B714B1">
            <w:pPr>
              <w:ind w:left="13"/>
              <w:jc w:val="both"/>
              <w:rPr>
                <w:rFonts w:ascii="Calibri" w:hAnsi="Calibri" w:cs="Book Antiqua"/>
                <w:i/>
              </w:rPr>
            </w:pPr>
            <w:r>
              <w:rPr>
                <w:rFonts w:ascii="Calibri" w:hAnsi="Calibri" w:cs="Book Antiqua"/>
                <w:i/>
              </w:rPr>
              <w:t>DG-23</w:t>
            </w:r>
          </w:p>
        </w:tc>
      </w:tr>
      <w:tr w:rsidR="00731509" w:rsidRPr="00AE76E5" w14:paraId="1F1519AE" w14:textId="77777777" w:rsidTr="00B714B1">
        <w:trPr>
          <w:jc w:val="center"/>
        </w:trPr>
        <w:tc>
          <w:tcPr>
            <w:tcW w:w="2001" w:type="dxa"/>
            <w:shd w:val="clear" w:color="auto" w:fill="DBDBDB"/>
          </w:tcPr>
          <w:p w14:paraId="5EA054F2" w14:textId="77777777" w:rsidR="00731509" w:rsidRPr="004A43F6" w:rsidRDefault="00731509" w:rsidP="00B714B1">
            <w:pPr>
              <w:rPr>
                <w:rFonts w:ascii="Calibri" w:hAnsi="Calibri" w:cs="Book Antiqua"/>
                <w:b/>
                <w:i/>
              </w:rPr>
            </w:pPr>
            <w:r w:rsidRPr="004A43F6">
              <w:rPr>
                <w:rFonts w:ascii="Calibri" w:hAnsi="Calibri" w:cs="Book Antiqua"/>
                <w:b/>
                <w:i/>
              </w:rPr>
              <w:t>Descripción:</w:t>
            </w:r>
          </w:p>
        </w:tc>
        <w:tc>
          <w:tcPr>
            <w:tcW w:w="5087" w:type="dxa"/>
          </w:tcPr>
          <w:p w14:paraId="47E7B4EF" w14:textId="77777777" w:rsidR="00731509" w:rsidRPr="004A43F6" w:rsidRDefault="00731509" w:rsidP="00B714B1">
            <w:pPr>
              <w:rPr>
                <w:rFonts w:ascii="Calibri" w:hAnsi="Calibri" w:cs="Book Antiqua"/>
                <w:i/>
              </w:rPr>
            </w:pPr>
            <w:r w:rsidRPr="00E855B8">
              <w:rPr>
                <w:rFonts w:ascii="Calibri" w:hAnsi="Calibri" w:cs="Calibri"/>
                <w:i/>
                <w:iCs/>
              </w:rPr>
              <w:t>Un cliente desea consultar la información de seguimiento de su pedido de entrega.</w:t>
            </w:r>
          </w:p>
        </w:tc>
      </w:tr>
      <w:tr w:rsidR="00731509" w:rsidRPr="00CC4415" w14:paraId="57FB62BA" w14:textId="77777777" w:rsidTr="00B714B1">
        <w:trPr>
          <w:jc w:val="center"/>
        </w:trPr>
        <w:tc>
          <w:tcPr>
            <w:tcW w:w="2001" w:type="dxa"/>
            <w:shd w:val="clear" w:color="auto" w:fill="DBDBDB"/>
          </w:tcPr>
          <w:p w14:paraId="0786EE6C" w14:textId="77777777" w:rsidR="00731509" w:rsidRPr="004A43F6" w:rsidRDefault="00731509" w:rsidP="00B714B1">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5E756047" w14:textId="77777777" w:rsidR="00731509" w:rsidRPr="00CC4415" w:rsidRDefault="00731509" w:rsidP="00B714B1">
            <w:pPr>
              <w:rPr>
                <w:rFonts w:ascii="Calibri" w:hAnsi="Calibri" w:cs="Book Antiqua"/>
                <w:i/>
              </w:rPr>
            </w:pPr>
            <w:r w:rsidRPr="00CC4415">
              <w:rPr>
                <w:rFonts w:ascii="Calibri" w:hAnsi="Calibri" w:cs="Book Antiqua"/>
                <w:i/>
              </w:rPr>
              <w:t>RF-1</w:t>
            </w:r>
            <w:r>
              <w:rPr>
                <w:rFonts w:ascii="Calibri" w:hAnsi="Calibri" w:cs="Book Antiqua"/>
                <w:i/>
              </w:rPr>
              <w:t>7, RF-31, RF-33</w:t>
            </w:r>
          </w:p>
        </w:tc>
      </w:tr>
      <w:tr w:rsidR="00731509" w:rsidRPr="00AE76E5" w14:paraId="1407ED8E" w14:textId="77777777" w:rsidTr="00B714B1">
        <w:trPr>
          <w:jc w:val="center"/>
        </w:trPr>
        <w:tc>
          <w:tcPr>
            <w:tcW w:w="2001" w:type="dxa"/>
            <w:shd w:val="clear" w:color="auto" w:fill="DBDBDB"/>
          </w:tcPr>
          <w:p w14:paraId="620758BA" w14:textId="77777777" w:rsidR="00731509" w:rsidRPr="004A43F6" w:rsidRDefault="00731509" w:rsidP="00B714B1">
            <w:pPr>
              <w:rPr>
                <w:rFonts w:ascii="Calibri" w:hAnsi="Calibri" w:cs="Book Antiqua"/>
                <w:b/>
                <w:i/>
              </w:rPr>
            </w:pPr>
            <w:r w:rsidRPr="004A43F6">
              <w:rPr>
                <w:rFonts w:ascii="Calibri" w:hAnsi="Calibri" w:cs="Book Antiqua"/>
                <w:b/>
                <w:i/>
              </w:rPr>
              <w:t>CU asociados:</w:t>
            </w:r>
          </w:p>
        </w:tc>
        <w:tc>
          <w:tcPr>
            <w:tcW w:w="5087" w:type="dxa"/>
          </w:tcPr>
          <w:p w14:paraId="4EE3CBA2" w14:textId="77777777" w:rsidR="00731509" w:rsidRPr="004A43F6" w:rsidRDefault="00731509" w:rsidP="00B714B1">
            <w:pPr>
              <w:rPr>
                <w:rFonts w:ascii="Calibri" w:hAnsi="Calibri" w:cs="Book Antiqua"/>
                <w:i/>
              </w:rPr>
            </w:pPr>
            <w:r>
              <w:rPr>
                <w:rFonts w:ascii="Calibri" w:hAnsi="Calibri" w:cs="Book Antiqua"/>
                <w:i/>
              </w:rPr>
              <w:t>CU-24</w:t>
            </w:r>
          </w:p>
        </w:tc>
      </w:tr>
      <w:tr w:rsidR="00731509" w:rsidRPr="00AE76E5" w14:paraId="6E1FD791" w14:textId="77777777" w:rsidTr="00B714B1">
        <w:trPr>
          <w:jc w:val="center"/>
        </w:trPr>
        <w:tc>
          <w:tcPr>
            <w:tcW w:w="2001" w:type="dxa"/>
            <w:shd w:val="clear" w:color="auto" w:fill="DBDBDB"/>
          </w:tcPr>
          <w:p w14:paraId="0F31230D" w14:textId="77777777" w:rsidR="00731509" w:rsidRPr="004A43F6" w:rsidRDefault="00731509" w:rsidP="00B714B1">
            <w:pPr>
              <w:rPr>
                <w:rFonts w:ascii="Calibri" w:hAnsi="Calibri" w:cs="Book Antiqua"/>
                <w:b/>
                <w:i/>
              </w:rPr>
            </w:pPr>
            <w:r w:rsidRPr="004A43F6">
              <w:rPr>
                <w:rFonts w:ascii="Calibri" w:hAnsi="Calibri" w:cs="Book Antiqua"/>
                <w:b/>
                <w:i/>
              </w:rPr>
              <w:t>Esc. Asociados:</w:t>
            </w:r>
          </w:p>
        </w:tc>
        <w:tc>
          <w:tcPr>
            <w:tcW w:w="5087" w:type="dxa"/>
          </w:tcPr>
          <w:p w14:paraId="6B1A619E" w14:textId="77777777" w:rsidR="00731509" w:rsidRPr="004A43F6" w:rsidRDefault="00731509" w:rsidP="00B714B1">
            <w:pPr>
              <w:rPr>
                <w:rFonts w:ascii="Calibri" w:hAnsi="Calibri" w:cs="Book Antiqua"/>
                <w:i/>
              </w:rPr>
            </w:pPr>
            <w:r>
              <w:rPr>
                <w:rFonts w:ascii="Calibri" w:hAnsi="Calibri" w:cs="Book Antiqua"/>
                <w:i/>
              </w:rPr>
              <w:t>ES-23.1</w:t>
            </w:r>
          </w:p>
        </w:tc>
      </w:tr>
    </w:tbl>
    <w:p w14:paraId="569DC88A" w14:textId="77777777" w:rsidR="00731509" w:rsidRPr="003E52EA" w:rsidRDefault="00731509" w:rsidP="00731509"/>
    <w:p w14:paraId="7E234180" w14:textId="77777777" w:rsidR="00731509" w:rsidRDefault="00731509" w:rsidP="00731509">
      <w:pPr>
        <w:rPr>
          <w:rFonts w:ascii="Calibri" w:hAnsi="Calibri" w:cs="Book Antiqua"/>
        </w:rPr>
      </w:pPr>
      <w:r w:rsidRPr="008619B8">
        <w:rPr>
          <w:rFonts w:ascii="Calibri" w:hAnsi="Calibri" w:cs="Book Antiqua"/>
          <w:noProof/>
        </w:rPr>
        <w:drawing>
          <wp:anchor distT="0" distB="0" distL="114300" distR="114300" simplePos="0" relativeHeight="251788288" behindDoc="0" locked="0" layoutInCell="1" allowOverlap="1" wp14:anchorId="70C35D87" wp14:editId="11E80599">
            <wp:simplePos x="0" y="0"/>
            <wp:positionH relativeFrom="margin">
              <wp:align>center</wp:align>
            </wp:positionH>
            <wp:positionV relativeFrom="paragraph">
              <wp:posOffset>208915</wp:posOffset>
            </wp:positionV>
            <wp:extent cx="7114905" cy="5655456"/>
            <wp:effectExtent l="0" t="0" r="0" b="2540"/>
            <wp:wrapNone/>
            <wp:docPr id="18161580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58022" name="Imagen 1" descr="Interfaz de usuario gráfica, Aplicación&#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7114905" cy="5655456"/>
                    </a:xfrm>
                    <a:prstGeom prst="rect">
                      <a:avLst/>
                    </a:prstGeom>
                  </pic:spPr>
                </pic:pic>
              </a:graphicData>
            </a:graphic>
            <wp14:sizeRelH relativeFrom="margin">
              <wp14:pctWidth>0</wp14:pctWidth>
            </wp14:sizeRelH>
            <wp14:sizeRelV relativeFrom="margin">
              <wp14:pctHeight>0</wp14:pctHeight>
            </wp14:sizeRelV>
          </wp:anchor>
        </w:drawing>
      </w:r>
    </w:p>
    <w:p w14:paraId="2994D6DE" w14:textId="77777777" w:rsidR="00731509" w:rsidRDefault="00731509" w:rsidP="00731509">
      <w:pPr>
        <w:rPr>
          <w:rFonts w:ascii="Calibri" w:hAnsi="Calibri" w:cs="Book Antiqua"/>
        </w:rPr>
      </w:pPr>
    </w:p>
    <w:p w14:paraId="4E03D6CB" w14:textId="77777777" w:rsidR="00731509" w:rsidRDefault="00731509" w:rsidP="00731509">
      <w:pPr>
        <w:rPr>
          <w:rFonts w:ascii="Calibri" w:hAnsi="Calibri" w:cs="Book Antiqua"/>
        </w:rPr>
      </w:pPr>
    </w:p>
    <w:p w14:paraId="045402EA" w14:textId="77777777" w:rsidR="00731509" w:rsidRDefault="00731509" w:rsidP="00731509">
      <w:pPr>
        <w:rPr>
          <w:rFonts w:ascii="Calibri" w:hAnsi="Calibri" w:cs="Book Antiqua"/>
        </w:rPr>
      </w:pPr>
    </w:p>
    <w:p w14:paraId="26008454" w14:textId="77777777" w:rsidR="00731509" w:rsidRDefault="00731509" w:rsidP="00731509">
      <w:pPr>
        <w:rPr>
          <w:rFonts w:ascii="Calibri" w:hAnsi="Calibri" w:cs="Book Antiqua"/>
        </w:rPr>
      </w:pPr>
    </w:p>
    <w:p w14:paraId="7CE162A1" w14:textId="77777777" w:rsidR="00731509" w:rsidRDefault="00731509" w:rsidP="00731509">
      <w:pPr>
        <w:rPr>
          <w:rFonts w:ascii="Calibri" w:hAnsi="Calibri" w:cs="Book Antiqua"/>
        </w:rPr>
      </w:pPr>
    </w:p>
    <w:p w14:paraId="6D91ABB4" w14:textId="77777777" w:rsidR="00731509" w:rsidRDefault="00731509" w:rsidP="00731509">
      <w:pPr>
        <w:rPr>
          <w:rFonts w:ascii="Calibri" w:hAnsi="Calibri" w:cs="Book Antiqua"/>
        </w:rPr>
      </w:pPr>
    </w:p>
    <w:p w14:paraId="087503EB" w14:textId="77777777" w:rsidR="00731509" w:rsidRDefault="00731509" w:rsidP="00731509">
      <w:pPr>
        <w:rPr>
          <w:rFonts w:ascii="Calibri" w:hAnsi="Calibri" w:cs="Book Antiqua"/>
        </w:rPr>
      </w:pPr>
    </w:p>
    <w:p w14:paraId="0C23F4AA" w14:textId="77777777" w:rsidR="00731509" w:rsidRDefault="00731509" w:rsidP="00731509">
      <w:pPr>
        <w:rPr>
          <w:rFonts w:ascii="Calibri" w:hAnsi="Calibri" w:cs="Book Antiqua"/>
        </w:rPr>
      </w:pPr>
    </w:p>
    <w:p w14:paraId="5A6DCA44" w14:textId="77777777" w:rsidR="00731509" w:rsidRDefault="00731509" w:rsidP="00731509">
      <w:pPr>
        <w:tabs>
          <w:tab w:val="left" w:pos="1587"/>
        </w:tabs>
        <w:rPr>
          <w:rFonts w:ascii="Calibri" w:hAnsi="Calibri" w:cs="Book Antiqua"/>
        </w:rPr>
      </w:pPr>
      <w:r>
        <w:rPr>
          <w:rFonts w:ascii="Calibri" w:hAnsi="Calibri" w:cs="Book Antiqua"/>
        </w:rPr>
        <w:tab/>
      </w:r>
    </w:p>
    <w:p w14:paraId="40F5687F" w14:textId="77777777" w:rsidR="00731509" w:rsidRDefault="00731509" w:rsidP="00731509">
      <w:pPr>
        <w:tabs>
          <w:tab w:val="left" w:pos="1587"/>
        </w:tabs>
        <w:rPr>
          <w:rFonts w:ascii="Calibri" w:hAnsi="Calibri" w:cs="Book Antiqua"/>
        </w:rPr>
      </w:pPr>
    </w:p>
    <w:p w14:paraId="21B6A927" w14:textId="77777777" w:rsidR="00731509" w:rsidRDefault="00731509" w:rsidP="00731509">
      <w:pPr>
        <w:rPr>
          <w:rFonts w:ascii="Calibri" w:hAnsi="Calibri" w:cs="Book Antiqua"/>
        </w:rPr>
      </w:pPr>
    </w:p>
    <w:p w14:paraId="77840EE9" w14:textId="77777777" w:rsidR="00731509" w:rsidRDefault="00731509" w:rsidP="00731509">
      <w:pPr>
        <w:rPr>
          <w:rFonts w:ascii="Calibri" w:hAnsi="Calibri" w:cs="Book Antiqua"/>
        </w:rPr>
      </w:pPr>
    </w:p>
    <w:p w14:paraId="203D075E" w14:textId="77777777" w:rsidR="00731509" w:rsidRDefault="00731509" w:rsidP="00731509">
      <w:pPr>
        <w:rPr>
          <w:rFonts w:ascii="Calibri" w:hAnsi="Calibri" w:cs="Book Antiqua"/>
        </w:rPr>
      </w:pPr>
    </w:p>
    <w:p w14:paraId="60506B67" w14:textId="77777777" w:rsidR="00731509" w:rsidRDefault="00731509" w:rsidP="00731509">
      <w:pPr>
        <w:rPr>
          <w:rFonts w:ascii="Calibri" w:hAnsi="Calibri" w:cs="Book Antiqua"/>
        </w:rPr>
      </w:pPr>
    </w:p>
    <w:p w14:paraId="0835287C" w14:textId="77777777" w:rsidR="00731509" w:rsidRDefault="00731509" w:rsidP="00731509">
      <w:pPr>
        <w:rPr>
          <w:rFonts w:ascii="Calibri" w:hAnsi="Calibri" w:cs="Book Antiqua"/>
        </w:rPr>
      </w:pPr>
    </w:p>
    <w:p w14:paraId="7A5EDD42" w14:textId="77777777" w:rsidR="00731509" w:rsidRDefault="00731509" w:rsidP="00731509">
      <w:pPr>
        <w:rPr>
          <w:rFonts w:ascii="Calibri" w:hAnsi="Calibri" w:cs="Book Antiqua"/>
        </w:rPr>
      </w:pPr>
    </w:p>
    <w:p w14:paraId="245B205E" w14:textId="77777777" w:rsidR="00731509" w:rsidRDefault="00731509" w:rsidP="00731509">
      <w:pPr>
        <w:rPr>
          <w:rFonts w:ascii="Calibri" w:hAnsi="Calibri" w:cs="Book Antiqua"/>
        </w:rPr>
      </w:pPr>
    </w:p>
    <w:p w14:paraId="56F5857F" w14:textId="77777777" w:rsidR="00731509" w:rsidRDefault="00731509" w:rsidP="00731509">
      <w:pPr>
        <w:rPr>
          <w:rFonts w:ascii="Calibri" w:hAnsi="Calibri" w:cs="Book Antiqua"/>
        </w:rPr>
      </w:pPr>
    </w:p>
    <w:p w14:paraId="240F40B1" w14:textId="77777777" w:rsidR="00731509" w:rsidRDefault="00731509" w:rsidP="00731509">
      <w:pPr>
        <w:rPr>
          <w:rFonts w:ascii="Calibri" w:hAnsi="Calibri" w:cs="Book Antiqua"/>
        </w:rPr>
      </w:pPr>
    </w:p>
    <w:p w14:paraId="78317AD3" w14:textId="77777777" w:rsidR="00731509" w:rsidRDefault="00731509" w:rsidP="00731509">
      <w:pPr>
        <w:jc w:val="center"/>
        <w:rPr>
          <w:rFonts w:ascii="Calibri" w:hAnsi="Calibri" w:cs="Book Antiqua"/>
        </w:rPr>
      </w:pPr>
      <w:r>
        <w:rPr>
          <w:rFonts w:ascii="Calibri" w:hAnsi="Calibri" w:cs="Book Antiqua"/>
        </w:rPr>
        <w:t xml:space="preserve">  </w:t>
      </w:r>
    </w:p>
    <w:p w14:paraId="1D41D728" w14:textId="77777777" w:rsidR="00731509" w:rsidRDefault="00731509" w:rsidP="00731509">
      <w:pPr>
        <w:rPr>
          <w:rFonts w:ascii="Calibri" w:hAnsi="Calibri" w:cs="Book Antiqua"/>
        </w:rPr>
      </w:pPr>
    </w:p>
    <w:p w14:paraId="01E7DF98" w14:textId="77777777" w:rsidR="00731509" w:rsidRDefault="00731509" w:rsidP="00731509">
      <w:pPr>
        <w:rPr>
          <w:rFonts w:ascii="Calibri" w:hAnsi="Calibri" w:cs="Book Antiqua"/>
        </w:rPr>
      </w:pPr>
    </w:p>
    <w:p w14:paraId="37797754" w14:textId="77777777" w:rsidR="00731509" w:rsidRDefault="00731509" w:rsidP="00731509">
      <w:pPr>
        <w:rPr>
          <w:rFonts w:ascii="Calibri" w:hAnsi="Calibri" w:cs="Book Antiqua"/>
        </w:rPr>
      </w:pPr>
    </w:p>
    <w:p w14:paraId="49E39255" w14:textId="77777777" w:rsidR="00731509" w:rsidRDefault="00731509" w:rsidP="00731509">
      <w:pPr>
        <w:rPr>
          <w:rFonts w:ascii="Calibri" w:hAnsi="Calibri" w:cs="Book Antiqua"/>
        </w:rPr>
      </w:pPr>
    </w:p>
    <w:p w14:paraId="3A7195EE" w14:textId="77777777" w:rsidR="00731509" w:rsidRDefault="00731509" w:rsidP="00731509">
      <w:pPr>
        <w:rPr>
          <w:rFonts w:ascii="Calibri" w:hAnsi="Calibri" w:cs="Book Antiqua"/>
        </w:rPr>
      </w:pPr>
    </w:p>
    <w:p w14:paraId="32919724" w14:textId="77777777" w:rsidR="00731509" w:rsidRDefault="00731509" w:rsidP="00731509">
      <w:pPr>
        <w:rPr>
          <w:rFonts w:ascii="Calibri" w:hAnsi="Calibri" w:cs="Book Antiqua"/>
        </w:rPr>
      </w:pPr>
    </w:p>
    <w:p w14:paraId="16600517" w14:textId="77777777" w:rsidR="00731509" w:rsidRDefault="00731509" w:rsidP="00731509">
      <w:pPr>
        <w:rPr>
          <w:rFonts w:ascii="Calibri" w:hAnsi="Calibri" w:cs="Book Antiqua"/>
        </w:rPr>
      </w:pPr>
    </w:p>
    <w:p w14:paraId="7CB001FE" w14:textId="77777777" w:rsidR="00731509" w:rsidRDefault="00731509" w:rsidP="00731509">
      <w:pPr>
        <w:rPr>
          <w:rFonts w:ascii="Calibri" w:hAnsi="Calibri" w:cs="Book Antiqua"/>
        </w:rPr>
      </w:pPr>
    </w:p>
    <w:p w14:paraId="074967C9" w14:textId="77777777" w:rsidR="00731509" w:rsidRDefault="00731509" w:rsidP="00731509">
      <w:pPr>
        <w:rPr>
          <w:rFonts w:ascii="Calibri" w:hAnsi="Calibri" w:cs="Book Antiqua"/>
        </w:rPr>
      </w:pPr>
    </w:p>
    <w:p w14:paraId="261F3CE6" w14:textId="77777777" w:rsidR="00731509" w:rsidRDefault="00731509" w:rsidP="00731509">
      <w:pPr>
        <w:rPr>
          <w:rFonts w:ascii="Calibri" w:hAnsi="Calibri" w:cs="Book Antiqua"/>
        </w:rPr>
      </w:pPr>
    </w:p>
    <w:p w14:paraId="177003D9" w14:textId="77777777" w:rsidR="00731509" w:rsidRDefault="00731509" w:rsidP="00731509">
      <w:pPr>
        <w:rPr>
          <w:rFonts w:ascii="Calibri" w:hAnsi="Calibri" w:cs="Book Antiqua"/>
        </w:rPr>
      </w:pPr>
    </w:p>
    <w:p w14:paraId="3F504977" w14:textId="77777777" w:rsidR="00731509" w:rsidRDefault="00731509" w:rsidP="00731509">
      <w:pPr>
        <w:rPr>
          <w:rFonts w:ascii="Calibri" w:hAnsi="Calibri" w:cs="Book Antiqua"/>
        </w:rPr>
      </w:pPr>
    </w:p>
    <w:p w14:paraId="061F2576" w14:textId="77777777" w:rsidR="00731509" w:rsidRDefault="00731509" w:rsidP="00731509">
      <w:pPr>
        <w:rPr>
          <w:rFonts w:ascii="Calibri" w:hAnsi="Calibri" w:cs="Book Antiqua"/>
        </w:rPr>
      </w:pPr>
    </w:p>
    <w:p w14:paraId="73ECE16D" w14:textId="77777777" w:rsidR="00731509" w:rsidRDefault="00731509" w:rsidP="00731509">
      <w:pPr>
        <w:rPr>
          <w:rFonts w:ascii="Calibri" w:hAnsi="Calibri" w:cs="Book Antiqua"/>
        </w:rPr>
      </w:pPr>
    </w:p>
    <w:p w14:paraId="61911053" w14:textId="77777777" w:rsidR="00731509" w:rsidRDefault="00731509" w:rsidP="00731509">
      <w:pPr>
        <w:rPr>
          <w:rFonts w:ascii="Calibri" w:hAnsi="Calibri" w:cs="Book Antiqua"/>
        </w:rPr>
      </w:pPr>
    </w:p>
    <w:p w14:paraId="152C3891" w14:textId="77777777" w:rsidR="00731509" w:rsidRDefault="00731509" w:rsidP="00731509">
      <w:pPr>
        <w:rPr>
          <w:rFonts w:ascii="Calibri" w:hAnsi="Calibri" w:cs="Book Antiqua"/>
        </w:rPr>
      </w:pPr>
    </w:p>
    <w:p w14:paraId="5C82C22E" w14:textId="77777777" w:rsidR="00731509" w:rsidRDefault="00731509" w:rsidP="00731509">
      <w:pPr>
        <w:rPr>
          <w:rFonts w:ascii="Calibri" w:hAnsi="Calibri" w:cs="Book Antiqua"/>
        </w:rPr>
      </w:pPr>
    </w:p>
    <w:p w14:paraId="1F603EB2" w14:textId="77777777" w:rsidR="00731509" w:rsidRDefault="00731509" w:rsidP="00731509">
      <w:pPr>
        <w:rPr>
          <w:rFonts w:ascii="Calibri" w:hAnsi="Calibri" w:cs="Book Antiqua"/>
        </w:rPr>
      </w:pPr>
    </w:p>
    <w:p w14:paraId="4A52004A" w14:textId="77777777" w:rsidR="00731509" w:rsidRDefault="00731509" w:rsidP="00731509">
      <w:pPr>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31509" w:rsidRPr="00B75B4C" w14:paraId="24483112" w14:textId="77777777" w:rsidTr="00B714B1">
        <w:trPr>
          <w:jc w:val="center"/>
        </w:trPr>
        <w:tc>
          <w:tcPr>
            <w:tcW w:w="2001" w:type="dxa"/>
            <w:shd w:val="clear" w:color="auto" w:fill="DBDBDB"/>
          </w:tcPr>
          <w:p w14:paraId="46E1F79D" w14:textId="77777777" w:rsidR="00731509" w:rsidRPr="004A43F6" w:rsidRDefault="00731509" w:rsidP="00B714B1">
            <w:pPr>
              <w:jc w:val="both"/>
              <w:rPr>
                <w:rFonts w:ascii="Calibri" w:hAnsi="Calibri" w:cs="Book Antiqua"/>
                <w:b/>
                <w:i/>
              </w:rPr>
            </w:pPr>
            <w:r w:rsidRPr="004A43F6">
              <w:rPr>
                <w:rFonts w:ascii="Calibri" w:hAnsi="Calibri" w:cs="Book Antiqua"/>
                <w:b/>
                <w:i/>
              </w:rPr>
              <w:lastRenderedPageBreak/>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65E52EFB" w14:textId="77777777" w:rsidR="00731509" w:rsidRPr="004A43F6" w:rsidRDefault="00731509" w:rsidP="00B714B1">
            <w:pPr>
              <w:ind w:left="13"/>
              <w:jc w:val="both"/>
              <w:rPr>
                <w:rFonts w:ascii="Calibri" w:hAnsi="Calibri" w:cs="Book Antiqua"/>
                <w:i/>
              </w:rPr>
            </w:pPr>
            <w:r>
              <w:rPr>
                <w:rFonts w:ascii="Calibri" w:hAnsi="Calibri" w:cs="Book Antiqua"/>
                <w:i/>
              </w:rPr>
              <w:t>DG-24</w:t>
            </w:r>
          </w:p>
        </w:tc>
      </w:tr>
      <w:tr w:rsidR="00731509" w:rsidRPr="00AE76E5" w14:paraId="04CDB7AC" w14:textId="77777777" w:rsidTr="00B714B1">
        <w:trPr>
          <w:jc w:val="center"/>
        </w:trPr>
        <w:tc>
          <w:tcPr>
            <w:tcW w:w="2001" w:type="dxa"/>
            <w:shd w:val="clear" w:color="auto" w:fill="DBDBDB"/>
          </w:tcPr>
          <w:p w14:paraId="008F49DF" w14:textId="77777777" w:rsidR="00731509" w:rsidRPr="004A43F6" w:rsidRDefault="00731509" w:rsidP="00B714B1">
            <w:pPr>
              <w:rPr>
                <w:rFonts w:ascii="Calibri" w:hAnsi="Calibri" w:cs="Book Antiqua"/>
                <w:b/>
                <w:i/>
              </w:rPr>
            </w:pPr>
            <w:r w:rsidRPr="004A43F6">
              <w:rPr>
                <w:rFonts w:ascii="Calibri" w:hAnsi="Calibri" w:cs="Book Antiqua"/>
                <w:b/>
                <w:i/>
              </w:rPr>
              <w:t>Descripción:</w:t>
            </w:r>
          </w:p>
        </w:tc>
        <w:tc>
          <w:tcPr>
            <w:tcW w:w="5087" w:type="dxa"/>
          </w:tcPr>
          <w:p w14:paraId="1411AAAF" w14:textId="77777777" w:rsidR="00731509" w:rsidRPr="004A43F6" w:rsidRDefault="00731509" w:rsidP="00B714B1">
            <w:pPr>
              <w:rPr>
                <w:rFonts w:ascii="Calibri" w:hAnsi="Calibri" w:cs="Book Antiqua"/>
                <w:i/>
              </w:rPr>
            </w:pPr>
            <w:r w:rsidRPr="00C977A4">
              <w:rPr>
                <w:rFonts w:ascii="Calibri" w:hAnsi="Calibri" w:cs="Calibri"/>
                <w:i/>
                <w:iCs/>
              </w:rPr>
              <w:t>Un usuario desea consultar la disponibilidad de vehículos de transporte para un viaje programado.</w:t>
            </w:r>
          </w:p>
        </w:tc>
      </w:tr>
      <w:tr w:rsidR="00731509" w:rsidRPr="00CC4415" w14:paraId="1D2B545B" w14:textId="77777777" w:rsidTr="00B714B1">
        <w:trPr>
          <w:jc w:val="center"/>
        </w:trPr>
        <w:tc>
          <w:tcPr>
            <w:tcW w:w="2001" w:type="dxa"/>
            <w:shd w:val="clear" w:color="auto" w:fill="DBDBDB"/>
          </w:tcPr>
          <w:p w14:paraId="630BF406" w14:textId="77777777" w:rsidR="00731509" w:rsidRPr="004A43F6" w:rsidRDefault="00731509" w:rsidP="00B714B1">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5C9D64A7" w14:textId="77777777" w:rsidR="00731509" w:rsidRPr="00CC4415" w:rsidRDefault="00731509" w:rsidP="00B714B1">
            <w:pPr>
              <w:rPr>
                <w:rFonts w:ascii="Calibri" w:hAnsi="Calibri" w:cs="Book Antiqua"/>
                <w:i/>
              </w:rPr>
            </w:pPr>
            <w:r w:rsidRPr="00CC4415">
              <w:rPr>
                <w:rFonts w:ascii="Calibri" w:hAnsi="Calibri" w:cs="Book Antiqua"/>
                <w:i/>
              </w:rPr>
              <w:t>RF-</w:t>
            </w:r>
            <w:r>
              <w:rPr>
                <w:rFonts w:ascii="Calibri" w:hAnsi="Calibri" w:cs="Book Antiqua"/>
                <w:i/>
              </w:rPr>
              <w:t>20, RF-26</w:t>
            </w:r>
          </w:p>
        </w:tc>
      </w:tr>
      <w:tr w:rsidR="00731509" w:rsidRPr="00AE76E5" w14:paraId="01E1F852" w14:textId="77777777" w:rsidTr="00B714B1">
        <w:trPr>
          <w:jc w:val="center"/>
        </w:trPr>
        <w:tc>
          <w:tcPr>
            <w:tcW w:w="2001" w:type="dxa"/>
            <w:shd w:val="clear" w:color="auto" w:fill="DBDBDB"/>
          </w:tcPr>
          <w:p w14:paraId="224FD9F0" w14:textId="77777777" w:rsidR="00731509" w:rsidRPr="004A43F6" w:rsidRDefault="00731509" w:rsidP="00B714B1">
            <w:pPr>
              <w:rPr>
                <w:rFonts w:ascii="Calibri" w:hAnsi="Calibri" w:cs="Book Antiqua"/>
                <w:b/>
                <w:i/>
              </w:rPr>
            </w:pPr>
            <w:r w:rsidRPr="004A43F6">
              <w:rPr>
                <w:rFonts w:ascii="Calibri" w:hAnsi="Calibri" w:cs="Book Antiqua"/>
                <w:b/>
                <w:i/>
              </w:rPr>
              <w:t>CU asociados:</w:t>
            </w:r>
          </w:p>
        </w:tc>
        <w:tc>
          <w:tcPr>
            <w:tcW w:w="5087" w:type="dxa"/>
          </w:tcPr>
          <w:p w14:paraId="6C688C79" w14:textId="77777777" w:rsidR="00731509" w:rsidRPr="004A43F6" w:rsidRDefault="00731509" w:rsidP="00B714B1">
            <w:pPr>
              <w:rPr>
                <w:rFonts w:ascii="Calibri" w:hAnsi="Calibri" w:cs="Book Antiqua"/>
                <w:i/>
              </w:rPr>
            </w:pPr>
            <w:r>
              <w:rPr>
                <w:rFonts w:ascii="Calibri" w:hAnsi="Calibri" w:cs="Book Antiqua"/>
                <w:i/>
              </w:rPr>
              <w:t>CU, 16</w:t>
            </w:r>
          </w:p>
        </w:tc>
      </w:tr>
      <w:tr w:rsidR="00731509" w:rsidRPr="00AE76E5" w14:paraId="42F84B7B" w14:textId="77777777" w:rsidTr="00B714B1">
        <w:trPr>
          <w:jc w:val="center"/>
        </w:trPr>
        <w:tc>
          <w:tcPr>
            <w:tcW w:w="2001" w:type="dxa"/>
            <w:shd w:val="clear" w:color="auto" w:fill="DBDBDB"/>
          </w:tcPr>
          <w:p w14:paraId="550006BA" w14:textId="77777777" w:rsidR="00731509" w:rsidRPr="004A43F6" w:rsidRDefault="00731509" w:rsidP="00B714B1">
            <w:pPr>
              <w:rPr>
                <w:rFonts w:ascii="Calibri" w:hAnsi="Calibri" w:cs="Book Antiqua"/>
                <w:b/>
                <w:i/>
              </w:rPr>
            </w:pPr>
            <w:r w:rsidRPr="004A43F6">
              <w:rPr>
                <w:rFonts w:ascii="Calibri" w:hAnsi="Calibri" w:cs="Book Antiqua"/>
                <w:b/>
                <w:i/>
              </w:rPr>
              <w:t>Esc. Asociados:</w:t>
            </w:r>
          </w:p>
        </w:tc>
        <w:tc>
          <w:tcPr>
            <w:tcW w:w="5087" w:type="dxa"/>
          </w:tcPr>
          <w:p w14:paraId="7D0EFC77" w14:textId="77777777" w:rsidR="00731509" w:rsidRPr="004A43F6" w:rsidRDefault="00731509" w:rsidP="00B714B1">
            <w:pPr>
              <w:rPr>
                <w:rFonts w:ascii="Calibri" w:hAnsi="Calibri" w:cs="Book Antiqua"/>
                <w:i/>
              </w:rPr>
            </w:pPr>
            <w:r>
              <w:rPr>
                <w:rFonts w:ascii="Calibri" w:hAnsi="Calibri" w:cs="Book Antiqua"/>
                <w:i/>
              </w:rPr>
              <w:t>ES-24.1</w:t>
            </w:r>
          </w:p>
        </w:tc>
      </w:tr>
    </w:tbl>
    <w:p w14:paraId="4A74770A" w14:textId="77777777" w:rsidR="00731509" w:rsidRDefault="00731509" w:rsidP="00731509">
      <w:pPr>
        <w:rPr>
          <w:rFonts w:ascii="Calibri" w:hAnsi="Calibri" w:cs="Book Antiqua"/>
        </w:rPr>
      </w:pPr>
      <w:r>
        <w:rPr>
          <w:rFonts w:ascii="Calibri" w:hAnsi="Calibri" w:cs="Book Antiqua"/>
        </w:rPr>
        <w:tab/>
      </w:r>
    </w:p>
    <w:p w14:paraId="71078DCD" w14:textId="77777777" w:rsidR="00731509" w:rsidRDefault="00731509" w:rsidP="00731509">
      <w:pPr>
        <w:rPr>
          <w:rFonts w:ascii="Calibri" w:hAnsi="Calibri" w:cs="Book Antiqua"/>
        </w:rPr>
      </w:pPr>
      <w:r w:rsidRPr="008619B8">
        <w:rPr>
          <w:rFonts w:ascii="Calibri" w:hAnsi="Calibri" w:cs="Book Antiqua"/>
          <w:noProof/>
        </w:rPr>
        <w:drawing>
          <wp:anchor distT="0" distB="0" distL="114300" distR="114300" simplePos="0" relativeHeight="251789312" behindDoc="0" locked="0" layoutInCell="1" allowOverlap="1" wp14:anchorId="0D2B744F" wp14:editId="5719B73D">
            <wp:simplePos x="0" y="0"/>
            <wp:positionH relativeFrom="margin">
              <wp:posOffset>-339090</wp:posOffset>
            </wp:positionH>
            <wp:positionV relativeFrom="paragraph">
              <wp:posOffset>249555</wp:posOffset>
            </wp:positionV>
            <wp:extent cx="6886575" cy="4998720"/>
            <wp:effectExtent l="0" t="0" r="0" b="0"/>
            <wp:wrapNone/>
            <wp:docPr id="5437008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00887" name="Imagen 1" descr="Interfaz de usuario gráfica, Aplicación&#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6886575" cy="499872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Book Antiqua"/>
        </w:rPr>
        <w:tab/>
      </w:r>
    </w:p>
    <w:p w14:paraId="49D7E323" w14:textId="77777777" w:rsidR="00731509" w:rsidRDefault="00731509" w:rsidP="00731509">
      <w:pPr>
        <w:rPr>
          <w:rFonts w:ascii="Calibri" w:hAnsi="Calibri" w:cs="Book Antiqua"/>
        </w:rPr>
      </w:pPr>
    </w:p>
    <w:p w14:paraId="7A31A4AE" w14:textId="77777777" w:rsidR="00731509" w:rsidRDefault="00731509" w:rsidP="00731509">
      <w:pPr>
        <w:rPr>
          <w:rFonts w:ascii="Calibri" w:hAnsi="Calibri" w:cs="Book Antiqua"/>
        </w:rPr>
      </w:pPr>
    </w:p>
    <w:p w14:paraId="5D87A7C9" w14:textId="77777777" w:rsidR="00731509" w:rsidRDefault="00731509" w:rsidP="00731509">
      <w:pPr>
        <w:rPr>
          <w:rFonts w:ascii="Calibri" w:hAnsi="Calibri" w:cs="Book Antiqua"/>
        </w:rPr>
      </w:pPr>
    </w:p>
    <w:p w14:paraId="383CBE89" w14:textId="77777777" w:rsidR="00731509" w:rsidRDefault="00731509" w:rsidP="00731509">
      <w:pPr>
        <w:rPr>
          <w:rFonts w:ascii="Calibri" w:hAnsi="Calibri" w:cs="Book Antiqua"/>
        </w:rPr>
      </w:pPr>
    </w:p>
    <w:p w14:paraId="0D66528F" w14:textId="77777777" w:rsidR="00731509" w:rsidRDefault="00731509" w:rsidP="00731509">
      <w:pPr>
        <w:rPr>
          <w:rFonts w:ascii="Calibri" w:hAnsi="Calibri" w:cs="Book Antiqua"/>
        </w:rPr>
      </w:pPr>
    </w:p>
    <w:p w14:paraId="2979E1B0" w14:textId="77777777" w:rsidR="00731509" w:rsidRDefault="00731509" w:rsidP="00731509">
      <w:pPr>
        <w:rPr>
          <w:rFonts w:ascii="Calibri" w:hAnsi="Calibri" w:cs="Book Antiqua"/>
        </w:rPr>
      </w:pPr>
    </w:p>
    <w:p w14:paraId="43D3D715" w14:textId="77777777" w:rsidR="00731509" w:rsidRDefault="00731509" w:rsidP="00731509">
      <w:pPr>
        <w:rPr>
          <w:rFonts w:ascii="Calibri" w:hAnsi="Calibri" w:cs="Book Antiqua"/>
        </w:rPr>
      </w:pPr>
    </w:p>
    <w:p w14:paraId="30EF18AC" w14:textId="77777777" w:rsidR="00731509" w:rsidRDefault="00731509" w:rsidP="00731509">
      <w:pPr>
        <w:rPr>
          <w:rFonts w:ascii="Calibri" w:hAnsi="Calibri" w:cs="Book Antiqua"/>
        </w:rPr>
      </w:pPr>
    </w:p>
    <w:p w14:paraId="5F92425E" w14:textId="77777777" w:rsidR="00731509" w:rsidRDefault="00731509" w:rsidP="00731509">
      <w:pPr>
        <w:rPr>
          <w:rFonts w:ascii="Calibri" w:hAnsi="Calibri" w:cs="Book Antiqua"/>
        </w:rPr>
      </w:pPr>
    </w:p>
    <w:p w14:paraId="0908FFB8" w14:textId="77777777" w:rsidR="00731509" w:rsidRDefault="00731509" w:rsidP="00731509">
      <w:pPr>
        <w:rPr>
          <w:rFonts w:ascii="Calibri" w:hAnsi="Calibri" w:cs="Book Antiqua"/>
        </w:rPr>
      </w:pPr>
    </w:p>
    <w:p w14:paraId="3946FB14" w14:textId="77777777" w:rsidR="00731509" w:rsidRDefault="00731509" w:rsidP="00731509">
      <w:pPr>
        <w:rPr>
          <w:rFonts w:ascii="Calibri" w:hAnsi="Calibri" w:cs="Book Antiqua"/>
        </w:rPr>
      </w:pPr>
    </w:p>
    <w:p w14:paraId="731B01CF" w14:textId="77777777" w:rsidR="00731509" w:rsidRDefault="00731509" w:rsidP="00731509">
      <w:pPr>
        <w:rPr>
          <w:rFonts w:ascii="Calibri" w:hAnsi="Calibri" w:cs="Book Antiqua"/>
        </w:rPr>
      </w:pPr>
    </w:p>
    <w:p w14:paraId="6E215057" w14:textId="77777777" w:rsidR="00731509" w:rsidRDefault="00731509" w:rsidP="00731509">
      <w:pPr>
        <w:rPr>
          <w:rFonts w:ascii="Calibri" w:hAnsi="Calibri" w:cs="Book Antiqua"/>
        </w:rPr>
      </w:pPr>
    </w:p>
    <w:p w14:paraId="0F141A69" w14:textId="77777777" w:rsidR="00731509" w:rsidRDefault="00731509" w:rsidP="00731509">
      <w:pPr>
        <w:rPr>
          <w:rFonts w:ascii="Calibri" w:hAnsi="Calibri" w:cs="Book Antiqua"/>
        </w:rPr>
      </w:pPr>
    </w:p>
    <w:p w14:paraId="1145EAEA" w14:textId="77777777" w:rsidR="00731509" w:rsidRDefault="00731509" w:rsidP="00731509">
      <w:pPr>
        <w:rPr>
          <w:rFonts w:ascii="Calibri" w:hAnsi="Calibri" w:cs="Book Antiqua"/>
        </w:rPr>
      </w:pPr>
    </w:p>
    <w:p w14:paraId="4251D266" w14:textId="77777777" w:rsidR="00731509" w:rsidRDefault="00731509" w:rsidP="00731509">
      <w:pPr>
        <w:rPr>
          <w:rFonts w:ascii="Calibri" w:hAnsi="Calibri" w:cs="Book Antiqua"/>
        </w:rPr>
      </w:pPr>
    </w:p>
    <w:p w14:paraId="58016028" w14:textId="77777777" w:rsidR="00731509" w:rsidRDefault="00731509" w:rsidP="00731509">
      <w:pPr>
        <w:rPr>
          <w:rFonts w:ascii="Calibri" w:hAnsi="Calibri" w:cs="Book Antiqua"/>
        </w:rPr>
      </w:pPr>
    </w:p>
    <w:p w14:paraId="47D2B4D9" w14:textId="77777777" w:rsidR="00731509" w:rsidRDefault="00731509" w:rsidP="00731509">
      <w:pPr>
        <w:rPr>
          <w:rFonts w:ascii="Calibri" w:hAnsi="Calibri" w:cs="Book Antiqua"/>
        </w:rPr>
      </w:pPr>
    </w:p>
    <w:p w14:paraId="7970CC42" w14:textId="77777777" w:rsidR="00731509" w:rsidRDefault="00731509" w:rsidP="00731509">
      <w:pPr>
        <w:rPr>
          <w:rFonts w:ascii="Calibri" w:hAnsi="Calibri" w:cs="Book Antiqua"/>
        </w:rPr>
      </w:pPr>
    </w:p>
    <w:p w14:paraId="77590199" w14:textId="77777777" w:rsidR="00731509" w:rsidRDefault="00731509" w:rsidP="00731509">
      <w:pPr>
        <w:rPr>
          <w:rFonts w:ascii="Calibri" w:hAnsi="Calibri" w:cs="Book Antiqua"/>
        </w:rPr>
      </w:pPr>
    </w:p>
    <w:p w14:paraId="2C9F5414" w14:textId="77777777" w:rsidR="00731509" w:rsidRDefault="00731509" w:rsidP="00731509">
      <w:pPr>
        <w:rPr>
          <w:rFonts w:ascii="Calibri" w:hAnsi="Calibri" w:cs="Book Antiqua"/>
        </w:rPr>
      </w:pPr>
    </w:p>
    <w:p w14:paraId="776942BA" w14:textId="77777777" w:rsidR="00731509" w:rsidRDefault="00731509" w:rsidP="00731509">
      <w:pPr>
        <w:rPr>
          <w:rFonts w:ascii="Calibri" w:hAnsi="Calibri" w:cs="Book Antiqua"/>
        </w:rPr>
      </w:pPr>
    </w:p>
    <w:p w14:paraId="1C31D401" w14:textId="77777777" w:rsidR="00731509" w:rsidRDefault="00731509" w:rsidP="00731509">
      <w:pPr>
        <w:rPr>
          <w:rFonts w:ascii="Calibri" w:hAnsi="Calibri" w:cs="Book Antiqua"/>
        </w:rPr>
      </w:pPr>
    </w:p>
    <w:p w14:paraId="3E9EFCB6" w14:textId="77777777" w:rsidR="00731509" w:rsidRDefault="00731509" w:rsidP="00731509">
      <w:pPr>
        <w:rPr>
          <w:rFonts w:ascii="Calibri" w:hAnsi="Calibri" w:cs="Book Antiqua"/>
        </w:rPr>
      </w:pPr>
    </w:p>
    <w:p w14:paraId="74519D7E" w14:textId="77777777" w:rsidR="00731509" w:rsidRDefault="00731509" w:rsidP="00731509">
      <w:pPr>
        <w:rPr>
          <w:rFonts w:ascii="Calibri" w:hAnsi="Calibri" w:cs="Book Antiqua"/>
        </w:rPr>
      </w:pPr>
    </w:p>
    <w:p w14:paraId="7A13E0A2" w14:textId="77777777" w:rsidR="00731509" w:rsidRDefault="00731509" w:rsidP="00731509">
      <w:pPr>
        <w:rPr>
          <w:rFonts w:ascii="Calibri" w:hAnsi="Calibri" w:cs="Book Antiqua"/>
        </w:rPr>
      </w:pPr>
    </w:p>
    <w:p w14:paraId="679D9C69" w14:textId="77777777" w:rsidR="00731509" w:rsidRDefault="00731509" w:rsidP="00731509">
      <w:pPr>
        <w:rPr>
          <w:rFonts w:ascii="Calibri" w:hAnsi="Calibri" w:cs="Book Antiqua"/>
        </w:rPr>
      </w:pPr>
    </w:p>
    <w:p w14:paraId="24866833" w14:textId="77777777" w:rsidR="00731509" w:rsidRDefault="00731509" w:rsidP="00731509">
      <w:pPr>
        <w:rPr>
          <w:rFonts w:ascii="Calibri" w:hAnsi="Calibri" w:cs="Book Antiqua"/>
        </w:rPr>
      </w:pPr>
    </w:p>
    <w:p w14:paraId="53583043" w14:textId="77777777" w:rsidR="00731509" w:rsidRDefault="00731509" w:rsidP="00731509">
      <w:pPr>
        <w:rPr>
          <w:rFonts w:ascii="Calibri" w:hAnsi="Calibri" w:cs="Book Antiqua"/>
        </w:rPr>
      </w:pPr>
    </w:p>
    <w:p w14:paraId="79405BF8" w14:textId="77777777" w:rsidR="00731509" w:rsidRDefault="00731509" w:rsidP="00731509">
      <w:pPr>
        <w:rPr>
          <w:rFonts w:ascii="Calibri" w:hAnsi="Calibri" w:cs="Book Antiqua"/>
        </w:rPr>
      </w:pPr>
    </w:p>
    <w:p w14:paraId="35152CEF" w14:textId="77777777" w:rsidR="00731509" w:rsidRDefault="00731509" w:rsidP="00731509">
      <w:pPr>
        <w:rPr>
          <w:rFonts w:ascii="Calibri" w:hAnsi="Calibri" w:cs="Book Antiqua"/>
        </w:rPr>
      </w:pPr>
    </w:p>
    <w:p w14:paraId="08699FC6" w14:textId="77777777" w:rsidR="00731509" w:rsidRDefault="00731509" w:rsidP="00731509">
      <w:pPr>
        <w:rPr>
          <w:rFonts w:ascii="Calibri" w:hAnsi="Calibri" w:cs="Book Antiqua"/>
        </w:rPr>
      </w:pPr>
    </w:p>
    <w:p w14:paraId="57232554" w14:textId="77777777" w:rsidR="00731509" w:rsidRDefault="00731509" w:rsidP="00731509">
      <w:pPr>
        <w:rPr>
          <w:rFonts w:ascii="Calibri" w:hAnsi="Calibri" w:cs="Book Antiqua"/>
        </w:rPr>
      </w:pPr>
    </w:p>
    <w:p w14:paraId="7A5BDC68" w14:textId="77777777" w:rsidR="00731509" w:rsidRDefault="00731509" w:rsidP="00731509">
      <w:pPr>
        <w:rPr>
          <w:rFonts w:ascii="Calibri" w:hAnsi="Calibri" w:cs="Book Antiqua"/>
        </w:rPr>
      </w:pPr>
    </w:p>
    <w:p w14:paraId="31237A44" w14:textId="77777777" w:rsidR="00731509" w:rsidRDefault="00731509" w:rsidP="00731509">
      <w:pPr>
        <w:rPr>
          <w:rFonts w:ascii="Calibri" w:hAnsi="Calibri" w:cs="Book Antiqua"/>
        </w:rPr>
      </w:pPr>
    </w:p>
    <w:p w14:paraId="39165F8A" w14:textId="77777777" w:rsidR="00731509" w:rsidRDefault="00731509" w:rsidP="00731509">
      <w:pPr>
        <w:rPr>
          <w:rFonts w:ascii="Calibri" w:hAnsi="Calibri" w:cs="Book Antiqua"/>
        </w:rPr>
      </w:pPr>
    </w:p>
    <w:p w14:paraId="2A5C0CFF" w14:textId="77777777" w:rsidR="00731509" w:rsidRDefault="00731509" w:rsidP="00731509">
      <w:pPr>
        <w:rPr>
          <w:rFonts w:ascii="Calibri" w:hAnsi="Calibri" w:cs="Book Antiqua"/>
        </w:rPr>
      </w:pPr>
    </w:p>
    <w:p w14:paraId="286B60A4" w14:textId="77777777" w:rsidR="00731509" w:rsidRDefault="00731509" w:rsidP="00731509">
      <w:pPr>
        <w:rPr>
          <w:rFonts w:ascii="Calibri" w:hAnsi="Calibri" w:cs="Book Antiqua"/>
        </w:rPr>
      </w:pPr>
    </w:p>
    <w:p w14:paraId="3A672A6D" w14:textId="77777777" w:rsidR="00731509" w:rsidRDefault="00731509" w:rsidP="00731509">
      <w:pPr>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31509" w:rsidRPr="00B75B4C" w14:paraId="7DA807FF" w14:textId="77777777" w:rsidTr="00B714B1">
        <w:trPr>
          <w:jc w:val="center"/>
        </w:trPr>
        <w:tc>
          <w:tcPr>
            <w:tcW w:w="2001" w:type="dxa"/>
            <w:shd w:val="clear" w:color="auto" w:fill="DBDBDB"/>
          </w:tcPr>
          <w:p w14:paraId="22D36FF1" w14:textId="77777777" w:rsidR="00731509" w:rsidRPr="004A43F6" w:rsidRDefault="00731509" w:rsidP="00B714B1">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247A29F3" w14:textId="77777777" w:rsidR="00731509" w:rsidRPr="004A43F6" w:rsidRDefault="00731509" w:rsidP="00B714B1">
            <w:pPr>
              <w:ind w:left="13"/>
              <w:jc w:val="both"/>
              <w:rPr>
                <w:rFonts w:ascii="Calibri" w:hAnsi="Calibri" w:cs="Book Antiqua"/>
                <w:i/>
              </w:rPr>
            </w:pPr>
            <w:r>
              <w:rPr>
                <w:rFonts w:ascii="Calibri" w:hAnsi="Calibri" w:cs="Book Antiqua"/>
                <w:i/>
              </w:rPr>
              <w:t>DG-25</w:t>
            </w:r>
          </w:p>
        </w:tc>
      </w:tr>
      <w:tr w:rsidR="00731509" w:rsidRPr="00AE76E5" w14:paraId="448CFF90" w14:textId="77777777" w:rsidTr="00B714B1">
        <w:trPr>
          <w:jc w:val="center"/>
        </w:trPr>
        <w:tc>
          <w:tcPr>
            <w:tcW w:w="2001" w:type="dxa"/>
            <w:shd w:val="clear" w:color="auto" w:fill="DBDBDB"/>
          </w:tcPr>
          <w:p w14:paraId="3247AEBC" w14:textId="77777777" w:rsidR="00731509" w:rsidRPr="004A43F6" w:rsidRDefault="00731509" w:rsidP="00B714B1">
            <w:pPr>
              <w:rPr>
                <w:rFonts w:ascii="Calibri" w:hAnsi="Calibri" w:cs="Book Antiqua"/>
                <w:b/>
                <w:i/>
              </w:rPr>
            </w:pPr>
            <w:r w:rsidRPr="004A43F6">
              <w:rPr>
                <w:rFonts w:ascii="Calibri" w:hAnsi="Calibri" w:cs="Book Antiqua"/>
                <w:b/>
                <w:i/>
              </w:rPr>
              <w:t>Descripción:</w:t>
            </w:r>
          </w:p>
        </w:tc>
        <w:tc>
          <w:tcPr>
            <w:tcW w:w="5087" w:type="dxa"/>
          </w:tcPr>
          <w:p w14:paraId="030727C2" w14:textId="77777777" w:rsidR="00731509" w:rsidRPr="004A43F6" w:rsidRDefault="00731509" w:rsidP="00B714B1">
            <w:pPr>
              <w:rPr>
                <w:rFonts w:ascii="Calibri" w:hAnsi="Calibri" w:cs="Book Antiqua"/>
                <w:i/>
              </w:rPr>
            </w:pPr>
            <w:r w:rsidRPr="00953B35">
              <w:rPr>
                <w:rFonts w:ascii="Calibri" w:hAnsi="Calibri" w:cs="Calibri"/>
                <w:i/>
                <w:iCs/>
              </w:rPr>
              <w:t>Un usuario desea registrar un nuevo proveedor de productos en el sistema.</w:t>
            </w:r>
          </w:p>
        </w:tc>
      </w:tr>
      <w:tr w:rsidR="00731509" w:rsidRPr="00CC4415" w14:paraId="58DC2047" w14:textId="77777777" w:rsidTr="00B714B1">
        <w:trPr>
          <w:jc w:val="center"/>
        </w:trPr>
        <w:tc>
          <w:tcPr>
            <w:tcW w:w="2001" w:type="dxa"/>
            <w:shd w:val="clear" w:color="auto" w:fill="DBDBDB"/>
          </w:tcPr>
          <w:p w14:paraId="70351918" w14:textId="77777777" w:rsidR="00731509" w:rsidRPr="004A43F6" w:rsidRDefault="00731509" w:rsidP="00B714B1">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4010A022" w14:textId="77777777" w:rsidR="00731509" w:rsidRPr="00CC4415" w:rsidRDefault="00731509" w:rsidP="00B714B1">
            <w:pPr>
              <w:rPr>
                <w:rFonts w:ascii="Calibri" w:hAnsi="Calibri" w:cs="Book Antiqua"/>
                <w:i/>
              </w:rPr>
            </w:pPr>
            <w:r w:rsidRPr="00CC4415">
              <w:rPr>
                <w:rFonts w:ascii="Calibri" w:hAnsi="Calibri" w:cs="Book Antiqua"/>
                <w:i/>
              </w:rPr>
              <w:t>RF-1</w:t>
            </w:r>
            <w:r>
              <w:rPr>
                <w:rFonts w:ascii="Calibri" w:hAnsi="Calibri" w:cs="Book Antiqua"/>
                <w:i/>
              </w:rPr>
              <w:t>6</w:t>
            </w:r>
          </w:p>
        </w:tc>
      </w:tr>
      <w:tr w:rsidR="00731509" w:rsidRPr="00AE76E5" w14:paraId="371DC4AE" w14:textId="77777777" w:rsidTr="00B714B1">
        <w:trPr>
          <w:jc w:val="center"/>
        </w:trPr>
        <w:tc>
          <w:tcPr>
            <w:tcW w:w="2001" w:type="dxa"/>
            <w:shd w:val="clear" w:color="auto" w:fill="DBDBDB"/>
          </w:tcPr>
          <w:p w14:paraId="0FCF1B2A" w14:textId="77777777" w:rsidR="00731509" w:rsidRPr="004A43F6" w:rsidRDefault="00731509" w:rsidP="00B714B1">
            <w:pPr>
              <w:rPr>
                <w:rFonts w:ascii="Calibri" w:hAnsi="Calibri" w:cs="Book Antiqua"/>
                <w:b/>
                <w:i/>
              </w:rPr>
            </w:pPr>
            <w:r w:rsidRPr="004A43F6">
              <w:rPr>
                <w:rFonts w:ascii="Calibri" w:hAnsi="Calibri" w:cs="Book Antiqua"/>
                <w:b/>
                <w:i/>
              </w:rPr>
              <w:t>CU asociados:</w:t>
            </w:r>
          </w:p>
        </w:tc>
        <w:tc>
          <w:tcPr>
            <w:tcW w:w="5087" w:type="dxa"/>
          </w:tcPr>
          <w:p w14:paraId="1751C5CB" w14:textId="77777777" w:rsidR="00731509" w:rsidRPr="004A43F6" w:rsidRDefault="00731509" w:rsidP="00B714B1">
            <w:pPr>
              <w:rPr>
                <w:rFonts w:ascii="Calibri" w:hAnsi="Calibri" w:cs="Book Antiqua"/>
                <w:i/>
              </w:rPr>
            </w:pPr>
            <w:r>
              <w:rPr>
                <w:rFonts w:ascii="Calibri" w:hAnsi="Calibri" w:cs="Book Antiqua"/>
                <w:i/>
              </w:rPr>
              <w:t>CU-26</w:t>
            </w:r>
          </w:p>
        </w:tc>
      </w:tr>
      <w:tr w:rsidR="00731509" w:rsidRPr="00AE76E5" w14:paraId="0ACABC12" w14:textId="77777777" w:rsidTr="00B714B1">
        <w:trPr>
          <w:jc w:val="center"/>
        </w:trPr>
        <w:tc>
          <w:tcPr>
            <w:tcW w:w="2001" w:type="dxa"/>
            <w:shd w:val="clear" w:color="auto" w:fill="DBDBDB"/>
          </w:tcPr>
          <w:p w14:paraId="0C0F0914" w14:textId="77777777" w:rsidR="00731509" w:rsidRPr="004A43F6" w:rsidRDefault="00731509" w:rsidP="00B714B1">
            <w:pPr>
              <w:rPr>
                <w:rFonts w:ascii="Calibri" w:hAnsi="Calibri" w:cs="Book Antiqua"/>
                <w:b/>
                <w:i/>
              </w:rPr>
            </w:pPr>
            <w:r w:rsidRPr="004A43F6">
              <w:rPr>
                <w:rFonts w:ascii="Calibri" w:hAnsi="Calibri" w:cs="Book Antiqua"/>
                <w:b/>
                <w:i/>
              </w:rPr>
              <w:t>Esc. Asociados:</w:t>
            </w:r>
          </w:p>
        </w:tc>
        <w:tc>
          <w:tcPr>
            <w:tcW w:w="5087" w:type="dxa"/>
          </w:tcPr>
          <w:p w14:paraId="37DBEAC8" w14:textId="77777777" w:rsidR="00731509" w:rsidRPr="004A43F6" w:rsidRDefault="00731509" w:rsidP="00B714B1">
            <w:pPr>
              <w:rPr>
                <w:rFonts w:ascii="Calibri" w:hAnsi="Calibri" w:cs="Book Antiqua"/>
                <w:i/>
              </w:rPr>
            </w:pPr>
            <w:r>
              <w:rPr>
                <w:rFonts w:ascii="Calibri" w:hAnsi="Calibri" w:cs="Book Antiqua"/>
                <w:i/>
              </w:rPr>
              <w:t>ES-25.1</w:t>
            </w:r>
          </w:p>
        </w:tc>
      </w:tr>
    </w:tbl>
    <w:p w14:paraId="1E9DC7F9" w14:textId="77777777" w:rsidR="00731509" w:rsidRDefault="00731509" w:rsidP="00731509">
      <w:pPr>
        <w:rPr>
          <w:rFonts w:ascii="Calibri" w:hAnsi="Calibri" w:cs="Book Antiqua"/>
        </w:rPr>
      </w:pPr>
    </w:p>
    <w:p w14:paraId="260D4F3C" w14:textId="77777777" w:rsidR="00731509" w:rsidRDefault="00731509" w:rsidP="00731509">
      <w:pPr>
        <w:rPr>
          <w:rFonts w:ascii="Calibri" w:hAnsi="Calibri" w:cs="Book Antiqua"/>
        </w:rPr>
      </w:pPr>
      <w:r w:rsidRPr="008619B8">
        <w:rPr>
          <w:rFonts w:ascii="Calibri" w:hAnsi="Calibri" w:cs="Book Antiqua"/>
          <w:noProof/>
        </w:rPr>
        <w:drawing>
          <wp:anchor distT="0" distB="0" distL="114300" distR="114300" simplePos="0" relativeHeight="251790336" behindDoc="0" locked="0" layoutInCell="1" allowOverlap="1" wp14:anchorId="10979660" wp14:editId="227093FA">
            <wp:simplePos x="0" y="0"/>
            <wp:positionH relativeFrom="column">
              <wp:posOffset>-399415</wp:posOffset>
            </wp:positionH>
            <wp:positionV relativeFrom="paragraph">
              <wp:posOffset>154940</wp:posOffset>
            </wp:positionV>
            <wp:extent cx="6965732" cy="5063490"/>
            <wp:effectExtent l="0" t="0" r="6985" b="3810"/>
            <wp:wrapNone/>
            <wp:docPr id="8774941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94107" name="Imagen 1" descr="Interfaz de usuario gráfica, Aplicación&#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6965732" cy="5063490"/>
                    </a:xfrm>
                    <a:prstGeom prst="rect">
                      <a:avLst/>
                    </a:prstGeom>
                  </pic:spPr>
                </pic:pic>
              </a:graphicData>
            </a:graphic>
            <wp14:sizeRelH relativeFrom="margin">
              <wp14:pctWidth>0</wp14:pctWidth>
            </wp14:sizeRelH>
            <wp14:sizeRelV relativeFrom="margin">
              <wp14:pctHeight>0</wp14:pctHeight>
            </wp14:sizeRelV>
          </wp:anchor>
        </w:drawing>
      </w:r>
    </w:p>
    <w:p w14:paraId="67A577FA" w14:textId="77777777" w:rsidR="00731509" w:rsidRDefault="00731509" w:rsidP="00731509">
      <w:pPr>
        <w:rPr>
          <w:rFonts w:ascii="Calibri" w:hAnsi="Calibri" w:cs="Book Antiqua"/>
        </w:rPr>
      </w:pPr>
    </w:p>
    <w:p w14:paraId="51F8A117" w14:textId="77777777" w:rsidR="00731509" w:rsidRDefault="00731509" w:rsidP="00731509">
      <w:pPr>
        <w:rPr>
          <w:rFonts w:ascii="Calibri" w:hAnsi="Calibri" w:cs="Book Antiqua"/>
        </w:rPr>
      </w:pPr>
    </w:p>
    <w:p w14:paraId="4A48BF14" w14:textId="77777777" w:rsidR="00731509" w:rsidRDefault="00731509" w:rsidP="00731509">
      <w:pPr>
        <w:rPr>
          <w:rFonts w:ascii="Calibri" w:hAnsi="Calibri" w:cs="Book Antiqua"/>
        </w:rPr>
      </w:pPr>
    </w:p>
    <w:p w14:paraId="63D7464B" w14:textId="77777777" w:rsidR="00731509" w:rsidRDefault="00731509" w:rsidP="00731509">
      <w:pPr>
        <w:rPr>
          <w:rFonts w:ascii="Calibri" w:hAnsi="Calibri" w:cs="Book Antiqua"/>
        </w:rPr>
      </w:pPr>
    </w:p>
    <w:p w14:paraId="54B097E4" w14:textId="77777777" w:rsidR="00731509" w:rsidRDefault="00731509" w:rsidP="00731509">
      <w:pPr>
        <w:rPr>
          <w:rFonts w:ascii="Calibri" w:hAnsi="Calibri" w:cs="Book Antiqua"/>
        </w:rPr>
      </w:pPr>
    </w:p>
    <w:p w14:paraId="15BFEE35" w14:textId="77777777" w:rsidR="00731509" w:rsidRDefault="00731509" w:rsidP="00731509">
      <w:pPr>
        <w:rPr>
          <w:rFonts w:ascii="Calibri" w:hAnsi="Calibri" w:cs="Book Antiqua"/>
        </w:rPr>
      </w:pPr>
    </w:p>
    <w:p w14:paraId="7F221BB3" w14:textId="77777777" w:rsidR="00731509" w:rsidRDefault="00731509" w:rsidP="00731509">
      <w:pPr>
        <w:rPr>
          <w:rFonts w:ascii="Calibri" w:hAnsi="Calibri" w:cs="Book Antiqua"/>
        </w:rPr>
      </w:pPr>
    </w:p>
    <w:p w14:paraId="5A8DA7EC" w14:textId="77777777" w:rsidR="00731509" w:rsidRDefault="00731509" w:rsidP="00731509">
      <w:pPr>
        <w:rPr>
          <w:rFonts w:ascii="Calibri" w:hAnsi="Calibri" w:cs="Book Antiqua"/>
        </w:rPr>
      </w:pPr>
    </w:p>
    <w:p w14:paraId="076FF95B" w14:textId="77777777" w:rsidR="00731509" w:rsidRDefault="00731509" w:rsidP="00731509">
      <w:pPr>
        <w:rPr>
          <w:rFonts w:ascii="Calibri" w:hAnsi="Calibri" w:cs="Book Antiqua"/>
        </w:rPr>
      </w:pPr>
    </w:p>
    <w:p w14:paraId="6DBDCBC2" w14:textId="77777777" w:rsidR="00731509" w:rsidRDefault="00731509" w:rsidP="00731509">
      <w:pPr>
        <w:rPr>
          <w:rFonts w:ascii="Calibri" w:hAnsi="Calibri" w:cs="Book Antiqua"/>
        </w:rPr>
      </w:pPr>
    </w:p>
    <w:p w14:paraId="253EB80E" w14:textId="77777777" w:rsidR="00731509" w:rsidRDefault="00731509" w:rsidP="00731509">
      <w:pPr>
        <w:rPr>
          <w:rFonts w:ascii="Calibri" w:hAnsi="Calibri" w:cs="Book Antiqua"/>
        </w:rPr>
      </w:pPr>
    </w:p>
    <w:p w14:paraId="7227BE2F" w14:textId="77777777" w:rsidR="00731509" w:rsidRDefault="00731509" w:rsidP="00731509">
      <w:pPr>
        <w:rPr>
          <w:rFonts w:ascii="Calibri" w:hAnsi="Calibri" w:cs="Book Antiqua"/>
        </w:rPr>
      </w:pPr>
    </w:p>
    <w:p w14:paraId="79B80DC0" w14:textId="77777777" w:rsidR="00731509" w:rsidRDefault="00731509" w:rsidP="00731509">
      <w:pPr>
        <w:rPr>
          <w:rFonts w:ascii="Calibri" w:hAnsi="Calibri" w:cs="Book Antiqua"/>
        </w:rPr>
      </w:pPr>
    </w:p>
    <w:p w14:paraId="24F4888C" w14:textId="77777777" w:rsidR="00731509" w:rsidRDefault="00731509" w:rsidP="00731509">
      <w:pPr>
        <w:rPr>
          <w:rFonts w:ascii="Calibri" w:hAnsi="Calibri" w:cs="Book Antiqua"/>
        </w:rPr>
      </w:pPr>
    </w:p>
    <w:p w14:paraId="542717D5" w14:textId="77777777" w:rsidR="00731509" w:rsidRDefault="00731509" w:rsidP="00731509">
      <w:pPr>
        <w:rPr>
          <w:rFonts w:ascii="Calibri" w:hAnsi="Calibri" w:cs="Book Antiqua"/>
        </w:rPr>
      </w:pPr>
    </w:p>
    <w:p w14:paraId="7ACA3053" w14:textId="77777777" w:rsidR="00731509" w:rsidRDefault="00731509" w:rsidP="00731509">
      <w:pPr>
        <w:rPr>
          <w:rFonts w:ascii="Calibri" w:hAnsi="Calibri" w:cs="Book Antiqua"/>
        </w:rPr>
      </w:pPr>
    </w:p>
    <w:p w14:paraId="39ACDA36" w14:textId="77777777" w:rsidR="00731509" w:rsidRDefault="00731509" w:rsidP="00731509">
      <w:pPr>
        <w:rPr>
          <w:rFonts w:ascii="Calibri" w:hAnsi="Calibri" w:cs="Book Antiqua"/>
        </w:rPr>
      </w:pPr>
    </w:p>
    <w:p w14:paraId="373C1F69" w14:textId="77777777" w:rsidR="00731509" w:rsidRDefault="00731509" w:rsidP="00731509">
      <w:pPr>
        <w:rPr>
          <w:rFonts w:ascii="Calibri" w:hAnsi="Calibri" w:cs="Book Antiqua"/>
        </w:rPr>
      </w:pPr>
    </w:p>
    <w:p w14:paraId="188DD829" w14:textId="77777777" w:rsidR="00731509" w:rsidRDefault="00731509" w:rsidP="00731509">
      <w:pPr>
        <w:rPr>
          <w:rFonts w:ascii="Calibri" w:hAnsi="Calibri" w:cs="Book Antiqua"/>
        </w:rPr>
      </w:pPr>
    </w:p>
    <w:p w14:paraId="14AA6EA5" w14:textId="77777777" w:rsidR="00731509" w:rsidRDefault="00731509" w:rsidP="00731509">
      <w:pPr>
        <w:rPr>
          <w:rFonts w:ascii="Calibri" w:hAnsi="Calibri" w:cs="Book Antiqua"/>
        </w:rPr>
      </w:pPr>
    </w:p>
    <w:p w14:paraId="696369EF" w14:textId="77777777" w:rsidR="00731509" w:rsidRDefault="00731509" w:rsidP="00731509">
      <w:pPr>
        <w:rPr>
          <w:rFonts w:ascii="Calibri" w:hAnsi="Calibri" w:cs="Book Antiqua"/>
        </w:rPr>
      </w:pPr>
    </w:p>
    <w:p w14:paraId="25E3E64B" w14:textId="77777777" w:rsidR="00731509" w:rsidRDefault="00731509" w:rsidP="00731509">
      <w:pPr>
        <w:rPr>
          <w:rFonts w:ascii="Calibri" w:hAnsi="Calibri" w:cs="Book Antiqua"/>
        </w:rPr>
      </w:pPr>
    </w:p>
    <w:p w14:paraId="33069760" w14:textId="77777777" w:rsidR="00731509" w:rsidRDefault="00731509" w:rsidP="00731509">
      <w:pPr>
        <w:rPr>
          <w:rFonts w:ascii="Calibri" w:hAnsi="Calibri" w:cs="Book Antiqua"/>
        </w:rPr>
      </w:pPr>
    </w:p>
    <w:p w14:paraId="1EEA0655" w14:textId="77777777" w:rsidR="00731509" w:rsidRDefault="00731509" w:rsidP="00731509">
      <w:pPr>
        <w:rPr>
          <w:rFonts w:ascii="Calibri" w:hAnsi="Calibri" w:cs="Book Antiqua"/>
        </w:rPr>
      </w:pPr>
    </w:p>
    <w:p w14:paraId="1301B729" w14:textId="77777777" w:rsidR="00731509" w:rsidRDefault="00731509" w:rsidP="00731509">
      <w:pPr>
        <w:rPr>
          <w:rFonts w:ascii="Calibri" w:hAnsi="Calibri" w:cs="Book Antiqua"/>
        </w:rPr>
      </w:pPr>
    </w:p>
    <w:p w14:paraId="43DC4FEC" w14:textId="77777777" w:rsidR="00731509" w:rsidRDefault="00731509" w:rsidP="00731509">
      <w:pPr>
        <w:rPr>
          <w:rFonts w:ascii="Calibri" w:hAnsi="Calibri" w:cs="Book Antiqua"/>
        </w:rPr>
      </w:pPr>
    </w:p>
    <w:p w14:paraId="75F2FB21" w14:textId="77777777" w:rsidR="00731509" w:rsidRDefault="00731509" w:rsidP="00731509">
      <w:pPr>
        <w:rPr>
          <w:rFonts w:ascii="Calibri" w:hAnsi="Calibri" w:cs="Book Antiqua"/>
        </w:rPr>
      </w:pPr>
    </w:p>
    <w:p w14:paraId="05991E7F" w14:textId="77777777" w:rsidR="00731509" w:rsidRDefault="00731509" w:rsidP="00731509">
      <w:pPr>
        <w:rPr>
          <w:rFonts w:ascii="Calibri" w:hAnsi="Calibri" w:cs="Book Antiqua"/>
        </w:rPr>
      </w:pPr>
    </w:p>
    <w:p w14:paraId="5E33AB34" w14:textId="77777777" w:rsidR="00731509" w:rsidRDefault="00731509" w:rsidP="00731509">
      <w:pPr>
        <w:rPr>
          <w:rFonts w:ascii="Calibri" w:hAnsi="Calibri" w:cs="Book Antiqua"/>
        </w:rPr>
      </w:pPr>
    </w:p>
    <w:p w14:paraId="7F3BC526" w14:textId="77777777" w:rsidR="00731509" w:rsidRDefault="00731509" w:rsidP="00731509">
      <w:pPr>
        <w:rPr>
          <w:rFonts w:ascii="Calibri" w:hAnsi="Calibri" w:cs="Book Antiqua"/>
        </w:rPr>
      </w:pPr>
    </w:p>
    <w:p w14:paraId="33074C26" w14:textId="77777777" w:rsidR="00731509" w:rsidRDefault="00731509" w:rsidP="00731509">
      <w:pPr>
        <w:rPr>
          <w:rFonts w:ascii="Calibri" w:hAnsi="Calibri" w:cs="Book Antiqua"/>
        </w:rPr>
      </w:pPr>
    </w:p>
    <w:p w14:paraId="3A0125B2" w14:textId="77777777" w:rsidR="00731509" w:rsidRDefault="00731509" w:rsidP="00731509">
      <w:pPr>
        <w:rPr>
          <w:rFonts w:ascii="Calibri" w:hAnsi="Calibri" w:cs="Book Antiqua"/>
        </w:rPr>
      </w:pPr>
    </w:p>
    <w:p w14:paraId="590FF9F9" w14:textId="77777777" w:rsidR="00731509" w:rsidRDefault="00731509" w:rsidP="00731509">
      <w:pPr>
        <w:rPr>
          <w:rFonts w:ascii="Calibri" w:hAnsi="Calibri" w:cs="Book Antiqua"/>
        </w:rPr>
      </w:pPr>
    </w:p>
    <w:p w14:paraId="54F5BD44" w14:textId="77777777" w:rsidR="00731509" w:rsidRDefault="00731509" w:rsidP="00731509">
      <w:pPr>
        <w:rPr>
          <w:rFonts w:ascii="Calibri" w:hAnsi="Calibri" w:cs="Book Antiqua"/>
        </w:rPr>
      </w:pPr>
    </w:p>
    <w:p w14:paraId="726AC48C" w14:textId="77777777" w:rsidR="00731509" w:rsidRDefault="00731509" w:rsidP="00731509">
      <w:pPr>
        <w:rPr>
          <w:rFonts w:ascii="Calibri" w:hAnsi="Calibri" w:cs="Book Antiqua"/>
        </w:rPr>
      </w:pPr>
    </w:p>
    <w:p w14:paraId="05032FD1" w14:textId="77777777" w:rsidR="00731509" w:rsidRDefault="00731509" w:rsidP="00731509">
      <w:pPr>
        <w:rPr>
          <w:rFonts w:ascii="Calibri" w:hAnsi="Calibri" w:cs="Book Antiqua"/>
        </w:rPr>
      </w:pPr>
    </w:p>
    <w:p w14:paraId="664E0944" w14:textId="77777777" w:rsidR="00731509" w:rsidRDefault="00731509" w:rsidP="00731509">
      <w:pPr>
        <w:rPr>
          <w:rFonts w:ascii="Calibri" w:hAnsi="Calibri" w:cs="Book Antiqua"/>
        </w:rPr>
      </w:pPr>
    </w:p>
    <w:p w14:paraId="5AC65336" w14:textId="77777777" w:rsidR="00731509" w:rsidRDefault="00731509" w:rsidP="00731509">
      <w:pPr>
        <w:rPr>
          <w:rFonts w:ascii="Calibri" w:hAnsi="Calibri" w:cs="Book Antiqua"/>
        </w:rPr>
      </w:pPr>
    </w:p>
    <w:p w14:paraId="057332D6" w14:textId="77777777" w:rsidR="00731509" w:rsidRDefault="00731509" w:rsidP="00731509">
      <w:pPr>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31509" w:rsidRPr="00B75B4C" w14:paraId="09E56543" w14:textId="77777777" w:rsidTr="00B714B1">
        <w:trPr>
          <w:jc w:val="center"/>
        </w:trPr>
        <w:tc>
          <w:tcPr>
            <w:tcW w:w="2001" w:type="dxa"/>
            <w:shd w:val="clear" w:color="auto" w:fill="DBDBDB"/>
          </w:tcPr>
          <w:p w14:paraId="2F71E4A8" w14:textId="77777777" w:rsidR="00731509" w:rsidRPr="004A43F6" w:rsidRDefault="00731509" w:rsidP="00B714B1">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3F5DBB40" w14:textId="77777777" w:rsidR="00731509" w:rsidRPr="004A43F6" w:rsidRDefault="00731509" w:rsidP="00B714B1">
            <w:pPr>
              <w:ind w:left="13"/>
              <w:jc w:val="both"/>
              <w:rPr>
                <w:rFonts w:ascii="Calibri" w:hAnsi="Calibri" w:cs="Book Antiqua"/>
                <w:i/>
              </w:rPr>
            </w:pPr>
            <w:r>
              <w:rPr>
                <w:rFonts w:ascii="Calibri" w:hAnsi="Calibri" w:cs="Book Antiqua"/>
                <w:i/>
              </w:rPr>
              <w:t>DG-26</w:t>
            </w:r>
          </w:p>
        </w:tc>
      </w:tr>
      <w:tr w:rsidR="00731509" w:rsidRPr="00AE76E5" w14:paraId="6540B20A" w14:textId="77777777" w:rsidTr="00B714B1">
        <w:trPr>
          <w:jc w:val="center"/>
        </w:trPr>
        <w:tc>
          <w:tcPr>
            <w:tcW w:w="2001" w:type="dxa"/>
            <w:shd w:val="clear" w:color="auto" w:fill="DBDBDB"/>
          </w:tcPr>
          <w:p w14:paraId="406A7B1B" w14:textId="77777777" w:rsidR="00731509" w:rsidRPr="004A43F6" w:rsidRDefault="00731509" w:rsidP="00B714B1">
            <w:pPr>
              <w:rPr>
                <w:rFonts w:ascii="Calibri" w:hAnsi="Calibri" w:cs="Book Antiqua"/>
                <w:b/>
                <w:i/>
              </w:rPr>
            </w:pPr>
            <w:r w:rsidRPr="004A43F6">
              <w:rPr>
                <w:rFonts w:ascii="Calibri" w:hAnsi="Calibri" w:cs="Book Antiqua"/>
                <w:b/>
                <w:i/>
              </w:rPr>
              <w:t>Descripción:</w:t>
            </w:r>
          </w:p>
        </w:tc>
        <w:tc>
          <w:tcPr>
            <w:tcW w:w="5087" w:type="dxa"/>
          </w:tcPr>
          <w:p w14:paraId="50018463" w14:textId="77777777" w:rsidR="00731509" w:rsidRPr="0052212B" w:rsidRDefault="00731509" w:rsidP="00B714B1">
            <w:pPr>
              <w:autoSpaceDE w:val="0"/>
              <w:autoSpaceDN w:val="0"/>
              <w:adjustRightInd w:val="0"/>
              <w:rPr>
                <w:rFonts w:ascii="Calibri" w:hAnsi="Calibri" w:cs="Calibri"/>
                <w:i/>
                <w:iCs/>
              </w:rPr>
            </w:pPr>
            <w:r w:rsidRPr="000A6011">
              <w:rPr>
                <w:rFonts w:ascii="Calibri" w:hAnsi="Calibri" w:cs="Calibri"/>
                <w:i/>
                <w:iCs/>
              </w:rPr>
              <w:t>Un usuario desea actualizar la dirección de un proveedor en el sistema.</w:t>
            </w:r>
          </w:p>
        </w:tc>
      </w:tr>
      <w:tr w:rsidR="00731509" w:rsidRPr="00CC4415" w14:paraId="6DD6E539" w14:textId="77777777" w:rsidTr="00B714B1">
        <w:trPr>
          <w:jc w:val="center"/>
        </w:trPr>
        <w:tc>
          <w:tcPr>
            <w:tcW w:w="2001" w:type="dxa"/>
            <w:shd w:val="clear" w:color="auto" w:fill="DBDBDB"/>
          </w:tcPr>
          <w:p w14:paraId="7DFB0EEF" w14:textId="77777777" w:rsidR="00731509" w:rsidRPr="004A43F6" w:rsidRDefault="00731509" w:rsidP="00B714B1">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378D6D8" w14:textId="77777777" w:rsidR="00731509" w:rsidRPr="00CC4415" w:rsidRDefault="00731509" w:rsidP="00B714B1">
            <w:pPr>
              <w:rPr>
                <w:rFonts w:ascii="Calibri" w:hAnsi="Calibri" w:cs="Book Antiqua"/>
                <w:i/>
              </w:rPr>
            </w:pPr>
            <w:r>
              <w:rPr>
                <w:rFonts w:ascii="Calibri" w:hAnsi="Calibri" w:cs="Book Antiqua"/>
                <w:i/>
              </w:rPr>
              <w:t>RF-25</w:t>
            </w:r>
          </w:p>
        </w:tc>
      </w:tr>
      <w:tr w:rsidR="00731509" w:rsidRPr="00AE76E5" w14:paraId="32F914A8" w14:textId="77777777" w:rsidTr="00B714B1">
        <w:trPr>
          <w:jc w:val="center"/>
        </w:trPr>
        <w:tc>
          <w:tcPr>
            <w:tcW w:w="2001" w:type="dxa"/>
            <w:shd w:val="clear" w:color="auto" w:fill="DBDBDB"/>
          </w:tcPr>
          <w:p w14:paraId="6824A3DB" w14:textId="77777777" w:rsidR="00731509" w:rsidRPr="004A43F6" w:rsidRDefault="00731509" w:rsidP="00B714B1">
            <w:pPr>
              <w:rPr>
                <w:rFonts w:ascii="Calibri" w:hAnsi="Calibri" w:cs="Book Antiqua"/>
                <w:b/>
                <w:i/>
              </w:rPr>
            </w:pPr>
            <w:r w:rsidRPr="004A43F6">
              <w:rPr>
                <w:rFonts w:ascii="Calibri" w:hAnsi="Calibri" w:cs="Book Antiqua"/>
                <w:b/>
                <w:i/>
              </w:rPr>
              <w:t>CU asociados:</w:t>
            </w:r>
          </w:p>
        </w:tc>
        <w:tc>
          <w:tcPr>
            <w:tcW w:w="5087" w:type="dxa"/>
          </w:tcPr>
          <w:p w14:paraId="60AEF4FA" w14:textId="77777777" w:rsidR="00731509" w:rsidRPr="004A43F6" w:rsidRDefault="00731509" w:rsidP="00B714B1">
            <w:pPr>
              <w:rPr>
                <w:rFonts w:ascii="Calibri" w:hAnsi="Calibri" w:cs="Book Antiqua"/>
                <w:i/>
              </w:rPr>
            </w:pPr>
            <w:r>
              <w:rPr>
                <w:rFonts w:ascii="Calibri" w:hAnsi="Calibri" w:cs="Book Antiqua"/>
                <w:i/>
              </w:rPr>
              <w:t>CU-25</w:t>
            </w:r>
          </w:p>
        </w:tc>
      </w:tr>
      <w:tr w:rsidR="00731509" w:rsidRPr="00AE76E5" w14:paraId="67C2D17B" w14:textId="77777777" w:rsidTr="00B714B1">
        <w:trPr>
          <w:jc w:val="center"/>
        </w:trPr>
        <w:tc>
          <w:tcPr>
            <w:tcW w:w="2001" w:type="dxa"/>
            <w:shd w:val="clear" w:color="auto" w:fill="DBDBDB"/>
          </w:tcPr>
          <w:p w14:paraId="189A31D9" w14:textId="77777777" w:rsidR="00731509" w:rsidRPr="004A43F6" w:rsidRDefault="00731509" w:rsidP="00B714B1">
            <w:pPr>
              <w:rPr>
                <w:rFonts w:ascii="Calibri" w:hAnsi="Calibri" w:cs="Book Antiqua"/>
                <w:b/>
                <w:i/>
              </w:rPr>
            </w:pPr>
            <w:r w:rsidRPr="004A43F6">
              <w:rPr>
                <w:rFonts w:ascii="Calibri" w:hAnsi="Calibri" w:cs="Book Antiqua"/>
                <w:b/>
                <w:i/>
              </w:rPr>
              <w:t>Esc. Asociados:</w:t>
            </w:r>
          </w:p>
        </w:tc>
        <w:tc>
          <w:tcPr>
            <w:tcW w:w="5087" w:type="dxa"/>
          </w:tcPr>
          <w:p w14:paraId="6E7709E0" w14:textId="77777777" w:rsidR="00731509" w:rsidRPr="004A43F6" w:rsidRDefault="00731509" w:rsidP="00B714B1">
            <w:pPr>
              <w:rPr>
                <w:rFonts w:ascii="Calibri" w:hAnsi="Calibri" w:cs="Book Antiqua"/>
                <w:i/>
              </w:rPr>
            </w:pPr>
            <w:r>
              <w:rPr>
                <w:rFonts w:ascii="Calibri" w:hAnsi="Calibri" w:cs="Book Antiqua"/>
                <w:i/>
              </w:rPr>
              <w:t>ES-26.1</w:t>
            </w:r>
          </w:p>
        </w:tc>
      </w:tr>
    </w:tbl>
    <w:p w14:paraId="37EB464F" w14:textId="3EB5304D" w:rsidR="00731509" w:rsidRDefault="003815C1" w:rsidP="00731509">
      <w:pPr>
        <w:rPr>
          <w:rFonts w:ascii="Calibri" w:hAnsi="Calibri" w:cs="Book Antiqua"/>
        </w:rPr>
      </w:pPr>
      <w:r w:rsidRPr="008C3653">
        <w:rPr>
          <w:rFonts w:ascii="Calibri" w:hAnsi="Calibri" w:cs="Book Antiqua"/>
          <w:noProof/>
        </w:rPr>
        <w:drawing>
          <wp:anchor distT="0" distB="0" distL="114300" distR="114300" simplePos="0" relativeHeight="251791360" behindDoc="0" locked="0" layoutInCell="1" allowOverlap="1" wp14:anchorId="53E9B303" wp14:editId="0F5304E1">
            <wp:simplePos x="0" y="0"/>
            <wp:positionH relativeFrom="margin">
              <wp:posOffset>178435</wp:posOffset>
            </wp:positionH>
            <wp:positionV relativeFrom="paragraph">
              <wp:posOffset>6019</wp:posOffset>
            </wp:positionV>
            <wp:extent cx="5645426" cy="4115124"/>
            <wp:effectExtent l="0" t="0" r="0" b="0"/>
            <wp:wrapNone/>
            <wp:docPr id="3587942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94247" name="Imagen 1" descr="Interfaz de usuario gráfica, Aplicación&#10;&#10;Descripción generada automáticamente"/>
                    <pic:cNvPicPr/>
                  </pic:nvPicPr>
                  <pic:blipFill rotWithShape="1">
                    <a:blip r:embed="rId123">
                      <a:extLst>
                        <a:ext uri="{28A0092B-C50C-407E-A947-70E740481C1C}">
                          <a14:useLocalDpi xmlns:a14="http://schemas.microsoft.com/office/drawing/2010/main" val="0"/>
                        </a:ext>
                      </a:extLst>
                    </a:blip>
                    <a:srcRect r="34011"/>
                    <a:stretch/>
                  </pic:blipFill>
                  <pic:spPr bwMode="auto">
                    <a:xfrm>
                      <a:off x="0" y="0"/>
                      <a:ext cx="5645426" cy="4115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1509">
        <w:rPr>
          <w:rFonts w:ascii="Calibri" w:hAnsi="Calibri" w:cs="Book Antiqua"/>
        </w:rPr>
        <w:tab/>
      </w:r>
    </w:p>
    <w:p w14:paraId="57F50A62" w14:textId="5CAB9D0F" w:rsidR="00731509" w:rsidRDefault="00731509" w:rsidP="00731509">
      <w:pPr>
        <w:rPr>
          <w:rFonts w:ascii="Calibri" w:hAnsi="Calibri" w:cs="Book Antiqua"/>
        </w:rPr>
      </w:pPr>
    </w:p>
    <w:p w14:paraId="6E9C2897" w14:textId="77777777" w:rsidR="00731509" w:rsidRDefault="00731509" w:rsidP="00731509">
      <w:pPr>
        <w:rPr>
          <w:rFonts w:ascii="Calibri" w:hAnsi="Calibri" w:cs="Book Antiqua"/>
        </w:rPr>
      </w:pPr>
    </w:p>
    <w:p w14:paraId="77CE24A2" w14:textId="77777777" w:rsidR="00731509" w:rsidRDefault="00731509" w:rsidP="00731509">
      <w:pPr>
        <w:rPr>
          <w:rFonts w:ascii="Calibri" w:hAnsi="Calibri" w:cs="Book Antiqua"/>
        </w:rPr>
      </w:pPr>
    </w:p>
    <w:p w14:paraId="3A605DC1" w14:textId="77777777" w:rsidR="00731509" w:rsidRDefault="00731509" w:rsidP="00731509">
      <w:pPr>
        <w:rPr>
          <w:rFonts w:ascii="Calibri" w:hAnsi="Calibri" w:cs="Book Antiqua"/>
        </w:rPr>
      </w:pPr>
    </w:p>
    <w:p w14:paraId="1DF9752E" w14:textId="77777777" w:rsidR="00731509" w:rsidRDefault="00731509" w:rsidP="00731509">
      <w:pPr>
        <w:rPr>
          <w:rFonts w:ascii="Calibri" w:hAnsi="Calibri" w:cs="Book Antiqua"/>
        </w:rPr>
      </w:pPr>
    </w:p>
    <w:p w14:paraId="061124CE" w14:textId="77777777" w:rsidR="00731509" w:rsidRDefault="00731509" w:rsidP="00731509">
      <w:pPr>
        <w:rPr>
          <w:rFonts w:ascii="Calibri" w:hAnsi="Calibri" w:cs="Book Antiqua"/>
        </w:rPr>
      </w:pPr>
    </w:p>
    <w:p w14:paraId="5ABDA410" w14:textId="77777777" w:rsidR="00731509" w:rsidRDefault="00731509" w:rsidP="00731509">
      <w:pPr>
        <w:rPr>
          <w:rFonts w:ascii="Calibri" w:hAnsi="Calibri" w:cs="Book Antiqua"/>
        </w:rPr>
      </w:pPr>
    </w:p>
    <w:p w14:paraId="384BE09D" w14:textId="77777777" w:rsidR="00731509" w:rsidRDefault="00731509" w:rsidP="00731509">
      <w:pPr>
        <w:rPr>
          <w:rFonts w:ascii="Calibri" w:hAnsi="Calibri" w:cs="Book Antiqua"/>
        </w:rPr>
      </w:pPr>
    </w:p>
    <w:p w14:paraId="51F4C8F7" w14:textId="77777777" w:rsidR="00731509" w:rsidRDefault="00731509" w:rsidP="00731509">
      <w:pPr>
        <w:rPr>
          <w:rFonts w:ascii="Calibri" w:hAnsi="Calibri" w:cs="Book Antiqua"/>
        </w:rPr>
      </w:pPr>
    </w:p>
    <w:p w14:paraId="36CE9515" w14:textId="77777777" w:rsidR="00731509" w:rsidRDefault="00731509" w:rsidP="00731509">
      <w:pPr>
        <w:rPr>
          <w:rFonts w:ascii="Calibri" w:hAnsi="Calibri" w:cs="Book Antiqua"/>
        </w:rPr>
      </w:pPr>
    </w:p>
    <w:p w14:paraId="2E3A08F1" w14:textId="77777777" w:rsidR="00731509" w:rsidRDefault="00731509" w:rsidP="00731509">
      <w:pPr>
        <w:rPr>
          <w:rFonts w:ascii="Calibri" w:hAnsi="Calibri" w:cs="Book Antiqua"/>
        </w:rPr>
      </w:pPr>
    </w:p>
    <w:p w14:paraId="0375D5E1" w14:textId="26792558" w:rsidR="00731509" w:rsidRDefault="00731509" w:rsidP="00731509">
      <w:pPr>
        <w:rPr>
          <w:rFonts w:ascii="Calibri" w:hAnsi="Calibri" w:cs="Book Antiqua"/>
        </w:rPr>
      </w:pPr>
    </w:p>
    <w:p w14:paraId="5A9AC16C" w14:textId="77777777" w:rsidR="00731509" w:rsidRDefault="00731509" w:rsidP="00731509">
      <w:pPr>
        <w:rPr>
          <w:rFonts w:ascii="Calibri" w:hAnsi="Calibri" w:cs="Book Antiqua"/>
        </w:rPr>
      </w:pPr>
    </w:p>
    <w:p w14:paraId="7DFB3E46" w14:textId="77777777" w:rsidR="00731509" w:rsidRDefault="00731509" w:rsidP="00731509">
      <w:pPr>
        <w:rPr>
          <w:rFonts w:ascii="Calibri" w:hAnsi="Calibri" w:cs="Book Antiqua"/>
        </w:rPr>
      </w:pPr>
    </w:p>
    <w:p w14:paraId="2A90EECE" w14:textId="06154D53" w:rsidR="00731509" w:rsidRDefault="00731509" w:rsidP="00731509">
      <w:pPr>
        <w:rPr>
          <w:rFonts w:ascii="Calibri" w:hAnsi="Calibri" w:cs="Book Antiqua"/>
        </w:rPr>
      </w:pPr>
    </w:p>
    <w:p w14:paraId="1526138E" w14:textId="6D2B159D" w:rsidR="00731509" w:rsidRDefault="00731509" w:rsidP="00731509">
      <w:pPr>
        <w:rPr>
          <w:rFonts w:ascii="Calibri" w:hAnsi="Calibri" w:cs="Book Antiqua"/>
        </w:rPr>
      </w:pPr>
    </w:p>
    <w:p w14:paraId="70C8E355" w14:textId="77777777" w:rsidR="00731509" w:rsidRDefault="00731509" w:rsidP="00731509">
      <w:pPr>
        <w:rPr>
          <w:rFonts w:ascii="Calibri" w:hAnsi="Calibri" w:cs="Book Antiqua"/>
        </w:rPr>
      </w:pPr>
    </w:p>
    <w:p w14:paraId="65C62F49" w14:textId="77777777" w:rsidR="00731509" w:rsidRDefault="00731509" w:rsidP="00731509">
      <w:pPr>
        <w:rPr>
          <w:rFonts w:ascii="Calibri" w:hAnsi="Calibri" w:cs="Book Antiqua"/>
        </w:rPr>
      </w:pPr>
    </w:p>
    <w:p w14:paraId="7F10E3A6" w14:textId="357DF9FC" w:rsidR="00731509" w:rsidRDefault="00731509" w:rsidP="00731509">
      <w:pPr>
        <w:rPr>
          <w:rFonts w:ascii="Calibri" w:hAnsi="Calibri" w:cs="Book Antiqua"/>
        </w:rPr>
      </w:pPr>
    </w:p>
    <w:p w14:paraId="45FA593B" w14:textId="2B55D75D" w:rsidR="00731509" w:rsidRDefault="00731509" w:rsidP="00731509">
      <w:pPr>
        <w:rPr>
          <w:rFonts w:ascii="Calibri" w:hAnsi="Calibri" w:cs="Book Antiqua"/>
        </w:rPr>
      </w:pPr>
    </w:p>
    <w:p w14:paraId="303E0513" w14:textId="5540581B" w:rsidR="00731509" w:rsidRDefault="00731509" w:rsidP="00731509">
      <w:pPr>
        <w:rPr>
          <w:rFonts w:ascii="Calibri" w:hAnsi="Calibri" w:cs="Book Antiqua"/>
        </w:rPr>
      </w:pPr>
    </w:p>
    <w:p w14:paraId="56557F2B" w14:textId="5D3672DF" w:rsidR="00731509" w:rsidRDefault="003815C1" w:rsidP="00731509">
      <w:pPr>
        <w:rPr>
          <w:rFonts w:ascii="Calibri" w:hAnsi="Calibri" w:cs="Book Antiqua"/>
        </w:rPr>
      </w:pPr>
      <w:r w:rsidRPr="008C3653">
        <w:rPr>
          <w:rFonts w:ascii="Calibri" w:hAnsi="Calibri" w:cs="Book Antiqua"/>
          <w:noProof/>
        </w:rPr>
        <w:drawing>
          <wp:anchor distT="0" distB="0" distL="114300" distR="114300" simplePos="0" relativeHeight="251792384" behindDoc="0" locked="0" layoutInCell="1" allowOverlap="1" wp14:anchorId="63F6E058" wp14:editId="0CE1C4A9">
            <wp:simplePos x="0" y="0"/>
            <wp:positionH relativeFrom="margin">
              <wp:align>center</wp:align>
            </wp:positionH>
            <wp:positionV relativeFrom="paragraph">
              <wp:posOffset>8890</wp:posOffset>
            </wp:positionV>
            <wp:extent cx="2115047" cy="3222707"/>
            <wp:effectExtent l="0" t="0" r="0" b="0"/>
            <wp:wrapNone/>
            <wp:docPr id="2053095307" name="Imagen 20530953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94247" name="Imagen 1" descr="Interfaz de usuario gráfica, Aplicación&#10;&#10;Descripción generada automáticamente"/>
                    <pic:cNvPicPr/>
                  </pic:nvPicPr>
                  <pic:blipFill rotWithShape="1">
                    <a:blip r:embed="rId123">
                      <a:extLst>
                        <a:ext uri="{28A0092B-C50C-407E-A947-70E740481C1C}">
                          <a14:useLocalDpi xmlns:a14="http://schemas.microsoft.com/office/drawing/2010/main" val="0"/>
                        </a:ext>
                      </a:extLst>
                    </a:blip>
                    <a:srcRect l="68380" t="-191" r="51" b="191"/>
                    <a:stretch/>
                  </pic:blipFill>
                  <pic:spPr bwMode="auto">
                    <a:xfrm>
                      <a:off x="0" y="0"/>
                      <a:ext cx="2115047" cy="32227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FC8996" w14:textId="447BD20F" w:rsidR="00731509" w:rsidRDefault="00731509" w:rsidP="00731509">
      <w:pPr>
        <w:rPr>
          <w:rFonts w:ascii="Calibri" w:hAnsi="Calibri" w:cs="Book Antiqua"/>
        </w:rPr>
      </w:pPr>
    </w:p>
    <w:p w14:paraId="7B3707B8" w14:textId="77777777" w:rsidR="00731509" w:rsidRDefault="00731509" w:rsidP="00731509">
      <w:pPr>
        <w:rPr>
          <w:rFonts w:ascii="Calibri" w:hAnsi="Calibri" w:cs="Book Antiqua"/>
        </w:rPr>
      </w:pPr>
    </w:p>
    <w:p w14:paraId="093021F2" w14:textId="77777777" w:rsidR="00731509" w:rsidRDefault="00731509" w:rsidP="00731509">
      <w:pPr>
        <w:rPr>
          <w:rFonts w:ascii="Calibri" w:hAnsi="Calibri" w:cs="Book Antiqua"/>
        </w:rPr>
      </w:pPr>
    </w:p>
    <w:p w14:paraId="1692FD62" w14:textId="3841DA8D" w:rsidR="00731509" w:rsidRDefault="00731509" w:rsidP="00731509">
      <w:pPr>
        <w:rPr>
          <w:rFonts w:ascii="Calibri" w:hAnsi="Calibri" w:cs="Book Antiqua"/>
        </w:rPr>
      </w:pPr>
    </w:p>
    <w:p w14:paraId="200F627C" w14:textId="77777777" w:rsidR="00731509" w:rsidRDefault="00731509" w:rsidP="00731509">
      <w:pPr>
        <w:rPr>
          <w:rFonts w:ascii="Calibri" w:hAnsi="Calibri" w:cs="Book Antiqua"/>
        </w:rPr>
      </w:pPr>
    </w:p>
    <w:p w14:paraId="0941E646" w14:textId="558AA0BC" w:rsidR="00731509" w:rsidRDefault="00731509" w:rsidP="00731509">
      <w:pPr>
        <w:rPr>
          <w:rFonts w:ascii="Calibri" w:hAnsi="Calibri" w:cs="Book Antiqua"/>
        </w:rPr>
      </w:pPr>
    </w:p>
    <w:p w14:paraId="402BB9E3" w14:textId="77777777" w:rsidR="00731509" w:rsidRDefault="00731509" w:rsidP="00731509">
      <w:pPr>
        <w:rPr>
          <w:rFonts w:ascii="Calibri" w:hAnsi="Calibri" w:cs="Book Antiqua"/>
        </w:rPr>
      </w:pPr>
    </w:p>
    <w:p w14:paraId="6887049E" w14:textId="77777777" w:rsidR="00731509" w:rsidRDefault="00731509" w:rsidP="00731509">
      <w:pPr>
        <w:rPr>
          <w:rFonts w:ascii="Calibri" w:hAnsi="Calibri" w:cs="Book Antiqua"/>
        </w:rPr>
      </w:pPr>
    </w:p>
    <w:p w14:paraId="1EC9025C" w14:textId="08CFF545" w:rsidR="00731509" w:rsidRDefault="00731509" w:rsidP="00731509">
      <w:pPr>
        <w:rPr>
          <w:rFonts w:ascii="Calibri" w:hAnsi="Calibri" w:cs="Book Antiqua"/>
        </w:rPr>
      </w:pPr>
    </w:p>
    <w:p w14:paraId="206C388C" w14:textId="77777777" w:rsidR="00731509" w:rsidRDefault="00731509" w:rsidP="00731509">
      <w:pPr>
        <w:rPr>
          <w:rFonts w:ascii="Calibri" w:hAnsi="Calibri" w:cs="Book Antiqua"/>
        </w:rPr>
      </w:pPr>
    </w:p>
    <w:p w14:paraId="72C22461" w14:textId="77777777" w:rsidR="00731509" w:rsidRDefault="00731509" w:rsidP="00731509">
      <w:pPr>
        <w:rPr>
          <w:rFonts w:ascii="Calibri" w:hAnsi="Calibri" w:cs="Book Antiqua"/>
        </w:rPr>
      </w:pPr>
    </w:p>
    <w:p w14:paraId="1CFA8F0F" w14:textId="77777777" w:rsidR="00731509" w:rsidRDefault="00731509" w:rsidP="00731509">
      <w:pPr>
        <w:rPr>
          <w:rFonts w:ascii="Calibri" w:hAnsi="Calibri" w:cs="Book Antiqua"/>
        </w:rPr>
      </w:pPr>
    </w:p>
    <w:p w14:paraId="534EE2A1" w14:textId="77777777" w:rsidR="00731509" w:rsidRDefault="00731509" w:rsidP="00731509">
      <w:pPr>
        <w:rPr>
          <w:rFonts w:ascii="Calibri" w:hAnsi="Calibri" w:cs="Book Antiqua"/>
        </w:rPr>
      </w:pPr>
    </w:p>
    <w:p w14:paraId="14590C76" w14:textId="77777777" w:rsidR="00731509" w:rsidRDefault="00731509" w:rsidP="00731509">
      <w:pPr>
        <w:rPr>
          <w:rFonts w:ascii="Calibri" w:hAnsi="Calibri" w:cs="Book Antiqua"/>
        </w:rPr>
      </w:pPr>
    </w:p>
    <w:p w14:paraId="373FD9C4" w14:textId="77777777" w:rsidR="00731509" w:rsidRDefault="00731509" w:rsidP="00731509">
      <w:pPr>
        <w:rPr>
          <w:rFonts w:ascii="Calibri" w:hAnsi="Calibri" w:cs="Book Antiqua"/>
        </w:rPr>
      </w:pPr>
    </w:p>
    <w:p w14:paraId="2792184F" w14:textId="77777777" w:rsidR="00731509" w:rsidRDefault="00731509" w:rsidP="00731509">
      <w:pPr>
        <w:rPr>
          <w:rFonts w:ascii="Calibri" w:hAnsi="Calibri" w:cs="Book Antiqua"/>
        </w:rPr>
      </w:pPr>
    </w:p>
    <w:p w14:paraId="2ABB5BF4" w14:textId="39BA12F6" w:rsidR="00731509" w:rsidRDefault="00731509" w:rsidP="00731509">
      <w:pPr>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F4D50" w:rsidRPr="00B75B4C" w14:paraId="6E9916E1" w14:textId="77777777" w:rsidTr="007D6917">
        <w:trPr>
          <w:jc w:val="center"/>
        </w:trPr>
        <w:tc>
          <w:tcPr>
            <w:tcW w:w="2001" w:type="dxa"/>
            <w:shd w:val="clear" w:color="auto" w:fill="DBDBDB"/>
          </w:tcPr>
          <w:p w14:paraId="1953A980" w14:textId="77777777" w:rsidR="00CF4D50" w:rsidRPr="004A43F6" w:rsidRDefault="00CF4D50" w:rsidP="007D6917">
            <w:pPr>
              <w:jc w:val="both"/>
              <w:rPr>
                <w:rFonts w:ascii="Calibri" w:hAnsi="Calibri" w:cs="Book Antiqua"/>
                <w:b/>
                <w:i/>
              </w:rPr>
            </w:pPr>
            <w:r w:rsidRPr="004A43F6">
              <w:rPr>
                <w:rFonts w:ascii="Calibri" w:hAnsi="Calibri" w:cs="Book Antiqua"/>
                <w:b/>
                <w:i/>
              </w:rPr>
              <w:lastRenderedPageBreak/>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399A46C0" w14:textId="77777777" w:rsidR="00CF4D50" w:rsidRPr="004A43F6" w:rsidRDefault="00CF4D50" w:rsidP="007D6917">
            <w:pPr>
              <w:ind w:left="13"/>
              <w:jc w:val="both"/>
              <w:rPr>
                <w:rFonts w:ascii="Calibri" w:hAnsi="Calibri" w:cs="Book Antiqua"/>
                <w:i/>
              </w:rPr>
            </w:pPr>
            <w:r>
              <w:rPr>
                <w:rFonts w:ascii="Calibri" w:hAnsi="Calibri" w:cs="Book Antiqua"/>
                <w:i/>
              </w:rPr>
              <w:t>DG-27</w:t>
            </w:r>
          </w:p>
        </w:tc>
      </w:tr>
      <w:tr w:rsidR="00CF4D50" w:rsidRPr="00AE76E5" w14:paraId="723A106F" w14:textId="77777777" w:rsidTr="007D6917">
        <w:trPr>
          <w:jc w:val="center"/>
        </w:trPr>
        <w:tc>
          <w:tcPr>
            <w:tcW w:w="2001" w:type="dxa"/>
            <w:shd w:val="clear" w:color="auto" w:fill="DBDBDB"/>
          </w:tcPr>
          <w:p w14:paraId="020F9B7F" w14:textId="77777777" w:rsidR="00CF4D50" w:rsidRPr="004A43F6" w:rsidRDefault="00CF4D50" w:rsidP="007D6917">
            <w:pPr>
              <w:rPr>
                <w:rFonts w:ascii="Calibri" w:hAnsi="Calibri" w:cs="Book Antiqua"/>
                <w:b/>
                <w:i/>
              </w:rPr>
            </w:pPr>
            <w:r w:rsidRPr="004A43F6">
              <w:rPr>
                <w:rFonts w:ascii="Calibri" w:hAnsi="Calibri" w:cs="Book Antiqua"/>
                <w:b/>
                <w:i/>
              </w:rPr>
              <w:t>Descripción:</w:t>
            </w:r>
          </w:p>
        </w:tc>
        <w:tc>
          <w:tcPr>
            <w:tcW w:w="5087" w:type="dxa"/>
          </w:tcPr>
          <w:p w14:paraId="2BCCFE07" w14:textId="77777777" w:rsidR="00CF4D50" w:rsidRPr="003B659C" w:rsidRDefault="00CF4D50" w:rsidP="007D6917">
            <w:pPr>
              <w:autoSpaceDE w:val="0"/>
              <w:autoSpaceDN w:val="0"/>
              <w:adjustRightInd w:val="0"/>
              <w:rPr>
                <w:rFonts w:ascii="Calibri" w:hAnsi="Calibri" w:cs="Calibri"/>
                <w:i/>
                <w:iCs/>
              </w:rPr>
            </w:pPr>
            <w:r w:rsidRPr="007A5032">
              <w:rPr>
                <w:rFonts w:ascii="Calibri" w:hAnsi="Calibri" w:cs="Calibri"/>
                <w:i/>
                <w:iCs/>
              </w:rPr>
              <w:t>Un cliente realiza una devolución de un producto debido a un defecto de fabricación.</w:t>
            </w:r>
          </w:p>
        </w:tc>
      </w:tr>
      <w:tr w:rsidR="00CF4D50" w:rsidRPr="00CC4415" w14:paraId="2102CA51" w14:textId="77777777" w:rsidTr="007D6917">
        <w:trPr>
          <w:jc w:val="center"/>
        </w:trPr>
        <w:tc>
          <w:tcPr>
            <w:tcW w:w="2001" w:type="dxa"/>
            <w:shd w:val="clear" w:color="auto" w:fill="DBDBDB"/>
          </w:tcPr>
          <w:p w14:paraId="38956484" w14:textId="77777777" w:rsidR="00CF4D50" w:rsidRPr="004A43F6" w:rsidRDefault="00CF4D50" w:rsidP="007D6917">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563DEEE6" w14:textId="77777777" w:rsidR="00CF4D50" w:rsidRPr="00CC4415" w:rsidRDefault="00CF4D50" w:rsidP="007D6917">
            <w:pPr>
              <w:rPr>
                <w:rFonts w:ascii="Calibri" w:hAnsi="Calibri" w:cs="Book Antiqua"/>
                <w:i/>
              </w:rPr>
            </w:pPr>
            <w:r w:rsidRPr="00CC4415">
              <w:rPr>
                <w:rFonts w:ascii="Calibri" w:hAnsi="Calibri" w:cs="Book Antiqua"/>
                <w:i/>
              </w:rPr>
              <w:t>RF</w:t>
            </w:r>
            <w:r>
              <w:rPr>
                <w:rFonts w:ascii="Calibri" w:hAnsi="Calibri" w:cs="Book Antiqua"/>
                <w:i/>
              </w:rPr>
              <w:t>-27</w:t>
            </w:r>
          </w:p>
        </w:tc>
      </w:tr>
      <w:tr w:rsidR="00CF4D50" w:rsidRPr="00AE76E5" w14:paraId="3BE1407C" w14:textId="77777777" w:rsidTr="007D6917">
        <w:trPr>
          <w:jc w:val="center"/>
        </w:trPr>
        <w:tc>
          <w:tcPr>
            <w:tcW w:w="2001" w:type="dxa"/>
            <w:shd w:val="clear" w:color="auto" w:fill="DBDBDB"/>
          </w:tcPr>
          <w:p w14:paraId="03185A53" w14:textId="77777777" w:rsidR="00CF4D50" w:rsidRPr="004A43F6" w:rsidRDefault="00CF4D50" w:rsidP="007D6917">
            <w:pPr>
              <w:rPr>
                <w:rFonts w:ascii="Calibri" w:hAnsi="Calibri" w:cs="Book Antiqua"/>
                <w:b/>
                <w:i/>
              </w:rPr>
            </w:pPr>
            <w:r w:rsidRPr="004A43F6">
              <w:rPr>
                <w:rFonts w:ascii="Calibri" w:hAnsi="Calibri" w:cs="Book Antiqua"/>
                <w:b/>
                <w:i/>
              </w:rPr>
              <w:t>CU asociados:</w:t>
            </w:r>
          </w:p>
        </w:tc>
        <w:tc>
          <w:tcPr>
            <w:tcW w:w="5087" w:type="dxa"/>
          </w:tcPr>
          <w:p w14:paraId="584DCDE9" w14:textId="3E8E9167" w:rsidR="00CF4D50" w:rsidRPr="004A43F6" w:rsidRDefault="00CF4D50" w:rsidP="007D6917">
            <w:pPr>
              <w:rPr>
                <w:rFonts w:ascii="Calibri" w:hAnsi="Calibri" w:cs="Book Antiqua"/>
                <w:i/>
              </w:rPr>
            </w:pPr>
            <w:r>
              <w:rPr>
                <w:rFonts w:ascii="Calibri" w:hAnsi="Calibri" w:cs="Book Antiqua"/>
                <w:i/>
              </w:rPr>
              <w:t>CU-28</w:t>
            </w:r>
          </w:p>
        </w:tc>
      </w:tr>
      <w:tr w:rsidR="00CF4D50" w:rsidRPr="00AE76E5" w14:paraId="392DD391" w14:textId="77777777" w:rsidTr="007D6917">
        <w:trPr>
          <w:jc w:val="center"/>
        </w:trPr>
        <w:tc>
          <w:tcPr>
            <w:tcW w:w="2001" w:type="dxa"/>
            <w:shd w:val="clear" w:color="auto" w:fill="DBDBDB"/>
          </w:tcPr>
          <w:p w14:paraId="4B73A18C" w14:textId="77777777" w:rsidR="00CF4D50" w:rsidRPr="004A43F6" w:rsidRDefault="00CF4D50" w:rsidP="007D6917">
            <w:pPr>
              <w:rPr>
                <w:rFonts w:ascii="Calibri" w:hAnsi="Calibri" w:cs="Book Antiqua"/>
                <w:b/>
                <w:i/>
              </w:rPr>
            </w:pPr>
            <w:r w:rsidRPr="004A43F6">
              <w:rPr>
                <w:rFonts w:ascii="Calibri" w:hAnsi="Calibri" w:cs="Book Antiqua"/>
                <w:b/>
                <w:i/>
              </w:rPr>
              <w:t>Esc. Asociados:</w:t>
            </w:r>
          </w:p>
        </w:tc>
        <w:tc>
          <w:tcPr>
            <w:tcW w:w="5087" w:type="dxa"/>
          </w:tcPr>
          <w:p w14:paraId="2E096328" w14:textId="77777777" w:rsidR="00CF4D50" w:rsidRPr="004A43F6" w:rsidRDefault="00CF4D50" w:rsidP="007D6917">
            <w:pPr>
              <w:rPr>
                <w:rFonts w:ascii="Calibri" w:hAnsi="Calibri" w:cs="Book Antiqua"/>
                <w:i/>
              </w:rPr>
            </w:pPr>
            <w:r>
              <w:rPr>
                <w:rFonts w:ascii="Calibri" w:hAnsi="Calibri" w:cs="Book Antiqua"/>
                <w:i/>
              </w:rPr>
              <w:t>ES-27.1</w:t>
            </w:r>
          </w:p>
        </w:tc>
      </w:tr>
    </w:tbl>
    <w:p w14:paraId="2E1A39F1" w14:textId="77777777" w:rsidR="00CF4D50" w:rsidRDefault="00CF4D50" w:rsidP="00CF4D50">
      <w:pPr>
        <w:rPr>
          <w:noProof/>
        </w:rPr>
      </w:pPr>
    </w:p>
    <w:p w14:paraId="3F2DAB57" w14:textId="47B9BEB9" w:rsidR="00CF4D50" w:rsidRDefault="00CF4D50" w:rsidP="00CF4D50">
      <w:r>
        <w:rPr>
          <w:noProof/>
        </w:rPr>
        <w:drawing>
          <wp:inline distT="0" distB="0" distL="0" distR="0" wp14:anchorId="291A85BA" wp14:editId="6544FF0A">
            <wp:extent cx="5572125" cy="2805277"/>
            <wp:effectExtent l="0" t="0" r="0" b="0"/>
            <wp:docPr id="9407325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2563" name="Imagen 1" descr="Interfaz de usuario gráfica, Aplicación&#10;&#10;Descripción generada automáticamente"/>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48763" t="33260" b="34368"/>
                    <a:stretch/>
                  </pic:blipFill>
                  <pic:spPr bwMode="auto">
                    <a:xfrm>
                      <a:off x="0" y="0"/>
                      <a:ext cx="5587434" cy="2812984"/>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F4D50" w:rsidRPr="00B75B4C" w14:paraId="58FF56B7" w14:textId="77777777" w:rsidTr="007D6917">
        <w:trPr>
          <w:jc w:val="center"/>
        </w:trPr>
        <w:tc>
          <w:tcPr>
            <w:tcW w:w="2001" w:type="dxa"/>
            <w:shd w:val="clear" w:color="auto" w:fill="DBDBDB"/>
          </w:tcPr>
          <w:p w14:paraId="56130BCF" w14:textId="77777777" w:rsidR="00CF4D50" w:rsidRPr="004A43F6" w:rsidRDefault="00CF4D50" w:rsidP="007D6917">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33B8F0EC" w14:textId="77777777" w:rsidR="00CF4D50" w:rsidRPr="004A43F6" w:rsidRDefault="00CF4D50" w:rsidP="007D6917">
            <w:pPr>
              <w:ind w:left="13"/>
              <w:jc w:val="both"/>
              <w:rPr>
                <w:rFonts w:ascii="Calibri" w:hAnsi="Calibri" w:cs="Book Antiqua"/>
                <w:i/>
              </w:rPr>
            </w:pPr>
            <w:r>
              <w:rPr>
                <w:rFonts w:ascii="Calibri" w:hAnsi="Calibri" w:cs="Book Antiqua"/>
                <w:i/>
              </w:rPr>
              <w:t>DG-28</w:t>
            </w:r>
          </w:p>
        </w:tc>
      </w:tr>
      <w:tr w:rsidR="00CF4D50" w:rsidRPr="00AE76E5" w14:paraId="782B9BD8" w14:textId="77777777" w:rsidTr="007D6917">
        <w:trPr>
          <w:jc w:val="center"/>
        </w:trPr>
        <w:tc>
          <w:tcPr>
            <w:tcW w:w="2001" w:type="dxa"/>
            <w:shd w:val="clear" w:color="auto" w:fill="DBDBDB"/>
          </w:tcPr>
          <w:p w14:paraId="56AE812C" w14:textId="77777777" w:rsidR="00CF4D50" w:rsidRPr="004A43F6" w:rsidRDefault="00CF4D50" w:rsidP="007D6917">
            <w:pPr>
              <w:rPr>
                <w:rFonts w:ascii="Calibri" w:hAnsi="Calibri" w:cs="Book Antiqua"/>
                <w:b/>
                <w:i/>
              </w:rPr>
            </w:pPr>
            <w:r w:rsidRPr="004A43F6">
              <w:rPr>
                <w:rFonts w:ascii="Calibri" w:hAnsi="Calibri" w:cs="Book Antiqua"/>
                <w:b/>
                <w:i/>
              </w:rPr>
              <w:t>Descripción:</w:t>
            </w:r>
          </w:p>
        </w:tc>
        <w:tc>
          <w:tcPr>
            <w:tcW w:w="5087" w:type="dxa"/>
          </w:tcPr>
          <w:p w14:paraId="7F9E54E4" w14:textId="73AA9192" w:rsidR="00CF4D50" w:rsidRPr="00AB200F" w:rsidRDefault="00CF4D50" w:rsidP="007D6917">
            <w:pPr>
              <w:autoSpaceDE w:val="0"/>
              <w:autoSpaceDN w:val="0"/>
              <w:adjustRightInd w:val="0"/>
              <w:rPr>
                <w:rFonts w:ascii="Calibri" w:hAnsi="Calibri" w:cs="Calibri"/>
                <w:i/>
                <w:iCs/>
              </w:rPr>
            </w:pPr>
            <w:r w:rsidRPr="00CF4FFE">
              <w:rPr>
                <w:rFonts w:ascii="Calibri" w:hAnsi="Calibri" w:cs="Calibri"/>
                <w:i/>
                <w:iCs/>
              </w:rPr>
              <w:t>Un usuario identifica una devolución de un producto que fue registrada incorrectamente como "en proceso" en lugar de "completada".</w:t>
            </w:r>
          </w:p>
        </w:tc>
      </w:tr>
      <w:tr w:rsidR="00CF4D50" w:rsidRPr="00CC4415" w14:paraId="1556FC9D" w14:textId="77777777" w:rsidTr="007D6917">
        <w:trPr>
          <w:jc w:val="center"/>
        </w:trPr>
        <w:tc>
          <w:tcPr>
            <w:tcW w:w="2001" w:type="dxa"/>
            <w:shd w:val="clear" w:color="auto" w:fill="DBDBDB"/>
          </w:tcPr>
          <w:p w14:paraId="3C06B8C3" w14:textId="77777777" w:rsidR="00CF4D50" w:rsidRPr="004A43F6" w:rsidRDefault="00CF4D50" w:rsidP="007D6917">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68EADE17" w14:textId="3C93203A" w:rsidR="00CF4D50" w:rsidRPr="00CC4415" w:rsidRDefault="00CF4D50" w:rsidP="007D6917">
            <w:pPr>
              <w:rPr>
                <w:rFonts w:ascii="Calibri" w:hAnsi="Calibri" w:cs="Book Antiqua"/>
                <w:i/>
              </w:rPr>
            </w:pPr>
            <w:r>
              <w:rPr>
                <w:rFonts w:ascii="Calibri" w:hAnsi="Calibri" w:cs="Book Antiqua"/>
                <w:i/>
              </w:rPr>
              <w:t>RF-30</w:t>
            </w:r>
          </w:p>
        </w:tc>
      </w:tr>
      <w:tr w:rsidR="00CF4D50" w:rsidRPr="00AE76E5" w14:paraId="6FBC92C2" w14:textId="77777777" w:rsidTr="007D6917">
        <w:trPr>
          <w:jc w:val="center"/>
        </w:trPr>
        <w:tc>
          <w:tcPr>
            <w:tcW w:w="2001" w:type="dxa"/>
            <w:shd w:val="clear" w:color="auto" w:fill="DBDBDB"/>
          </w:tcPr>
          <w:p w14:paraId="4525C7DC" w14:textId="77777777" w:rsidR="00CF4D50" w:rsidRPr="004A43F6" w:rsidRDefault="00CF4D50" w:rsidP="007D6917">
            <w:pPr>
              <w:rPr>
                <w:rFonts w:ascii="Calibri" w:hAnsi="Calibri" w:cs="Book Antiqua"/>
                <w:b/>
                <w:i/>
              </w:rPr>
            </w:pPr>
            <w:r w:rsidRPr="004A43F6">
              <w:rPr>
                <w:rFonts w:ascii="Calibri" w:hAnsi="Calibri" w:cs="Book Antiqua"/>
                <w:b/>
                <w:i/>
              </w:rPr>
              <w:t>CU asociados:</w:t>
            </w:r>
          </w:p>
        </w:tc>
        <w:tc>
          <w:tcPr>
            <w:tcW w:w="5087" w:type="dxa"/>
          </w:tcPr>
          <w:p w14:paraId="55711EEF" w14:textId="45CC4E93" w:rsidR="00CF4D50" w:rsidRPr="004A43F6" w:rsidRDefault="00CF4D50" w:rsidP="007D6917">
            <w:pPr>
              <w:rPr>
                <w:rFonts w:ascii="Calibri" w:hAnsi="Calibri" w:cs="Book Antiqua"/>
                <w:i/>
              </w:rPr>
            </w:pPr>
            <w:r>
              <w:rPr>
                <w:rFonts w:ascii="Calibri" w:hAnsi="Calibri" w:cs="Book Antiqua"/>
                <w:i/>
              </w:rPr>
              <w:t>CU-27</w:t>
            </w:r>
          </w:p>
        </w:tc>
      </w:tr>
      <w:tr w:rsidR="00CF4D50" w:rsidRPr="00AE76E5" w14:paraId="665D6456" w14:textId="77777777" w:rsidTr="007D6917">
        <w:trPr>
          <w:jc w:val="center"/>
        </w:trPr>
        <w:tc>
          <w:tcPr>
            <w:tcW w:w="2001" w:type="dxa"/>
            <w:shd w:val="clear" w:color="auto" w:fill="DBDBDB"/>
          </w:tcPr>
          <w:p w14:paraId="305717CF" w14:textId="77777777" w:rsidR="00CF4D50" w:rsidRPr="004A43F6" w:rsidRDefault="00CF4D50" w:rsidP="007D6917">
            <w:pPr>
              <w:rPr>
                <w:rFonts w:ascii="Calibri" w:hAnsi="Calibri" w:cs="Book Antiqua"/>
                <w:b/>
                <w:i/>
              </w:rPr>
            </w:pPr>
            <w:r w:rsidRPr="004A43F6">
              <w:rPr>
                <w:rFonts w:ascii="Calibri" w:hAnsi="Calibri" w:cs="Book Antiqua"/>
                <w:b/>
                <w:i/>
              </w:rPr>
              <w:t>Esc. Asociados:</w:t>
            </w:r>
          </w:p>
        </w:tc>
        <w:tc>
          <w:tcPr>
            <w:tcW w:w="5087" w:type="dxa"/>
          </w:tcPr>
          <w:p w14:paraId="18393971" w14:textId="77777777" w:rsidR="00CF4D50" w:rsidRPr="004A43F6" w:rsidRDefault="00CF4D50" w:rsidP="007D6917">
            <w:pPr>
              <w:rPr>
                <w:rFonts w:ascii="Calibri" w:hAnsi="Calibri" w:cs="Book Antiqua"/>
                <w:i/>
              </w:rPr>
            </w:pPr>
            <w:r>
              <w:rPr>
                <w:rFonts w:ascii="Calibri" w:hAnsi="Calibri" w:cs="Book Antiqua"/>
                <w:i/>
              </w:rPr>
              <w:t>ES-28.1</w:t>
            </w:r>
          </w:p>
        </w:tc>
      </w:tr>
    </w:tbl>
    <w:p w14:paraId="27DF319A" w14:textId="3BD69048" w:rsidR="00CF4D50" w:rsidRDefault="00CF4D50" w:rsidP="00CF4D50">
      <w:pPr>
        <w:rPr>
          <w:noProof/>
        </w:rPr>
      </w:pPr>
      <w:r>
        <w:rPr>
          <w:noProof/>
        </w:rPr>
        <w:drawing>
          <wp:anchor distT="0" distB="0" distL="114300" distR="114300" simplePos="0" relativeHeight="251809792" behindDoc="0" locked="0" layoutInCell="1" allowOverlap="1" wp14:anchorId="168CD069" wp14:editId="3169E22A">
            <wp:simplePos x="0" y="0"/>
            <wp:positionH relativeFrom="margin">
              <wp:align>center</wp:align>
            </wp:positionH>
            <wp:positionV relativeFrom="paragraph">
              <wp:posOffset>54996</wp:posOffset>
            </wp:positionV>
            <wp:extent cx="4857750" cy="3216275"/>
            <wp:effectExtent l="0" t="0" r="0" b="3175"/>
            <wp:wrapNone/>
            <wp:docPr id="15952061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45230" t="67849" r="16078"/>
                    <a:stretch/>
                  </pic:blipFill>
                  <pic:spPr bwMode="auto">
                    <a:xfrm>
                      <a:off x="0" y="0"/>
                      <a:ext cx="485775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7EAC2D" w14:textId="0FC7DA45" w:rsidR="00CF4D50" w:rsidRDefault="00CF4D50" w:rsidP="00CF4D50"/>
    <w:p w14:paraId="2BB20F92" w14:textId="77777777" w:rsidR="00CF4D50" w:rsidRDefault="00CF4D50" w:rsidP="00CF4D50"/>
    <w:p w14:paraId="11B67485" w14:textId="77777777" w:rsidR="00CF4D50" w:rsidRDefault="00CF4D50" w:rsidP="00CF4D50"/>
    <w:p w14:paraId="75F90C9B" w14:textId="77777777" w:rsidR="00CF4D50" w:rsidRDefault="00CF4D50" w:rsidP="00CF4D50"/>
    <w:p w14:paraId="4755137B" w14:textId="77777777" w:rsidR="00CF4D50" w:rsidRDefault="00CF4D50" w:rsidP="00CF4D50"/>
    <w:p w14:paraId="154F1865" w14:textId="77777777" w:rsidR="00CF4D50" w:rsidRDefault="00CF4D50" w:rsidP="00CF4D50"/>
    <w:p w14:paraId="1C72A88E" w14:textId="77777777" w:rsidR="00CF4D50" w:rsidRDefault="00CF4D50" w:rsidP="00CF4D50"/>
    <w:p w14:paraId="5988A283" w14:textId="77777777" w:rsidR="00CF4D50" w:rsidRDefault="00CF4D50" w:rsidP="00CF4D50"/>
    <w:p w14:paraId="54BF0F98" w14:textId="77777777" w:rsidR="00CF4D50" w:rsidRDefault="00CF4D50" w:rsidP="00CF4D50"/>
    <w:p w14:paraId="0B2D076B" w14:textId="77777777" w:rsidR="00CF4D50" w:rsidRDefault="00CF4D50" w:rsidP="00CF4D50"/>
    <w:p w14:paraId="73AD8D62" w14:textId="77777777" w:rsidR="00CF4D50" w:rsidRDefault="00CF4D50" w:rsidP="00CF4D50"/>
    <w:p w14:paraId="37013F0D" w14:textId="77777777" w:rsidR="00CF4D50" w:rsidRDefault="00CF4D50" w:rsidP="00CF4D50"/>
    <w:p w14:paraId="3BA47760" w14:textId="77777777" w:rsidR="00CF4D50" w:rsidRDefault="00CF4D50" w:rsidP="00CF4D50"/>
    <w:p w14:paraId="094789C4" w14:textId="77777777" w:rsidR="00CF4D50" w:rsidRDefault="00CF4D50" w:rsidP="00CF4D50"/>
    <w:p w14:paraId="20D56AD7" w14:textId="77777777" w:rsidR="00CF4D50" w:rsidRDefault="00CF4D50" w:rsidP="00CF4D50"/>
    <w:p w14:paraId="4B52B9BF" w14:textId="77777777" w:rsidR="00CF4D50" w:rsidRDefault="00CF4D50" w:rsidP="00CF4D50"/>
    <w:p w14:paraId="0998D24F" w14:textId="77777777" w:rsidR="00CF4D50" w:rsidRDefault="00CF4D50" w:rsidP="00CF4D50"/>
    <w:p w14:paraId="6E9FFBE8" w14:textId="2E7DB16B" w:rsidR="00CF4D50" w:rsidRDefault="00CF4D50" w:rsidP="00CF4D50"/>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F4D50" w:rsidRPr="00B75B4C" w14:paraId="46135E95" w14:textId="77777777" w:rsidTr="007D6917">
        <w:trPr>
          <w:jc w:val="center"/>
        </w:trPr>
        <w:tc>
          <w:tcPr>
            <w:tcW w:w="2001" w:type="dxa"/>
            <w:shd w:val="clear" w:color="auto" w:fill="DBDBDB"/>
          </w:tcPr>
          <w:p w14:paraId="0A8FF104" w14:textId="77777777" w:rsidR="00CF4D50" w:rsidRPr="004A43F6" w:rsidRDefault="00CF4D50" w:rsidP="007D6917">
            <w:pPr>
              <w:jc w:val="both"/>
              <w:rPr>
                <w:rFonts w:ascii="Calibri" w:hAnsi="Calibri" w:cs="Book Antiqua"/>
                <w:b/>
                <w:i/>
              </w:rPr>
            </w:pPr>
            <w:r w:rsidRPr="004A43F6">
              <w:rPr>
                <w:rFonts w:ascii="Calibri" w:hAnsi="Calibri" w:cs="Book Antiqua"/>
                <w:b/>
                <w:i/>
              </w:rPr>
              <w:lastRenderedPageBreak/>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4F1DD223" w14:textId="425CB961" w:rsidR="00CF4D50" w:rsidRPr="004A43F6" w:rsidRDefault="00CF4D50" w:rsidP="007D6917">
            <w:pPr>
              <w:ind w:left="13"/>
              <w:jc w:val="both"/>
              <w:rPr>
                <w:rFonts w:ascii="Calibri" w:hAnsi="Calibri" w:cs="Book Antiqua"/>
                <w:i/>
              </w:rPr>
            </w:pPr>
            <w:r>
              <w:rPr>
                <w:rFonts w:ascii="Calibri" w:hAnsi="Calibri" w:cs="Book Antiqua"/>
                <w:i/>
              </w:rPr>
              <w:t>DG-29</w:t>
            </w:r>
          </w:p>
        </w:tc>
      </w:tr>
      <w:tr w:rsidR="00CF4D50" w:rsidRPr="00AE76E5" w14:paraId="0DCA7DA1" w14:textId="77777777" w:rsidTr="007D6917">
        <w:trPr>
          <w:jc w:val="center"/>
        </w:trPr>
        <w:tc>
          <w:tcPr>
            <w:tcW w:w="2001" w:type="dxa"/>
            <w:shd w:val="clear" w:color="auto" w:fill="DBDBDB"/>
          </w:tcPr>
          <w:p w14:paraId="70205A1C" w14:textId="77777777" w:rsidR="00CF4D50" w:rsidRPr="004A43F6" w:rsidRDefault="00CF4D50" w:rsidP="007D6917">
            <w:pPr>
              <w:rPr>
                <w:rFonts w:ascii="Calibri" w:hAnsi="Calibri" w:cs="Book Antiqua"/>
                <w:b/>
                <w:i/>
              </w:rPr>
            </w:pPr>
            <w:r w:rsidRPr="004A43F6">
              <w:rPr>
                <w:rFonts w:ascii="Calibri" w:hAnsi="Calibri" w:cs="Book Antiqua"/>
                <w:b/>
                <w:i/>
              </w:rPr>
              <w:t>Descripción:</w:t>
            </w:r>
          </w:p>
        </w:tc>
        <w:tc>
          <w:tcPr>
            <w:tcW w:w="5087" w:type="dxa"/>
          </w:tcPr>
          <w:p w14:paraId="242DD82A" w14:textId="105C4B8A" w:rsidR="00CF4D50" w:rsidRPr="00C42CF3" w:rsidRDefault="00CF4D50" w:rsidP="007D6917">
            <w:pPr>
              <w:autoSpaceDE w:val="0"/>
              <w:autoSpaceDN w:val="0"/>
              <w:adjustRightInd w:val="0"/>
              <w:rPr>
                <w:rFonts w:ascii="Calibri" w:hAnsi="Calibri" w:cs="Calibri"/>
                <w:i/>
                <w:iCs/>
              </w:rPr>
            </w:pPr>
            <w:r w:rsidRPr="00CF4FFE">
              <w:rPr>
                <w:rFonts w:ascii="Calibri" w:hAnsi="Calibri" w:cs="Calibri"/>
                <w:i/>
                <w:iCs/>
              </w:rPr>
              <w:t>Un usuario autorizado decide eliminar el registro de un cliente que ya no desea utilizar los servicios de la empresa.</w:t>
            </w:r>
          </w:p>
        </w:tc>
      </w:tr>
      <w:tr w:rsidR="00CF4D50" w:rsidRPr="00CC4415" w14:paraId="24453FEE" w14:textId="77777777" w:rsidTr="007D6917">
        <w:trPr>
          <w:jc w:val="center"/>
        </w:trPr>
        <w:tc>
          <w:tcPr>
            <w:tcW w:w="2001" w:type="dxa"/>
            <w:shd w:val="clear" w:color="auto" w:fill="DBDBDB"/>
          </w:tcPr>
          <w:p w14:paraId="2C425012" w14:textId="77777777" w:rsidR="00CF4D50" w:rsidRPr="004A43F6" w:rsidRDefault="00CF4D50" w:rsidP="007D6917">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0706A06E" w14:textId="508E8417" w:rsidR="00CF4D50" w:rsidRPr="00CC4415" w:rsidRDefault="00CF4D50" w:rsidP="007D6917">
            <w:pPr>
              <w:rPr>
                <w:rFonts w:ascii="Calibri" w:hAnsi="Calibri" w:cs="Book Antiqua"/>
                <w:i/>
              </w:rPr>
            </w:pPr>
            <w:r w:rsidRPr="00CC4415">
              <w:rPr>
                <w:rFonts w:ascii="Calibri" w:hAnsi="Calibri" w:cs="Book Antiqua"/>
                <w:i/>
              </w:rPr>
              <w:t>RF-</w:t>
            </w:r>
            <w:r>
              <w:rPr>
                <w:rFonts w:ascii="Calibri" w:hAnsi="Calibri" w:cs="Book Antiqua"/>
                <w:i/>
              </w:rPr>
              <w:t>29</w:t>
            </w:r>
          </w:p>
        </w:tc>
      </w:tr>
      <w:tr w:rsidR="00CF4D50" w:rsidRPr="00AE76E5" w14:paraId="40326ED1" w14:textId="77777777" w:rsidTr="007D6917">
        <w:trPr>
          <w:jc w:val="center"/>
        </w:trPr>
        <w:tc>
          <w:tcPr>
            <w:tcW w:w="2001" w:type="dxa"/>
            <w:shd w:val="clear" w:color="auto" w:fill="DBDBDB"/>
          </w:tcPr>
          <w:p w14:paraId="0FB24822" w14:textId="77777777" w:rsidR="00CF4D50" w:rsidRPr="004A43F6" w:rsidRDefault="00CF4D50" w:rsidP="007D6917">
            <w:pPr>
              <w:rPr>
                <w:rFonts w:ascii="Calibri" w:hAnsi="Calibri" w:cs="Book Antiqua"/>
                <w:b/>
                <w:i/>
              </w:rPr>
            </w:pPr>
            <w:r w:rsidRPr="004A43F6">
              <w:rPr>
                <w:rFonts w:ascii="Calibri" w:hAnsi="Calibri" w:cs="Book Antiqua"/>
                <w:b/>
                <w:i/>
              </w:rPr>
              <w:t>CU asociados:</w:t>
            </w:r>
          </w:p>
        </w:tc>
        <w:tc>
          <w:tcPr>
            <w:tcW w:w="5087" w:type="dxa"/>
          </w:tcPr>
          <w:p w14:paraId="4585FC72" w14:textId="3EA92C72" w:rsidR="00CF4D50" w:rsidRPr="004A43F6" w:rsidRDefault="00CF4D50" w:rsidP="007D6917">
            <w:pPr>
              <w:rPr>
                <w:rFonts w:ascii="Calibri" w:hAnsi="Calibri" w:cs="Book Antiqua"/>
                <w:i/>
              </w:rPr>
            </w:pPr>
            <w:r>
              <w:rPr>
                <w:rFonts w:ascii="Calibri" w:hAnsi="Calibri" w:cs="Book Antiqua"/>
                <w:i/>
              </w:rPr>
              <w:t>CU-2</w:t>
            </w:r>
          </w:p>
        </w:tc>
      </w:tr>
      <w:tr w:rsidR="00CF4D50" w:rsidRPr="00AE76E5" w14:paraId="068B6A37" w14:textId="77777777" w:rsidTr="007D6917">
        <w:trPr>
          <w:jc w:val="center"/>
        </w:trPr>
        <w:tc>
          <w:tcPr>
            <w:tcW w:w="2001" w:type="dxa"/>
            <w:shd w:val="clear" w:color="auto" w:fill="DBDBDB"/>
          </w:tcPr>
          <w:p w14:paraId="69D213C0" w14:textId="77777777" w:rsidR="00CF4D50" w:rsidRPr="004A43F6" w:rsidRDefault="00CF4D50" w:rsidP="007D6917">
            <w:pPr>
              <w:rPr>
                <w:rFonts w:ascii="Calibri" w:hAnsi="Calibri" w:cs="Book Antiqua"/>
                <w:b/>
                <w:i/>
              </w:rPr>
            </w:pPr>
            <w:r w:rsidRPr="004A43F6">
              <w:rPr>
                <w:rFonts w:ascii="Calibri" w:hAnsi="Calibri" w:cs="Book Antiqua"/>
                <w:b/>
                <w:i/>
              </w:rPr>
              <w:t>Esc. Asociados:</w:t>
            </w:r>
          </w:p>
        </w:tc>
        <w:tc>
          <w:tcPr>
            <w:tcW w:w="5087" w:type="dxa"/>
          </w:tcPr>
          <w:p w14:paraId="3B4CA60F" w14:textId="3FD0481A" w:rsidR="00CF4D50" w:rsidRPr="004A43F6" w:rsidRDefault="00CF4D50" w:rsidP="007D6917">
            <w:pPr>
              <w:rPr>
                <w:rFonts w:ascii="Calibri" w:hAnsi="Calibri" w:cs="Book Antiqua"/>
                <w:i/>
              </w:rPr>
            </w:pPr>
            <w:r>
              <w:rPr>
                <w:rFonts w:ascii="Calibri" w:hAnsi="Calibri" w:cs="Book Antiqua"/>
                <w:i/>
              </w:rPr>
              <w:t>ES-29.1</w:t>
            </w:r>
          </w:p>
        </w:tc>
      </w:tr>
    </w:tbl>
    <w:p w14:paraId="10195763" w14:textId="1C1E56B6" w:rsidR="00CF4D50" w:rsidRDefault="00CF4D50" w:rsidP="00CF4D50">
      <w:pPr>
        <w:rPr>
          <w:noProof/>
        </w:rPr>
      </w:pPr>
      <w:r>
        <w:rPr>
          <w:noProof/>
        </w:rPr>
        <w:drawing>
          <wp:anchor distT="0" distB="0" distL="114300" distR="114300" simplePos="0" relativeHeight="251811840" behindDoc="0" locked="0" layoutInCell="1" allowOverlap="1" wp14:anchorId="076E444D" wp14:editId="1ABCF4DC">
            <wp:simplePos x="0" y="0"/>
            <wp:positionH relativeFrom="margin">
              <wp:posOffset>257617</wp:posOffset>
            </wp:positionH>
            <wp:positionV relativeFrom="paragraph">
              <wp:posOffset>6847</wp:posOffset>
            </wp:positionV>
            <wp:extent cx="5645426" cy="2918460"/>
            <wp:effectExtent l="0" t="0" r="0" b="0"/>
            <wp:wrapNone/>
            <wp:docPr id="1767060054"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60054" name="Imagen 3" descr="Interfaz de usuario gráfica, Aplicación&#10;&#10;Descripción generada automáticament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33519" r="57004" b="38581"/>
                    <a:stretch/>
                  </pic:blipFill>
                  <pic:spPr bwMode="auto">
                    <a:xfrm>
                      <a:off x="0" y="0"/>
                      <a:ext cx="5645426" cy="2918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AEDF11" w14:textId="7E83AA04" w:rsidR="00CF4D50" w:rsidRDefault="00CF4D50" w:rsidP="00CF4D50">
      <w:pPr>
        <w:rPr>
          <w:noProof/>
        </w:rPr>
      </w:pPr>
    </w:p>
    <w:p w14:paraId="24122996" w14:textId="77777777" w:rsidR="00CF4D50" w:rsidRDefault="00CF4D50" w:rsidP="00CF4D50">
      <w:pPr>
        <w:rPr>
          <w:noProof/>
        </w:rPr>
      </w:pPr>
    </w:p>
    <w:p w14:paraId="06CBC51B" w14:textId="77777777" w:rsidR="00CF4D50" w:rsidRDefault="00CF4D50" w:rsidP="00CF4D50">
      <w:pPr>
        <w:rPr>
          <w:noProof/>
        </w:rPr>
      </w:pPr>
    </w:p>
    <w:p w14:paraId="2F8DFFD4" w14:textId="77777777" w:rsidR="00CF4D50" w:rsidRDefault="00CF4D50" w:rsidP="00CF4D50">
      <w:pPr>
        <w:rPr>
          <w:noProof/>
        </w:rPr>
      </w:pPr>
    </w:p>
    <w:p w14:paraId="051051D3" w14:textId="77777777" w:rsidR="00CF4D50" w:rsidRDefault="00CF4D50" w:rsidP="00CF4D50">
      <w:pPr>
        <w:rPr>
          <w:noProof/>
        </w:rPr>
      </w:pPr>
    </w:p>
    <w:p w14:paraId="00A9C10C" w14:textId="77777777" w:rsidR="00CF4D50" w:rsidRDefault="00CF4D50" w:rsidP="00CF4D50">
      <w:pPr>
        <w:rPr>
          <w:noProof/>
        </w:rPr>
      </w:pPr>
    </w:p>
    <w:p w14:paraId="6D80D5E1" w14:textId="77777777" w:rsidR="00CF4D50" w:rsidRDefault="00CF4D50" w:rsidP="00CF4D50">
      <w:pPr>
        <w:rPr>
          <w:noProof/>
        </w:rPr>
      </w:pPr>
    </w:p>
    <w:p w14:paraId="6AC60DE6" w14:textId="77777777" w:rsidR="00CF4D50" w:rsidRDefault="00CF4D50" w:rsidP="00CF4D50">
      <w:pPr>
        <w:rPr>
          <w:noProof/>
        </w:rPr>
      </w:pPr>
    </w:p>
    <w:p w14:paraId="47340AD7" w14:textId="77777777" w:rsidR="00CF4D50" w:rsidRDefault="00CF4D50" w:rsidP="00CF4D50">
      <w:pPr>
        <w:rPr>
          <w:noProof/>
        </w:rPr>
      </w:pPr>
    </w:p>
    <w:p w14:paraId="72181652" w14:textId="77777777" w:rsidR="00CF4D50" w:rsidRDefault="00CF4D50" w:rsidP="00CF4D50">
      <w:pPr>
        <w:rPr>
          <w:noProof/>
        </w:rPr>
      </w:pPr>
    </w:p>
    <w:p w14:paraId="77B9771F" w14:textId="77777777" w:rsidR="00CF4D50" w:rsidRDefault="00CF4D50" w:rsidP="00CF4D50">
      <w:pPr>
        <w:rPr>
          <w:noProof/>
        </w:rPr>
      </w:pPr>
    </w:p>
    <w:p w14:paraId="47031598" w14:textId="77777777" w:rsidR="00CF4D50" w:rsidRDefault="00CF4D50" w:rsidP="00CF4D50">
      <w:pPr>
        <w:rPr>
          <w:noProof/>
        </w:rPr>
      </w:pPr>
    </w:p>
    <w:p w14:paraId="72F5B514" w14:textId="77777777" w:rsidR="00CF4D50" w:rsidRDefault="00CF4D50" w:rsidP="00CF4D50">
      <w:pPr>
        <w:rPr>
          <w:noProof/>
        </w:rPr>
      </w:pPr>
    </w:p>
    <w:p w14:paraId="00131E49" w14:textId="77777777" w:rsidR="00CF4D50" w:rsidRDefault="00CF4D50" w:rsidP="00CF4D50">
      <w:pPr>
        <w:rPr>
          <w:noProof/>
        </w:rPr>
      </w:pPr>
    </w:p>
    <w:p w14:paraId="2D766E83" w14:textId="26C85671" w:rsidR="00CF4D50" w:rsidRDefault="00CF4D50" w:rsidP="00CF4D50">
      <w:pPr>
        <w:rPr>
          <w:noProof/>
        </w:rPr>
      </w:pPr>
    </w:p>
    <w:p w14:paraId="337A69B6" w14:textId="7150A52D" w:rsidR="00CF4D50" w:rsidRDefault="00CF4D50" w:rsidP="00CF4D50"/>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F4D50" w:rsidRPr="00B75B4C" w14:paraId="52251E03" w14:textId="77777777" w:rsidTr="007D6917">
        <w:trPr>
          <w:jc w:val="center"/>
        </w:trPr>
        <w:tc>
          <w:tcPr>
            <w:tcW w:w="2001" w:type="dxa"/>
            <w:shd w:val="clear" w:color="auto" w:fill="DBDBDB"/>
          </w:tcPr>
          <w:p w14:paraId="7A3647F3" w14:textId="77777777" w:rsidR="00CF4D50" w:rsidRPr="004A43F6" w:rsidRDefault="00CF4D50" w:rsidP="007D6917">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0F733782" w14:textId="77777777" w:rsidR="00CF4D50" w:rsidRPr="004A43F6" w:rsidRDefault="00CF4D50" w:rsidP="007D6917">
            <w:pPr>
              <w:ind w:left="13"/>
              <w:jc w:val="both"/>
              <w:rPr>
                <w:rFonts w:ascii="Calibri" w:hAnsi="Calibri" w:cs="Book Antiqua"/>
                <w:i/>
              </w:rPr>
            </w:pPr>
            <w:r>
              <w:rPr>
                <w:rFonts w:ascii="Calibri" w:hAnsi="Calibri" w:cs="Book Antiqua"/>
                <w:i/>
              </w:rPr>
              <w:t>DG-30</w:t>
            </w:r>
          </w:p>
        </w:tc>
      </w:tr>
      <w:tr w:rsidR="00CF4D50" w:rsidRPr="00AE76E5" w14:paraId="4656CC8F" w14:textId="77777777" w:rsidTr="007D6917">
        <w:trPr>
          <w:jc w:val="center"/>
        </w:trPr>
        <w:tc>
          <w:tcPr>
            <w:tcW w:w="2001" w:type="dxa"/>
            <w:shd w:val="clear" w:color="auto" w:fill="DBDBDB"/>
          </w:tcPr>
          <w:p w14:paraId="74FD443C" w14:textId="77777777" w:rsidR="00CF4D50" w:rsidRPr="004A43F6" w:rsidRDefault="00CF4D50" w:rsidP="007D6917">
            <w:pPr>
              <w:rPr>
                <w:rFonts w:ascii="Calibri" w:hAnsi="Calibri" w:cs="Book Antiqua"/>
                <w:b/>
                <w:i/>
              </w:rPr>
            </w:pPr>
            <w:r w:rsidRPr="004A43F6">
              <w:rPr>
                <w:rFonts w:ascii="Calibri" w:hAnsi="Calibri" w:cs="Book Antiqua"/>
                <w:b/>
                <w:i/>
              </w:rPr>
              <w:t>Descripción:</w:t>
            </w:r>
          </w:p>
        </w:tc>
        <w:tc>
          <w:tcPr>
            <w:tcW w:w="5087" w:type="dxa"/>
          </w:tcPr>
          <w:p w14:paraId="332FA842" w14:textId="3D09C988" w:rsidR="00CF4D50" w:rsidRPr="000A1E4B" w:rsidRDefault="00CF4D50" w:rsidP="007D6917">
            <w:pPr>
              <w:autoSpaceDE w:val="0"/>
              <w:autoSpaceDN w:val="0"/>
              <w:adjustRightInd w:val="0"/>
              <w:rPr>
                <w:rFonts w:ascii="Calibri" w:hAnsi="Calibri" w:cs="Calibri"/>
                <w:i/>
                <w:iCs/>
              </w:rPr>
            </w:pPr>
            <w:r w:rsidRPr="008C02B9">
              <w:rPr>
                <w:rFonts w:ascii="Calibri" w:hAnsi="Calibri" w:cs="Calibri"/>
                <w:i/>
                <w:iCs/>
              </w:rPr>
              <w:t>Un usuario necesita obtener información adicional sobre una funcionalidad específica del sistema.</w:t>
            </w:r>
          </w:p>
        </w:tc>
      </w:tr>
      <w:tr w:rsidR="00CF4D50" w:rsidRPr="00CC4415" w14:paraId="008192EF" w14:textId="77777777" w:rsidTr="007D6917">
        <w:trPr>
          <w:jc w:val="center"/>
        </w:trPr>
        <w:tc>
          <w:tcPr>
            <w:tcW w:w="2001" w:type="dxa"/>
            <w:shd w:val="clear" w:color="auto" w:fill="DBDBDB"/>
          </w:tcPr>
          <w:p w14:paraId="0AF268F6" w14:textId="77777777" w:rsidR="00CF4D50" w:rsidRPr="004A43F6" w:rsidRDefault="00CF4D50" w:rsidP="007D6917">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10B16522" w14:textId="7C3FA565" w:rsidR="00CF4D50" w:rsidRPr="00CC4415" w:rsidRDefault="00CF4D50" w:rsidP="007D6917">
            <w:pPr>
              <w:rPr>
                <w:rFonts w:ascii="Calibri" w:hAnsi="Calibri" w:cs="Book Antiqua"/>
                <w:i/>
              </w:rPr>
            </w:pPr>
            <w:r>
              <w:rPr>
                <w:rFonts w:ascii="Calibri" w:hAnsi="Calibri" w:cs="Book Antiqua"/>
                <w:i/>
              </w:rPr>
              <w:t>RF-12, RF-29</w:t>
            </w:r>
          </w:p>
        </w:tc>
      </w:tr>
      <w:tr w:rsidR="00CF4D50" w:rsidRPr="00AE76E5" w14:paraId="21E6C30E" w14:textId="77777777" w:rsidTr="007D6917">
        <w:trPr>
          <w:jc w:val="center"/>
        </w:trPr>
        <w:tc>
          <w:tcPr>
            <w:tcW w:w="2001" w:type="dxa"/>
            <w:shd w:val="clear" w:color="auto" w:fill="DBDBDB"/>
          </w:tcPr>
          <w:p w14:paraId="05EE9C8A" w14:textId="77777777" w:rsidR="00CF4D50" w:rsidRPr="004A43F6" w:rsidRDefault="00CF4D50" w:rsidP="007D6917">
            <w:pPr>
              <w:rPr>
                <w:rFonts w:ascii="Calibri" w:hAnsi="Calibri" w:cs="Book Antiqua"/>
                <w:b/>
                <w:i/>
              </w:rPr>
            </w:pPr>
            <w:r w:rsidRPr="004A43F6">
              <w:rPr>
                <w:rFonts w:ascii="Calibri" w:hAnsi="Calibri" w:cs="Book Antiqua"/>
                <w:b/>
                <w:i/>
              </w:rPr>
              <w:t>CU asociados:</w:t>
            </w:r>
          </w:p>
        </w:tc>
        <w:tc>
          <w:tcPr>
            <w:tcW w:w="5087" w:type="dxa"/>
          </w:tcPr>
          <w:p w14:paraId="2DF81913" w14:textId="1D26AB68" w:rsidR="00CF4D50" w:rsidRPr="004A43F6" w:rsidRDefault="00CF4D50" w:rsidP="007D6917">
            <w:pPr>
              <w:rPr>
                <w:rFonts w:ascii="Calibri" w:hAnsi="Calibri" w:cs="Book Antiqua"/>
                <w:i/>
              </w:rPr>
            </w:pPr>
            <w:r>
              <w:rPr>
                <w:rFonts w:ascii="Calibri" w:hAnsi="Calibri" w:cs="Book Antiqua"/>
                <w:i/>
              </w:rPr>
              <w:t>CU-1, CU-31</w:t>
            </w:r>
          </w:p>
        </w:tc>
      </w:tr>
      <w:tr w:rsidR="00CF4D50" w:rsidRPr="00AE76E5" w14:paraId="4A5204C5" w14:textId="77777777" w:rsidTr="007D6917">
        <w:trPr>
          <w:jc w:val="center"/>
        </w:trPr>
        <w:tc>
          <w:tcPr>
            <w:tcW w:w="2001" w:type="dxa"/>
            <w:shd w:val="clear" w:color="auto" w:fill="DBDBDB"/>
          </w:tcPr>
          <w:p w14:paraId="2CD5BFC6" w14:textId="77777777" w:rsidR="00CF4D50" w:rsidRPr="004A43F6" w:rsidRDefault="00CF4D50" w:rsidP="007D6917">
            <w:pPr>
              <w:rPr>
                <w:rFonts w:ascii="Calibri" w:hAnsi="Calibri" w:cs="Book Antiqua"/>
                <w:b/>
                <w:i/>
              </w:rPr>
            </w:pPr>
            <w:r w:rsidRPr="004A43F6">
              <w:rPr>
                <w:rFonts w:ascii="Calibri" w:hAnsi="Calibri" w:cs="Book Antiqua"/>
                <w:b/>
                <w:i/>
              </w:rPr>
              <w:t>Esc. Asociados:</w:t>
            </w:r>
          </w:p>
        </w:tc>
        <w:tc>
          <w:tcPr>
            <w:tcW w:w="5087" w:type="dxa"/>
          </w:tcPr>
          <w:p w14:paraId="1F2ADC4C" w14:textId="77777777" w:rsidR="00CF4D50" w:rsidRPr="004A43F6" w:rsidRDefault="00CF4D50" w:rsidP="007D6917">
            <w:pPr>
              <w:rPr>
                <w:rFonts w:ascii="Calibri" w:hAnsi="Calibri" w:cs="Book Antiqua"/>
                <w:i/>
              </w:rPr>
            </w:pPr>
            <w:r>
              <w:rPr>
                <w:rFonts w:ascii="Calibri" w:hAnsi="Calibri" w:cs="Book Antiqua"/>
                <w:i/>
              </w:rPr>
              <w:t>ES-30.2</w:t>
            </w:r>
          </w:p>
        </w:tc>
      </w:tr>
    </w:tbl>
    <w:p w14:paraId="478DE1C1" w14:textId="3DDDAA01" w:rsidR="00CF4D50" w:rsidRDefault="00CF4D50" w:rsidP="00CF4D50">
      <w:pPr>
        <w:tabs>
          <w:tab w:val="left" w:pos="975"/>
        </w:tabs>
        <w:rPr>
          <w:rFonts w:ascii="Calibri" w:hAnsi="Calibri" w:cs="Book Antiqua"/>
        </w:rPr>
      </w:pPr>
      <w:r>
        <w:rPr>
          <w:noProof/>
        </w:rPr>
        <w:drawing>
          <wp:anchor distT="0" distB="0" distL="114300" distR="114300" simplePos="0" relativeHeight="251810816" behindDoc="0" locked="0" layoutInCell="1" allowOverlap="1" wp14:anchorId="78ECE113" wp14:editId="7BCFCF89">
            <wp:simplePos x="0" y="0"/>
            <wp:positionH relativeFrom="margin">
              <wp:align>center</wp:align>
            </wp:positionH>
            <wp:positionV relativeFrom="paragraph">
              <wp:posOffset>9774</wp:posOffset>
            </wp:positionV>
            <wp:extent cx="3724275" cy="3226262"/>
            <wp:effectExtent l="0" t="0" r="0" b="0"/>
            <wp:wrapNone/>
            <wp:docPr id="18860471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62971" r="69611" b="3991"/>
                    <a:stretch/>
                  </pic:blipFill>
                  <pic:spPr bwMode="auto">
                    <a:xfrm>
                      <a:off x="0" y="0"/>
                      <a:ext cx="3724275" cy="32262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A920B8" w14:textId="5B6CA776" w:rsidR="00BE3E16" w:rsidRDefault="00BE3E16" w:rsidP="007053AE">
      <w:pPr>
        <w:rPr>
          <w:rFonts w:ascii="Calibri" w:hAnsi="Calibri" w:cs="Book Antiqua"/>
          <w:i/>
          <w:color w:val="595959"/>
        </w:rPr>
      </w:pPr>
    </w:p>
    <w:p w14:paraId="311D1DAD" w14:textId="79F625B9" w:rsidR="00BE3E16" w:rsidRDefault="00BE3E16" w:rsidP="007053AE">
      <w:pPr>
        <w:rPr>
          <w:rFonts w:ascii="Calibri" w:hAnsi="Calibri" w:cs="Book Antiqua"/>
          <w:i/>
          <w:color w:val="595959"/>
        </w:rPr>
      </w:pPr>
    </w:p>
    <w:p w14:paraId="6B1F6205" w14:textId="095C6CE8" w:rsidR="00BE3E16" w:rsidRDefault="00BE3E16" w:rsidP="007053AE">
      <w:pPr>
        <w:rPr>
          <w:rFonts w:ascii="Calibri" w:hAnsi="Calibri" w:cs="Book Antiqua"/>
          <w:i/>
          <w:color w:val="595959"/>
        </w:rPr>
      </w:pPr>
    </w:p>
    <w:p w14:paraId="5D9E8E2B" w14:textId="77777777" w:rsidR="00BE3E16" w:rsidRDefault="00BE3E16" w:rsidP="007053AE">
      <w:pPr>
        <w:rPr>
          <w:rFonts w:ascii="Calibri" w:hAnsi="Calibri" w:cs="Book Antiqua"/>
          <w:i/>
          <w:color w:val="595959"/>
        </w:rPr>
      </w:pPr>
    </w:p>
    <w:p w14:paraId="50769EF6" w14:textId="341C5337" w:rsidR="00BE3E16" w:rsidRDefault="00BE3E16" w:rsidP="007053AE">
      <w:pPr>
        <w:rPr>
          <w:rFonts w:ascii="Calibri" w:hAnsi="Calibri" w:cs="Book Antiqua"/>
          <w:i/>
          <w:color w:val="595959"/>
        </w:rPr>
      </w:pPr>
    </w:p>
    <w:p w14:paraId="001060AE" w14:textId="77777777" w:rsidR="00BE3E16" w:rsidRDefault="00BE3E16" w:rsidP="007053AE">
      <w:pPr>
        <w:rPr>
          <w:rFonts w:ascii="Calibri" w:hAnsi="Calibri" w:cs="Book Antiqua"/>
          <w:i/>
          <w:color w:val="595959"/>
        </w:rPr>
      </w:pPr>
    </w:p>
    <w:p w14:paraId="7B515725" w14:textId="182F5D42" w:rsidR="00BE3E16" w:rsidRDefault="00BE3E16" w:rsidP="007053AE">
      <w:pPr>
        <w:rPr>
          <w:rFonts w:ascii="Calibri" w:hAnsi="Calibri" w:cs="Book Antiqua"/>
          <w:i/>
          <w:color w:val="595959"/>
        </w:rPr>
      </w:pPr>
    </w:p>
    <w:p w14:paraId="7A01D8B1" w14:textId="77777777" w:rsidR="00BE3E16" w:rsidRDefault="00BE3E16" w:rsidP="007053AE">
      <w:pPr>
        <w:rPr>
          <w:rFonts w:ascii="Calibri" w:hAnsi="Calibri" w:cs="Book Antiqua"/>
          <w:i/>
          <w:color w:val="595959"/>
        </w:rPr>
      </w:pPr>
    </w:p>
    <w:p w14:paraId="26C3272E" w14:textId="77777777" w:rsidR="00BE3E16" w:rsidRDefault="00BE3E16" w:rsidP="007053AE">
      <w:pPr>
        <w:rPr>
          <w:rFonts w:ascii="Calibri" w:hAnsi="Calibri" w:cs="Book Antiqua"/>
          <w:i/>
          <w:color w:val="595959"/>
        </w:rPr>
      </w:pPr>
    </w:p>
    <w:p w14:paraId="798F8E86" w14:textId="77777777" w:rsidR="00BE3E16" w:rsidRDefault="00BE3E16" w:rsidP="007053AE">
      <w:pPr>
        <w:rPr>
          <w:rFonts w:ascii="Calibri" w:hAnsi="Calibri" w:cs="Book Antiqua"/>
          <w:i/>
          <w:color w:val="595959"/>
        </w:rPr>
      </w:pPr>
    </w:p>
    <w:p w14:paraId="3D7E2005" w14:textId="77777777" w:rsidR="00BE3E16" w:rsidRDefault="00BE3E16" w:rsidP="007053AE">
      <w:pPr>
        <w:rPr>
          <w:rFonts w:ascii="Calibri" w:hAnsi="Calibri" w:cs="Book Antiqua"/>
          <w:i/>
          <w:color w:val="595959"/>
        </w:rPr>
      </w:pPr>
    </w:p>
    <w:p w14:paraId="39CCCFB2" w14:textId="77777777" w:rsidR="00BE3E16" w:rsidRDefault="00BE3E16" w:rsidP="007053AE">
      <w:pPr>
        <w:rPr>
          <w:rFonts w:ascii="Calibri" w:hAnsi="Calibri" w:cs="Book Antiqua"/>
          <w:i/>
          <w:color w:val="595959"/>
        </w:rPr>
      </w:pPr>
    </w:p>
    <w:p w14:paraId="5C0A522A" w14:textId="4EF3CEE1" w:rsidR="00BE3E16" w:rsidRDefault="00BE3E16" w:rsidP="007053AE">
      <w:pPr>
        <w:rPr>
          <w:rFonts w:ascii="Calibri" w:hAnsi="Calibri" w:cs="Book Antiqua"/>
          <w:i/>
          <w:color w:val="595959"/>
        </w:rPr>
      </w:pPr>
    </w:p>
    <w:p w14:paraId="5DADDB19" w14:textId="77777777" w:rsidR="00BE3E16" w:rsidRDefault="00BE3E16" w:rsidP="007053AE">
      <w:pPr>
        <w:rPr>
          <w:rFonts w:ascii="Calibri" w:hAnsi="Calibri" w:cs="Book Antiqua"/>
          <w:i/>
          <w:color w:val="595959"/>
        </w:rPr>
      </w:pPr>
    </w:p>
    <w:p w14:paraId="33C5389E" w14:textId="77777777" w:rsidR="00BE3E16" w:rsidRDefault="00BE3E16" w:rsidP="007053AE">
      <w:pPr>
        <w:rPr>
          <w:rFonts w:ascii="Calibri" w:hAnsi="Calibri" w:cs="Book Antiqua"/>
          <w:i/>
          <w:color w:val="595959"/>
        </w:rPr>
      </w:pPr>
    </w:p>
    <w:p w14:paraId="0BC3753F" w14:textId="77777777" w:rsidR="00BE3E16" w:rsidRDefault="00BE3E16" w:rsidP="007053AE">
      <w:pPr>
        <w:rPr>
          <w:rFonts w:ascii="Calibri" w:hAnsi="Calibri" w:cs="Book Antiqua"/>
          <w:i/>
          <w:color w:val="595959"/>
        </w:rPr>
      </w:pPr>
    </w:p>
    <w:p w14:paraId="7062FAA7" w14:textId="77777777" w:rsidR="00E02AE6" w:rsidRPr="00C95560" w:rsidRDefault="00E02AE6" w:rsidP="00E02AE6">
      <w:pPr>
        <w:pStyle w:val="Ttulo2"/>
        <w:numPr>
          <w:ilvl w:val="1"/>
          <w:numId w:val="2"/>
        </w:numPr>
        <w:tabs>
          <w:tab w:val="num" w:pos="792"/>
        </w:tabs>
        <w:ind w:left="1418"/>
        <w:rPr>
          <w:rFonts w:ascii="Calibri" w:hAnsi="Calibri" w:cs="Book Antiqua"/>
          <w:i w:val="0"/>
          <w:sz w:val="24"/>
        </w:rPr>
      </w:pPr>
      <w:bookmarkStart w:id="85" w:name="_Toc34121080"/>
      <w:bookmarkStart w:id="86" w:name="_Toc44907579"/>
      <w:bookmarkStart w:id="87" w:name="_Toc202244546"/>
      <w:bookmarkStart w:id="88" w:name="_Toc391994529"/>
      <w:bookmarkStart w:id="89" w:name="_Toc61560577"/>
      <w:bookmarkStart w:id="90" w:name="_Toc139966902"/>
      <w:r w:rsidRPr="00C95560">
        <w:rPr>
          <w:rFonts w:ascii="Calibri" w:hAnsi="Calibri" w:cs="Book Antiqua"/>
          <w:i w:val="0"/>
          <w:sz w:val="24"/>
        </w:rPr>
        <w:lastRenderedPageBreak/>
        <w:t>Vista Lógica</w:t>
      </w:r>
      <w:bookmarkEnd w:id="85"/>
      <w:bookmarkEnd w:id="86"/>
      <w:bookmarkEnd w:id="87"/>
      <w:bookmarkEnd w:id="88"/>
      <w:bookmarkEnd w:id="89"/>
      <w:bookmarkEnd w:id="90"/>
      <w:r w:rsidRPr="00C95560">
        <w:rPr>
          <w:rFonts w:ascii="Calibri" w:hAnsi="Calibri" w:cs="Book Antiqua"/>
          <w:i w:val="0"/>
          <w:sz w:val="24"/>
        </w:rPr>
        <w:t xml:space="preserve"> </w:t>
      </w:r>
    </w:p>
    <w:p w14:paraId="720581F2" w14:textId="77777777" w:rsidR="00E02AE6" w:rsidRPr="00A96743" w:rsidRDefault="00E02AE6" w:rsidP="00E02AE6">
      <w:pPr>
        <w:pStyle w:val="Ttulo3"/>
        <w:numPr>
          <w:ilvl w:val="2"/>
          <w:numId w:val="2"/>
        </w:numPr>
        <w:ind w:left="1701"/>
        <w:rPr>
          <w:rFonts w:ascii="Calibri" w:hAnsi="Calibri" w:cs="Calibri"/>
          <w:sz w:val="24"/>
          <w:szCs w:val="24"/>
        </w:rPr>
      </w:pPr>
      <w:bookmarkStart w:id="91" w:name="_Toc34121081"/>
      <w:bookmarkStart w:id="92" w:name="_Toc44907580"/>
      <w:bookmarkStart w:id="93" w:name="_Toc202244547"/>
      <w:bookmarkStart w:id="94" w:name="_Toc391994530"/>
      <w:bookmarkStart w:id="95" w:name="_Toc61560578"/>
      <w:bookmarkStart w:id="96" w:name="_Toc139966903"/>
      <w:r w:rsidRPr="00A96743">
        <w:rPr>
          <w:rFonts w:ascii="Calibri" w:hAnsi="Calibri" w:cs="Calibri"/>
          <w:sz w:val="24"/>
          <w:szCs w:val="24"/>
        </w:rPr>
        <w:t>Descripción</w:t>
      </w:r>
      <w:bookmarkEnd w:id="91"/>
      <w:bookmarkEnd w:id="92"/>
      <w:bookmarkEnd w:id="93"/>
      <w:bookmarkEnd w:id="94"/>
      <w:bookmarkEnd w:id="95"/>
      <w:bookmarkEnd w:id="96"/>
    </w:p>
    <w:p w14:paraId="7F60192C" w14:textId="3DC91448" w:rsidR="00E02AE6" w:rsidRPr="002A0BA9" w:rsidRDefault="00E02AE6" w:rsidP="002A0BA9">
      <w:pPr>
        <w:ind w:left="993"/>
        <w:jc w:val="both"/>
        <w:rPr>
          <w:rFonts w:ascii="Calibri" w:hAnsi="Calibri" w:cs="Book Antiqua"/>
          <w:i/>
          <w:color w:val="595959"/>
        </w:rPr>
      </w:pPr>
      <w:r w:rsidRPr="00C95560">
        <w:rPr>
          <w:rFonts w:ascii="Calibri" w:hAnsi="Calibri" w:cs="Book Antiqua"/>
          <w:i/>
          <w:color w:val="595959"/>
        </w:rPr>
        <w:t>El diseño del sistema respeta el Modelo MVC (</w:t>
      </w:r>
      <w:proofErr w:type="spellStart"/>
      <w:r w:rsidRPr="00C95560">
        <w:rPr>
          <w:rFonts w:ascii="Calibri" w:hAnsi="Calibri" w:cs="Book Antiqua"/>
          <w:i/>
          <w:color w:val="595959"/>
        </w:rPr>
        <w:t>Model</w:t>
      </w:r>
      <w:proofErr w:type="spellEnd"/>
      <w:r w:rsidRPr="00C95560">
        <w:rPr>
          <w:rFonts w:ascii="Calibri" w:hAnsi="Calibri" w:cs="Book Antiqua"/>
          <w:i/>
          <w:color w:val="595959"/>
        </w:rPr>
        <w:t xml:space="preserve">, View, </w:t>
      </w:r>
      <w:proofErr w:type="spellStart"/>
      <w:r w:rsidRPr="00C95560">
        <w:rPr>
          <w:rFonts w:ascii="Calibri" w:hAnsi="Calibri" w:cs="Book Antiqua"/>
          <w:i/>
          <w:color w:val="595959"/>
        </w:rPr>
        <w:t>Controller</w:t>
      </w:r>
      <w:proofErr w:type="spellEnd"/>
      <w:r w:rsidRPr="00C95560">
        <w:rPr>
          <w:rFonts w:ascii="Calibri" w:hAnsi="Calibri" w:cs="Book Antiqua"/>
          <w:i/>
          <w:color w:val="595959"/>
        </w:rPr>
        <w:t>)</w:t>
      </w:r>
    </w:p>
    <w:p w14:paraId="684BEEBD" w14:textId="6D5F6EA7" w:rsidR="00E02AE6" w:rsidRDefault="00E02AE6" w:rsidP="00EC2A6E">
      <w:pPr>
        <w:ind w:left="993"/>
        <w:jc w:val="both"/>
        <w:rPr>
          <w:rFonts w:ascii="Calibri" w:hAnsi="Calibri" w:cs="Book Antiqua"/>
          <w:i/>
          <w:color w:val="595959"/>
        </w:rPr>
      </w:pPr>
      <w:r w:rsidRPr="00C95560">
        <w:rPr>
          <w:rFonts w:ascii="Calibri" w:hAnsi="Calibri" w:cs="Book Antiqua"/>
          <w:b/>
          <w:i/>
          <w:color w:val="595959"/>
        </w:rPr>
        <w:t>Capa de Base de Datos (</w:t>
      </w:r>
      <w:proofErr w:type="spellStart"/>
      <w:r w:rsidRPr="00C95560">
        <w:rPr>
          <w:rFonts w:ascii="Calibri" w:hAnsi="Calibri" w:cs="Book Antiqua"/>
          <w:b/>
          <w:i/>
          <w:color w:val="595959"/>
        </w:rPr>
        <w:t>Model</w:t>
      </w:r>
      <w:proofErr w:type="spellEnd"/>
      <w:r w:rsidRPr="00C95560">
        <w:rPr>
          <w:rFonts w:ascii="Calibri" w:hAnsi="Calibri" w:cs="Book Antiqua"/>
          <w:b/>
          <w:i/>
          <w:color w:val="595959"/>
        </w:rPr>
        <w:t>)</w:t>
      </w:r>
      <w:r w:rsidRPr="00C95560">
        <w:rPr>
          <w:rFonts w:ascii="Calibri" w:hAnsi="Calibri" w:cs="Book Antiqua"/>
          <w:i/>
          <w:color w:val="595959"/>
        </w:rPr>
        <w:t xml:space="preserve">, </w:t>
      </w:r>
      <w:r w:rsidR="00EC2A6E" w:rsidRPr="00EC2A6E">
        <w:rPr>
          <w:rFonts w:ascii="Calibri" w:hAnsi="Calibri" w:cs="Book Antiqua"/>
          <w:i/>
          <w:color w:val="595959"/>
        </w:rPr>
        <w:t>Es la capa en donde se guardan los datos tanto de la plataforma como de los usuarios registrados en ella para hacer uso de ellos en cualquier momento, para esta capa se usa el motor de base de datos Oracle.</w:t>
      </w:r>
    </w:p>
    <w:p w14:paraId="28B939C6" w14:textId="77777777" w:rsidR="00EC2A6E" w:rsidRPr="00C95560" w:rsidRDefault="00EC2A6E" w:rsidP="00EC2A6E">
      <w:pPr>
        <w:ind w:left="993"/>
        <w:jc w:val="both"/>
        <w:rPr>
          <w:rFonts w:ascii="Calibri" w:hAnsi="Calibri" w:cs="Book Antiqua"/>
          <w:i/>
          <w:color w:val="595959"/>
        </w:rPr>
      </w:pPr>
    </w:p>
    <w:p w14:paraId="3FD69EB1" w14:textId="627466BA" w:rsidR="00E02AE6" w:rsidRDefault="00E02AE6" w:rsidP="00EC2A6E">
      <w:pPr>
        <w:ind w:left="993"/>
        <w:jc w:val="both"/>
        <w:rPr>
          <w:rFonts w:ascii="Calibri" w:hAnsi="Calibri" w:cs="Book Antiqua"/>
          <w:i/>
          <w:color w:val="595959"/>
        </w:rPr>
      </w:pPr>
      <w:r w:rsidRPr="00C95560">
        <w:rPr>
          <w:rFonts w:ascii="Calibri" w:hAnsi="Calibri" w:cs="Book Antiqua"/>
          <w:b/>
          <w:i/>
          <w:color w:val="595959"/>
        </w:rPr>
        <w:t xml:space="preserve">Capa de Aplicaciones (View y </w:t>
      </w:r>
      <w:proofErr w:type="spellStart"/>
      <w:r w:rsidRPr="00C95560">
        <w:rPr>
          <w:rFonts w:ascii="Calibri" w:hAnsi="Calibri" w:cs="Book Antiqua"/>
          <w:b/>
          <w:i/>
          <w:color w:val="595959"/>
        </w:rPr>
        <w:t>Controller</w:t>
      </w:r>
      <w:proofErr w:type="spellEnd"/>
      <w:r w:rsidRPr="00C95560">
        <w:rPr>
          <w:rFonts w:ascii="Calibri" w:hAnsi="Calibri" w:cs="Book Antiqua"/>
          <w:b/>
          <w:i/>
          <w:color w:val="595959"/>
        </w:rPr>
        <w:t>)</w:t>
      </w:r>
      <w:r w:rsidRPr="00C95560">
        <w:rPr>
          <w:rFonts w:ascii="Calibri" w:hAnsi="Calibri" w:cs="Book Antiqua"/>
          <w:i/>
          <w:color w:val="595959"/>
        </w:rPr>
        <w:t xml:space="preserve">, </w:t>
      </w:r>
      <w:r w:rsidR="00EC2A6E" w:rsidRPr="00EC2A6E">
        <w:rPr>
          <w:rFonts w:ascii="Calibri" w:hAnsi="Calibri" w:cs="Book Antiqua"/>
          <w:i/>
          <w:color w:val="595959"/>
        </w:rPr>
        <w:t xml:space="preserve">Es de donde se instalan todas las aplicaciones y son para todos los tipos de usuarios tanto internos como externos (usuarios) en la cual se recogen información y requerimientos para la creación de una página web en la que se puede vender por medio de internet, y el motor de creación de la página es Java con su entorno de desarrollo </w:t>
      </w:r>
      <w:proofErr w:type="spellStart"/>
      <w:r w:rsidR="00EC2A6E" w:rsidRPr="00EC2A6E">
        <w:rPr>
          <w:rFonts w:ascii="Calibri" w:hAnsi="Calibri" w:cs="Book Antiqua"/>
          <w:i/>
          <w:color w:val="595959"/>
        </w:rPr>
        <w:t>NeatBeans</w:t>
      </w:r>
      <w:proofErr w:type="spellEnd"/>
      <w:r w:rsidR="00EC2A6E" w:rsidRPr="00EC2A6E">
        <w:rPr>
          <w:rFonts w:ascii="Calibri" w:hAnsi="Calibri" w:cs="Book Antiqua"/>
          <w:i/>
          <w:color w:val="595959"/>
        </w:rPr>
        <w:t>.</w:t>
      </w:r>
    </w:p>
    <w:p w14:paraId="68D932F7" w14:textId="77777777" w:rsidR="00EC2A6E" w:rsidRPr="00C95560" w:rsidRDefault="00EC2A6E" w:rsidP="00EC2A6E">
      <w:pPr>
        <w:ind w:left="993"/>
        <w:jc w:val="both"/>
        <w:rPr>
          <w:rFonts w:ascii="Calibri" w:hAnsi="Calibri" w:cs="Book Antiqua"/>
          <w:i/>
          <w:color w:val="595959"/>
        </w:rPr>
      </w:pPr>
    </w:p>
    <w:p w14:paraId="0B066B48" w14:textId="77777777" w:rsidR="00EC2A6E" w:rsidRDefault="00E02AE6" w:rsidP="00EC2A6E">
      <w:pPr>
        <w:ind w:left="993"/>
        <w:jc w:val="both"/>
        <w:rPr>
          <w:rFonts w:ascii="Calibri" w:hAnsi="Calibri" w:cs="Book Antiqua"/>
          <w:i/>
          <w:color w:val="595959"/>
        </w:rPr>
      </w:pPr>
      <w:r w:rsidRPr="00C95560">
        <w:rPr>
          <w:rFonts w:ascii="Calibri" w:hAnsi="Calibri" w:cs="Book Antiqua"/>
          <w:b/>
          <w:i/>
          <w:color w:val="595959"/>
        </w:rPr>
        <w:t>Capa de usuario o cliente (View)</w:t>
      </w:r>
      <w:r w:rsidRPr="00C95560">
        <w:rPr>
          <w:rFonts w:ascii="Calibri" w:hAnsi="Calibri" w:cs="Book Antiqua"/>
          <w:i/>
          <w:color w:val="595959"/>
        </w:rPr>
        <w:t xml:space="preserve">, </w:t>
      </w:r>
      <w:r w:rsidR="00EC2A6E" w:rsidRPr="00EC2A6E">
        <w:rPr>
          <w:rFonts w:ascii="Calibri" w:hAnsi="Calibri" w:cs="Book Antiqua"/>
          <w:i/>
          <w:color w:val="595959"/>
        </w:rPr>
        <w:t>Es un usuario liviano el cual no requiere de grandes equipos más solo un equipo el cual tenga internet para poder acceder a la plataforma con sus respectivos datos y requerimientos de la plataforma.</w:t>
      </w:r>
    </w:p>
    <w:p w14:paraId="7F771778" w14:textId="5344A1F7" w:rsidR="00E02AE6" w:rsidRDefault="00EC2A6E" w:rsidP="00EC2A6E">
      <w:pPr>
        <w:ind w:left="993"/>
        <w:jc w:val="both"/>
        <w:rPr>
          <w:rFonts w:ascii="Calibri" w:hAnsi="Calibri" w:cs="Book Antiqua"/>
          <w:i/>
          <w:color w:val="595959"/>
        </w:rPr>
      </w:pPr>
      <w:r>
        <w:rPr>
          <w:rFonts w:ascii="Calibri" w:hAnsi="Calibri" w:cs="Book Antiqua"/>
          <w:i/>
          <w:noProof/>
          <w:color w:val="595959"/>
        </w:rPr>
        <w:drawing>
          <wp:anchor distT="0" distB="0" distL="114300" distR="114300" simplePos="0" relativeHeight="251796480" behindDoc="0" locked="0" layoutInCell="1" allowOverlap="1" wp14:anchorId="249BCA84" wp14:editId="0CFAD2EE">
            <wp:simplePos x="0" y="0"/>
            <wp:positionH relativeFrom="margin">
              <wp:posOffset>-617525</wp:posOffset>
            </wp:positionH>
            <wp:positionV relativeFrom="paragraph">
              <wp:posOffset>57125</wp:posOffset>
            </wp:positionV>
            <wp:extent cx="7392510" cy="5084064"/>
            <wp:effectExtent l="0" t="0" r="0" b="2540"/>
            <wp:wrapNone/>
            <wp:docPr id="15273329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8">
                      <a:extLst>
                        <a:ext uri="{28A0092B-C50C-407E-A947-70E740481C1C}">
                          <a14:useLocalDpi xmlns:a14="http://schemas.microsoft.com/office/drawing/2010/main" val="0"/>
                        </a:ext>
                      </a:extLst>
                    </a:blip>
                    <a:srcRect l="3894" t="1517" r="1866"/>
                    <a:stretch/>
                  </pic:blipFill>
                  <pic:spPr bwMode="auto">
                    <a:xfrm>
                      <a:off x="0" y="0"/>
                      <a:ext cx="7392510" cy="50840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CC5467" w14:textId="50F862B3" w:rsidR="00E02AE6" w:rsidRDefault="00E02AE6" w:rsidP="00E02AE6">
      <w:pPr>
        <w:ind w:left="993"/>
        <w:jc w:val="both"/>
        <w:rPr>
          <w:rFonts w:ascii="Calibri" w:hAnsi="Calibri" w:cs="Book Antiqua"/>
          <w:i/>
          <w:color w:val="595959"/>
        </w:rPr>
      </w:pPr>
    </w:p>
    <w:p w14:paraId="754F76BA" w14:textId="24076FBC" w:rsidR="00EC2A6E" w:rsidRDefault="00EC2A6E" w:rsidP="00E02AE6">
      <w:pPr>
        <w:ind w:left="993"/>
        <w:jc w:val="both"/>
        <w:rPr>
          <w:rFonts w:ascii="Calibri" w:hAnsi="Calibri" w:cs="Book Antiqua"/>
          <w:i/>
          <w:color w:val="595959"/>
        </w:rPr>
      </w:pPr>
    </w:p>
    <w:p w14:paraId="5B0A2989" w14:textId="50E87DEA" w:rsidR="00EC2A6E" w:rsidRDefault="00EC2A6E" w:rsidP="00E02AE6">
      <w:pPr>
        <w:ind w:left="993"/>
        <w:jc w:val="both"/>
        <w:rPr>
          <w:rFonts w:ascii="Calibri" w:hAnsi="Calibri" w:cs="Book Antiqua"/>
          <w:i/>
          <w:color w:val="595959"/>
        </w:rPr>
      </w:pPr>
    </w:p>
    <w:p w14:paraId="055748E4" w14:textId="4BEA8C0C" w:rsidR="00EC2A6E" w:rsidRDefault="00EC2A6E" w:rsidP="00E02AE6">
      <w:pPr>
        <w:ind w:left="993"/>
        <w:jc w:val="both"/>
        <w:rPr>
          <w:rFonts w:ascii="Calibri" w:hAnsi="Calibri" w:cs="Book Antiqua"/>
          <w:i/>
          <w:color w:val="595959"/>
        </w:rPr>
      </w:pPr>
    </w:p>
    <w:p w14:paraId="0EBDB5A2" w14:textId="5ADD0F90" w:rsidR="00EC2A6E" w:rsidRDefault="00EC2A6E" w:rsidP="00E02AE6">
      <w:pPr>
        <w:ind w:left="993"/>
        <w:jc w:val="both"/>
        <w:rPr>
          <w:rFonts w:ascii="Calibri" w:hAnsi="Calibri" w:cs="Book Antiqua"/>
          <w:i/>
          <w:color w:val="595959"/>
        </w:rPr>
      </w:pPr>
    </w:p>
    <w:p w14:paraId="63187A82" w14:textId="06542823" w:rsidR="00EC2A6E" w:rsidRDefault="00EC2A6E" w:rsidP="00E02AE6">
      <w:pPr>
        <w:ind w:left="993"/>
        <w:jc w:val="both"/>
        <w:rPr>
          <w:rFonts w:ascii="Calibri" w:hAnsi="Calibri" w:cs="Book Antiqua"/>
          <w:i/>
          <w:color w:val="595959"/>
        </w:rPr>
      </w:pPr>
    </w:p>
    <w:p w14:paraId="4B4F0AFD" w14:textId="793F0357" w:rsidR="00EC2A6E" w:rsidRDefault="00EC2A6E" w:rsidP="00E02AE6">
      <w:pPr>
        <w:ind w:left="993"/>
        <w:jc w:val="both"/>
        <w:rPr>
          <w:rFonts w:ascii="Calibri" w:hAnsi="Calibri" w:cs="Book Antiqua"/>
          <w:i/>
          <w:color w:val="595959"/>
        </w:rPr>
      </w:pPr>
    </w:p>
    <w:p w14:paraId="0FE5A357" w14:textId="77777777" w:rsidR="00EC2A6E" w:rsidRDefault="00EC2A6E" w:rsidP="00E02AE6">
      <w:pPr>
        <w:ind w:left="993"/>
        <w:jc w:val="both"/>
        <w:rPr>
          <w:rFonts w:ascii="Calibri" w:hAnsi="Calibri" w:cs="Book Antiqua"/>
          <w:i/>
          <w:color w:val="595959"/>
        </w:rPr>
      </w:pPr>
    </w:p>
    <w:p w14:paraId="6EED3D64" w14:textId="0AD96DC9" w:rsidR="00EC2A6E" w:rsidRDefault="00EC2A6E" w:rsidP="00E02AE6">
      <w:pPr>
        <w:ind w:left="993"/>
        <w:jc w:val="both"/>
        <w:rPr>
          <w:rFonts w:ascii="Calibri" w:hAnsi="Calibri" w:cs="Book Antiqua"/>
          <w:i/>
          <w:color w:val="595959"/>
        </w:rPr>
      </w:pPr>
    </w:p>
    <w:p w14:paraId="4CDA51B3" w14:textId="77777777" w:rsidR="00EC2A6E" w:rsidRDefault="00EC2A6E" w:rsidP="00E02AE6">
      <w:pPr>
        <w:ind w:left="993"/>
        <w:jc w:val="both"/>
        <w:rPr>
          <w:rFonts w:ascii="Calibri" w:hAnsi="Calibri" w:cs="Book Antiqua"/>
          <w:i/>
          <w:color w:val="595959"/>
        </w:rPr>
      </w:pPr>
    </w:p>
    <w:p w14:paraId="4498C995" w14:textId="77777777" w:rsidR="00EC2A6E" w:rsidRDefault="00EC2A6E" w:rsidP="00E02AE6">
      <w:pPr>
        <w:ind w:left="993"/>
        <w:jc w:val="both"/>
        <w:rPr>
          <w:rFonts w:ascii="Calibri" w:hAnsi="Calibri" w:cs="Book Antiqua"/>
          <w:i/>
          <w:color w:val="595959"/>
        </w:rPr>
      </w:pPr>
    </w:p>
    <w:p w14:paraId="43709FAE" w14:textId="4F1A7F2A" w:rsidR="00EC2A6E" w:rsidRDefault="00EC2A6E" w:rsidP="00E02AE6">
      <w:pPr>
        <w:ind w:left="993"/>
        <w:jc w:val="both"/>
        <w:rPr>
          <w:rFonts w:ascii="Calibri" w:hAnsi="Calibri" w:cs="Book Antiqua"/>
          <w:i/>
          <w:color w:val="595959"/>
        </w:rPr>
      </w:pPr>
    </w:p>
    <w:p w14:paraId="5D9BB9F9" w14:textId="77777777" w:rsidR="00EC2A6E" w:rsidRDefault="00EC2A6E" w:rsidP="00E02AE6">
      <w:pPr>
        <w:ind w:left="993"/>
        <w:jc w:val="both"/>
        <w:rPr>
          <w:rFonts w:ascii="Calibri" w:hAnsi="Calibri" w:cs="Book Antiqua"/>
          <w:i/>
          <w:color w:val="595959"/>
        </w:rPr>
      </w:pPr>
    </w:p>
    <w:p w14:paraId="688F02D5" w14:textId="77777777" w:rsidR="00EC2A6E" w:rsidRDefault="00EC2A6E" w:rsidP="00E02AE6">
      <w:pPr>
        <w:ind w:left="993"/>
        <w:jc w:val="both"/>
        <w:rPr>
          <w:rFonts w:ascii="Calibri" w:hAnsi="Calibri" w:cs="Book Antiqua"/>
          <w:i/>
          <w:color w:val="595959"/>
        </w:rPr>
      </w:pPr>
    </w:p>
    <w:p w14:paraId="40165828" w14:textId="77777777" w:rsidR="00EC2A6E" w:rsidRDefault="00EC2A6E" w:rsidP="00E02AE6">
      <w:pPr>
        <w:ind w:left="993"/>
        <w:jc w:val="both"/>
        <w:rPr>
          <w:rFonts w:ascii="Calibri" w:hAnsi="Calibri" w:cs="Book Antiqua"/>
          <w:i/>
          <w:color w:val="595959"/>
        </w:rPr>
      </w:pPr>
    </w:p>
    <w:p w14:paraId="2ABB559F" w14:textId="77777777" w:rsidR="00EC2A6E" w:rsidRDefault="00EC2A6E" w:rsidP="00E02AE6">
      <w:pPr>
        <w:ind w:left="993"/>
        <w:jc w:val="both"/>
        <w:rPr>
          <w:rFonts w:ascii="Calibri" w:hAnsi="Calibri" w:cs="Book Antiqua"/>
          <w:i/>
          <w:color w:val="595959"/>
        </w:rPr>
      </w:pPr>
    </w:p>
    <w:p w14:paraId="01746925" w14:textId="77777777" w:rsidR="00EC2A6E" w:rsidRDefault="00EC2A6E" w:rsidP="00E02AE6">
      <w:pPr>
        <w:ind w:left="993"/>
        <w:jc w:val="both"/>
        <w:rPr>
          <w:rFonts w:ascii="Calibri" w:hAnsi="Calibri" w:cs="Book Antiqua"/>
          <w:i/>
          <w:color w:val="595959"/>
        </w:rPr>
      </w:pPr>
    </w:p>
    <w:p w14:paraId="6193FE63" w14:textId="77777777" w:rsidR="00EC2A6E" w:rsidRDefault="00EC2A6E" w:rsidP="00E02AE6">
      <w:pPr>
        <w:ind w:left="993"/>
        <w:jc w:val="both"/>
        <w:rPr>
          <w:rFonts w:ascii="Calibri" w:hAnsi="Calibri" w:cs="Book Antiqua"/>
          <w:i/>
          <w:color w:val="595959"/>
        </w:rPr>
      </w:pPr>
    </w:p>
    <w:p w14:paraId="618D6558" w14:textId="77777777" w:rsidR="00EC2A6E" w:rsidRDefault="00EC2A6E" w:rsidP="00E02AE6">
      <w:pPr>
        <w:ind w:left="993"/>
        <w:jc w:val="both"/>
        <w:rPr>
          <w:rFonts w:ascii="Calibri" w:hAnsi="Calibri" w:cs="Book Antiqua"/>
          <w:i/>
          <w:color w:val="595959"/>
        </w:rPr>
      </w:pPr>
    </w:p>
    <w:p w14:paraId="6CEB65CF" w14:textId="77777777" w:rsidR="00EC2A6E" w:rsidRDefault="00EC2A6E" w:rsidP="00E02AE6">
      <w:pPr>
        <w:ind w:left="993"/>
        <w:jc w:val="both"/>
        <w:rPr>
          <w:rFonts w:ascii="Calibri" w:hAnsi="Calibri" w:cs="Book Antiqua"/>
          <w:i/>
          <w:color w:val="595959"/>
        </w:rPr>
      </w:pPr>
    </w:p>
    <w:p w14:paraId="74B152A9" w14:textId="77777777" w:rsidR="00EC2A6E" w:rsidRDefault="00EC2A6E" w:rsidP="00E02AE6">
      <w:pPr>
        <w:ind w:left="993"/>
        <w:jc w:val="both"/>
        <w:rPr>
          <w:rFonts w:ascii="Calibri" w:hAnsi="Calibri" w:cs="Book Antiqua"/>
          <w:i/>
          <w:color w:val="595959"/>
        </w:rPr>
      </w:pPr>
    </w:p>
    <w:p w14:paraId="0CFBC2A0" w14:textId="77777777" w:rsidR="00EC2A6E" w:rsidRDefault="00EC2A6E" w:rsidP="00E02AE6">
      <w:pPr>
        <w:ind w:left="993"/>
        <w:jc w:val="both"/>
        <w:rPr>
          <w:rFonts w:ascii="Calibri" w:hAnsi="Calibri" w:cs="Book Antiqua"/>
          <w:i/>
          <w:color w:val="595959"/>
        </w:rPr>
      </w:pPr>
    </w:p>
    <w:p w14:paraId="61945818" w14:textId="77777777" w:rsidR="00EC2A6E" w:rsidRDefault="00EC2A6E" w:rsidP="00E02AE6">
      <w:pPr>
        <w:ind w:left="993"/>
        <w:jc w:val="both"/>
        <w:rPr>
          <w:rFonts w:ascii="Calibri" w:hAnsi="Calibri" w:cs="Book Antiqua"/>
          <w:i/>
          <w:color w:val="595959"/>
        </w:rPr>
      </w:pPr>
    </w:p>
    <w:p w14:paraId="467F9094" w14:textId="77777777" w:rsidR="00EC2A6E" w:rsidRDefault="00EC2A6E" w:rsidP="00E02AE6">
      <w:pPr>
        <w:ind w:left="993"/>
        <w:jc w:val="both"/>
        <w:rPr>
          <w:rFonts w:ascii="Calibri" w:hAnsi="Calibri" w:cs="Book Antiqua"/>
          <w:i/>
          <w:color w:val="595959"/>
        </w:rPr>
      </w:pPr>
    </w:p>
    <w:p w14:paraId="567B84C3" w14:textId="77777777" w:rsidR="00EC2A6E" w:rsidRDefault="00EC2A6E" w:rsidP="00E02AE6">
      <w:pPr>
        <w:ind w:left="993"/>
        <w:jc w:val="both"/>
        <w:rPr>
          <w:rFonts w:ascii="Calibri" w:hAnsi="Calibri" w:cs="Book Antiqua"/>
          <w:i/>
          <w:color w:val="595959"/>
        </w:rPr>
      </w:pPr>
    </w:p>
    <w:p w14:paraId="6C186ECA" w14:textId="77777777" w:rsidR="00EC2A6E" w:rsidRDefault="00EC2A6E" w:rsidP="00E02AE6">
      <w:pPr>
        <w:ind w:left="993"/>
        <w:jc w:val="both"/>
        <w:rPr>
          <w:rFonts w:ascii="Calibri" w:hAnsi="Calibri" w:cs="Book Antiqua"/>
          <w:i/>
          <w:color w:val="595959"/>
        </w:rPr>
      </w:pPr>
    </w:p>
    <w:p w14:paraId="5918825E" w14:textId="77777777" w:rsidR="002A0BA9" w:rsidRDefault="002A0BA9" w:rsidP="002A0BA9">
      <w:pPr>
        <w:rPr>
          <w:rFonts w:ascii="Calibri" w:hAnsi="Calibri" w:cs="Book Antiqua"/>
          <w:i/>
          <w:color w:val="595959"/>
        </w:rPr>
      </w:pPr>
    </w:p>
    <w:p w14:paraId="6C2ADFCF" w14:textId="661BF1CF" w:rsidR="00EC2A6E" w:rsidRPr="00C95560" w:rsidRDefault="00EC2A6E" w:rsidP="002A0BA9">
      <w:pPr>
        <w:jc w:val="center"/>
        <w:rPr>
          <w:rFonts w:ascii="Calibri" w:hAnsi="Calibri" w:cs="Book Antiqua"/>
          <w:i/>
          <w:color w:val="595959"/>
        </w:rPr>
      </w:pPr>
      <w:r>
        <w:rPr>
          <w:rFonts w:ascii="Calibri" w:hAnsi="Calibri" w:cs="Book Antiqua"/>
          <w:i/>
          <w:color w:val="595959"/>
        </w:rPr>
        <w:t xml:space="preserve">Vista lógica </w:t>
      </w:r>
      <w:r w:rsidRPr="007074F8">
        <w:rPr>
          <w:rFonts w:ascii="Calibri" w:hAnsi="Calibri" w:cs="Book Antiqua"/>
          <w:i/>
          <w:color w:val="595959"/>
        </w:rPr>
        <w:t xml:space="preserve">MVC (diseño de un sitio web de </w:t>
      </w:r>
      <w:r w:rsidR="00BC1A25">
        <w:rPr>
          <w:rFonts w:ascii="Calibri" w:hAnsi="Calibri" w:cs="Book Antiqua"/>
          <w:i/>
          <w:color w:val="595959"/>
        </w:rPr>
        <w:t xml:space="preserve">la empresa </w:t>
      </w:r>
      <w:proofErr w:type="spellStart"/>
      <w:r w:rsidR="00BC1A25">
        <w:rPr>
          <w:rFonts w:ascii="Calibri" w:hAnsi="Calibri" w:cs="Book Antiqua"/>
          <w:i/>
          <w:color w:val="595959"/>
        </w:rPr>
        <w:t>TeleShopping</w:t>
      </w:r>
      <w:proofErr w:type="spellEnd"/>
      <w:r>
        <w:rPr>
          <w:rFonts w:ascii="Calibri" w:hAnsi="Calibri" w:cs="Book Antiqua"/>
          <w:i/>
          <w:color w:val="595959"/>
        </w:rPr>
        <w:t>)</w:t>
      </w:r>
    </w:p>
    <w:p w14:paraId="213A79C9" w14:textId="2D292038" w:rsidR="00830C28" w:rsidRPr="00787EEA" w:rsidRDefault="00787EEA" w:rsidP="00787EEA">
      <w:pPr>
        <w:pStyle w:val="Ttulo3"/>
        <w:numPr>
          <w:ilvl w:val="2"/>
          <w:numId w:val="2"/>
        </w:numPr>
        <w:ind w:left="1701"/>
        <w:rPr>
          <w:rFonts w:ascii="Calibri" w:hAnsi="Calibri" w:cs="Calibri"/>
          <w:sz w:val="24"/>
          <w:szCs w:val="24"/>
        </w:rPr>
      </w:pPr>
      <w:bookmarkStart w:id="97" w:name="_Toc34121082"/>
      <w:bookmarkStart w:id="98" w:name="_Toc44907581"/>
      <w:bookmarkStart w:id="99" w:name="_Toc202244548"/>
      <w:bookmarkStart w:id="100" w:name="_Toc391994531"/>
      <w:bookmarkStart w:id="101" w:name="_Toc61560579"/>
      <w:bookmarkStart w:id="102" w:name="_Toc139966904"/>
      <w:r>
        <w:rPr>
          <w:b w:val="0"/>
          <w:bCs w:val="0"/>
          <w:noProof/>
        </w:rPr>
        <w:lastRenderedPageBreak/>
        <w:drawing>
          <wp:anchor distT="0" distB="0" distL="114300" distR="114300" simplePos="0" relativeHeight="251794432" behindDoc="0" locked="0" layoutInCell="1" allowOverlap="1" wp14:anchorId="0B42CF51" wp14:editId="1DC5C336">
            <wp:simplePos x="0" y="0"/>
            <wp:positionH relativeFrom="page">
              <wp:align>right</wp:align>
            </wp:positionH>
            <wp:positionV relativeFrom="paragraph">
              <wp:posOffset>191110</wp:posOffset>
            </wp:positionV>
            <wp:extent cx="7255927" cy="8416636"/>
            <wp:effectExtent l="0" t="0" r="2540" b="3810"/>
            <wp:wrapNone/>
            <wp:docPr id="83894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7255927" cy="84166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AE6" w:rsidRPr="00A96743">
        <w:rPr>
          <w:rFonts w:ascii="Calibri" w:hAnsi="Calibri" w:cs="Calibri"/>
          <w:sz w:val="24"/>
          <w:szCs w:val="24"/>
        </w:rPr>
        <w:t>Paquetes de Diseño Arquitectónicamente Significativos</w:t>
      </w:r>
      <w:bookmarkEnd w:id="97"/>
      <w:bookmarkEnd w:id="98"/>
      <w:bookmarkEnd w:id="99"/>
      <w:bookmarkEnd w:id="100"/>
      <w:bookmarkEnd w:id="101"/>
      <w:bookmarkEnd w:id="102"/>
    </w:p>
    <w:p w14:paraId="3E862961" w14:textId="4F19E68D" w:rsidR="00E02AE6" w:rsidRDefault="00E02AE6" w:rsidP="00830C28">
      <w:pPr>
        <w:jc w:val="both"/>
        <w:rPr>
          <w:rFonts w:ascii="Calibri" w:hAnsi="Calibri"/>
          <w:i/>
          <w:iCs/>
          <w:color w:val="0000FF"/>
        </w:rPr>
      </w:pPr>
    </w:p>
    <w:p w14:paraId="3BEE42E8" w14:textId="6EC8EC96" w:rsidR="00E02AE6" w:rsidRDefault="00E02AE6" w:rsidP="00E02AE6">
      <w:pPr>
        <w:ind w:left="993"/>
        <w:jc w:val="center"/>
        <w:rPr>
          <w:rFonts w:ascii="Calibri" w:hAnsi="Calibri"/>
          <w:i/>
          <w:iCs/>
          <w:color w:val="0000FF"/>
        </w:rPr>
      </w:pPr>
    </w:p>
    <w:p w14:paraId="32B3EBA5" w14:textId="77777777" w:rsidR="00830C28" w:rsidRDefault="00830C28" w:rsidP="00E02AE6">
      <w:pPr>
        <w:ind w:left="993"/>
        <w:jc w:val="center"/>
        <w:rPr>
          <w:rFonts w:ascii="Calibri" w:hAnsi="Calibri"/>
          <w:i/>
          <w:iCs/>
          <w:color w:val="0000FF"/>
        </w:rPr>
      </w:pPr>
    </w:p>
    <w:p w14:paraId="26562060" w14:textId="731B8C58" w:rsidR="00830C28" w:rsidRDefault="00830C28" w:rsidP="00E02AE6">
      <w:pPr>
        <w:ind w:left="993"/>
        <w:jc w:val="center"/>
        <w:rPr>
          <w:rFonts w:ascii="Calibri" w:hAnsi="Calibri"/>
          <w:i/>
          <w:iCs/>
          <w:color w:val="0000FF"/>
        </w:rPr>
      </w:pPr>
    </w:p>
    <w:p w14:paraId="0D203692" w14:textId="292C3C2D" w:rsidR="00830C28" w:rsidRDefault="00830C28" w:rsidP="00E02AE6">
      <w:pPr>
        <w:ind w:left="993"/>
        <w:jc w:val="center"/>
        <w:rPr>
          <w:rFonts w:ascii="Calibri" w:hAnsi="Calibri"/>
          <w:i/>
          <w:iCs/>
          <w:color w:val="0000FF"/>
        </w:rPr>
      </w:pPr>
    </w:p>
    <w:p w14:paraId="7A8B6FB5" w14:textId="1C052768" w:rsidR="00830C28" w:rsidRDefault="00830C28" w:rsidP="00E02AE6">
      <w:pPr>
        <w:ind w:left="993"/>
        <w:jc w:val="center"/>
        <w:rPr>
          <w:rFonts w:ascii="Calibri" w:hAnsi="Calibri"/>
          <w:i/>
          <w:iCs/>
          <w:color w:val="0000FF"/>
        </w:rPr>
      </w:pPr>
    </w:p>
    <w:p w14:paraId="639B977A" w14:textId="01859BB6" w:rsidR="00830C28" w:rsidRDefault="00830C28" w:rsidP="00E02AE6">
      <w:pPr>
        <w:ind w:left="993"/>
        <w:jc w:val="center"/>
        <w:rPr>
          <w:rFonts w:ascii="Calibri" w:hAnsi="Calibri"/>
          <w:i/>
          <w:iCs/>
          <w:color w:val="0000FF"/>
        </w:rPr>
      </w:pPr>
    </w:p>
    <w:p w14:paraId="54F852B0" w14:textId="1CF2694B" w:rsidR="00830C28" w:rsidRDefault="00830C28" w:rsidP="00E02AE6">
      <w:pPr>
        <w:ind w:left="993"/>
        <w:jc w:val="center"/>
        <w:rPr>
          <w:rFonts w:ascii="Calibri" w:hAnsi="Calibri"/>
          <w:i/>
          <w:iCs/>
          <w:color w:val="0000FF"/>
        </w:rPr>
      </w:pPr>
    </w:p>
    <w:p w14:paraId="087BEBC4" w14:textId="77777777" w:rsidR="00830C28" w:rsidRDefault="00830C28" w:rsidP="00E02AE6">
      <w:pPr>
        <w:ind w:left="993"/>
        <w:jc w:val="center"/>
        <w:rPr>
          <w:rFonts w:ascii="Calibri" w:hAnsi="Calibri"/>
          <w:i/>
          <w:iCs/>
          <w:color w:val="0000FF"/>
        </w:rPr>
      </w:pPr>
    </w:p>
    <w:p w14:paraId="31A1207F" w14:textId="77777777" w:rsidR="00830C28" w:rsidRDefault="00830C28" w:rsidP="00E02AE6">
      <w:pPr>
        <w:ind w:left="993"/>
        <w:jc w:val="center"/>
        <w:rPr>
          <w:rFonts w:ascii="Calibri" w:hAnsi="Calibri"/>
          <w:i/>
          <w:iCs/>
          <w:color w:val="0000FF"/>
        </w:rPr>
      </w:pPr>
    </w:p>
    <w:p w14:paraId="7E09FD15" w14:textId="77777777" w:rsidR="00830C28" w:rsidRDefault="00830C28" w:rsidP="00E02AE6">
      <w:pPr>
        <w:ind w:left="993"/>
        <w:jc w:val="center"/>
        <w:rPr>
          <w:rFonts w:ascii="Calibri" w:hAnsi="Calibri"/>
          <w:i/>
          <w:iCs/>
          <w:color w:val="0000FF"/>
        </w:rPr>
      </w:pPr>
    </w:p>
    <w:p w14:paraId="6E3172CF" w14:textId="77777777" w:rsidR="00830C28" w:rsidRDefault="00830C28" w:rsidP="00E02AE6">
      <w:pPr>
        <w:ind w:left="993"/>
        <w:jc w:val="center"/>
        <w:rPr>
          <w:rFonts w:ascii="Calibri" w:hAnsi="Calibri"/>
          <w:i/>
          <w:iCs/>
          <w:color w:val="0000FF"/>
        </w:rPr>
      </w:pPr>
    </w:p>
    <w:p w14:paraId="16FFB24D" w14:textId="77777777" w:rsidR="00830C28" w:rsidRDefault="00830C28" w:rsidP="00E02AE6">
      <w:pPr>
        <w:ind w:left="993"/>
        <w:jc w:val="center"/>
        <w:rPr>
          <w:rFonts w:ascii="Calibri" w:hAnsi="Calibri"/>
          <w:i/>
          <w:iCs/>
          <w:color w:val="0000FF"/>
        </w:rPr>
      </w:pPr>
    </w:p>
    <w:p w14:paraId="336B474E" w14:textId="77777777" w:rsidR="00830C28" w:rsidRDefault="00830C28" w:rsidP="00E02AE6">
      <w:pPr>
        <w:ind w:left="993"/>
        <w:jc w:val="center"/>
        <w:rPr>
          <w:rFonts w:ascii="Calibri" w:hAnsi="Calibri"/>
          <w:i/>
          <w:iCs/>
          <w:color w:val="0000FF"/>
        </w:rPr>
      </w:pPr>
    </w:p>
    <w:p w14:paraId="2416A5E6" w14:textId="77777777" w:rsidR="00830C28" w:rsidRDefault="00830C28" w:rsidP="00E02AE6">
      <w:pPr>
        <w:ind w:left="993"/>
        <w:jc w:val="center"/>
        <w:rPr>
          <w:rFonts w:ascii="Calibri" w:hAnsi="Calibri"/>
          <w:i/>
          <w:iCs/>
          <w:color w:val="0000FF"/>
        </w:rPr>
      </w:pPr>
    </w:p>
    <w:p w14:paraId="287AFEEB" w14:textId="77777777" w:rsidR="00830C28" w:rsidRDefault="00830C28" w:rsidP="00E02AE6">
      <w:pPr>
        <w:ind w:left="993"/>
        <w:jc w:val="center"/>
        <w:rPr>
          <w:rFonts w:ascii="Calibri" w:hAnsi="Calibri"/>
          <w:i/>
          <w:iCs/>
          <w:color w:val="0000FF"/>
        </w:rPr>
      </w:pPr>
    </w:p>
    <w:p w14:paraId="34A7559F" w14:textId="77777777" w:rsidR="00830C28" w:rsidRDefault="00830C28" w:rsidP="00E02AE6">
      <w:pPr>
        <w:ind w:left="993"/>
        <w:jc w:val="center"/>
        <w:rPr>
          <w:rFonts w:ascii="Calibri" w:hAnsi="Calibri"/>
          <w:i/>
          <w:iCs/>
          <w:color w:val="0000FF"/>
        </w:rPr>
      </w:pPr>
    </w:p>
    <w:p w14:paraId="31BB247C" w14:textId="77777777" w:rsidR="00830C28" w:rsidRDefault="00830C28" w:rsidP="00E02AE6">
      <w:pPr>
        <w:ind w:left="993"/>
        <w:jc w:val="center"/>
        <w:rPr>
          <w:rFonts w:ascii="Calibri" w:hAnsi="Calibri"/>
          <w:i/>
          <w:iCs/>
          <w:color w:val="0000FF"/>
        </w:rPr>
      </w:pPr>
    </w:p>
    <w:p w14:paraId="310F5489" w14:textId="77777777" w:rsidR="00830C28" w:rsidRDefault="00830C28" w:rsidP="00E02AE6">
      <w:pPr>
        <w:ind w:left="993"/>
        <w:jc w:val="center"/>
        <w:rPr>
          <w:rFonts w:ascii="Calibri" w:hAnsi="Calibri"/>
          <w:i/>
          <w:iCs/>
          <w:color w:val="0000FF"/>
        </w:rPr>
      </w:pPr>
    </w:p>
    <w:p w14:paraId="6AA67B23" w14:textId="77777777" w:rsidR="00830C28" w:rsidRDefault="00830C28" w:rsidP="00E02AE6">
      <w:pPr>
        <w:ind w:left="993"/>
        <w:jc w:val="center"/>
        <w:rPr>
          <w:rFonts w:ascii="Calibri" w:hAnsi="Calibri"/>
          <w:i/>
          <w:iCs/>
          <w:color w:val="0000FF"/>
        </w:rPr>
      </w:pPr>
    </w:p>
    <w:p w14:paraId="0F1FF257" w14:textId="77777777" w:rsidR="00830C28" w:rsidRDefault="00830C28" w:rsidP="00E02AE6">
      <w:pPr>
        <w:ind w:left="993"/>
        <w:jc w:val="center"/>
        <w:rPr>
          <w:rFonts w:ascii="Calibri" w:hAnsi="Calibri"/>
          <w:i/>
          <w:iCs/>
          <w:color w:val="0000FF"/>
        </w:rPr>
      </w:pPr>
    </w:p>
    <w:p w14:paraId="4C38FFA4" w14:textId="77777777" w:rsidR="00830C28" w:rsidRDefault="00830C28" w:rsidP="00E02AE6">
      <w:pPr>
        <w:ind w:left="993"/>
        <w:jc w:val="center"/>
        <w:rPr>
          <w:rFonts w:ascii="Calibri" w:hAnsi="Calibri"/>
          <w:i/>
          <w:iCs/>
          <w:color w:val="0000FF"/>
        </w:rPr>
      </w:pPr>
    </w:p>
    <w:p w14:paraId="350BDD5A" w14:textId="77777777" w:rsidR="00830C28" w:rsidRDefault="00830C28" w:rsidP="00E02AE6">
      <w:pPr>
        <w:ind w:left="993"/>
        <w:jc w:val="center"/>
        <w:rPr>
          <w:rFonts w:ascii="Calibri" w:hAnsi="Calibri"/>
          <w:i/>
          <w:iCs/>
          <w:color w:val="0000FF"/>
        </w:rPr>
      </w:pPr>
    </w:p>
    <w:p w14:paraId="281E1A60" w14:textId="77777777" w:rsidR="00830C28" w:rsidRDefault="00830C28" w:rsidP="00E02AE6">
      <w:pPr>
        <w:ind w:left="993"/>
        <w:jc w:val="center"/>
        <w:rPr>
          <w:rFonts w:ascii="Calibri" w:hAnsi="Calibri"/>
          <w:i/>
          <w:iCs/>
          <w:color w:val="0000FF"/>
        </w:rPr>
      </w:pPr>
    </w:p>
    <w:p w14:paraId="19966486" w14:textId="77777777" w:rsidR="00830C28" w:rsidRDefault="00830C28" w:rsidP="00E02AE6">
      <w:pPr>
        <w:ind w:left="993"/>
        <w:jc w:val="center"/>
        <w:rPr>
          <w:rFonts w:ascii="Calibri" w:hAnsi="Calibri"/>
          <w:i/>
          <w:iCs/>
          <w:color w:val="0000FF"/>
        </w:rPr>
      </w:pPr>
    </w:p>
    <w:p w14:paraId="0F857158" w14:textId="77777777" w:rsidR="00830C28" w:rsidRDefault="00830C28" w:rsidP="00E02AE6">
      <w:pPr>
        <w:ind w:left="993"/>
        <w:jc w:val="center"/>
        <w:rPr>
          <w:rFonts w:ascii="Calibri" w:hAnsi="Calibri"/>
          <w:i/>
          <w:iCs/>
          <w:color w:val="0000FF"/>
        </w:rPr>
      </w:pPr>
    </w:p>
    <w:p w14:paraId="4E36596A" w14:textId="77777777" w:rsidR="00830C28" w:rsidRDefault="00830C28" w:rsidP="00E02AE6">
      <w:pPr>
        <w:ind w:left="993"/>
        <w:jc w:val="center"/>
        <w:rPr>
          <w:rFonts w:ascii="Calibri" w:hAnsi="Calibri"/>
          <w:i/>
          <w:iCs/>
          <w:color w:val="0000FF"/>
        </w:rPr>
      </w:pPr>
    </w:p>
    <w:p w14:paraId="27605A2E" w14:textId="77777777" w:rsidR="00830C28" w:rsidRDefault="00830C28" w:rsidP="00E02AE6">
      <w:pPr>
        <w:ind w:left="993"/>
        <w:jc w:val="center"/>
        <w:rPr>
          <w:rFonts w:ascii="Calibri" w:hAnsi="Calibri"/>
          <w:i/>
          <w:iCs/>
          <w:color w:val="0000FF"/>
        </w:rPr>
      </w:pPr>
    </w:p>
    <w:p w14:paraId="0E7E923B" w14:textId="77777777" w:rsidR="00830C28" w:rsidRDefault="00830C28" w:rsidP="00E02AE6">
      <w:pPr>
        <w:ind w:left="993"/>
        <w:jc w:val="center"/>
        <w:rPr>
          <w:rFonts w:ascii="Calibri" w:hAnsi="Calibri"/>
          <w:i/>
          <w:iCs/>
          <w:color w:val="0000FF"/>
        </w:rPr>
      </w:pPr>
    </w:p>
    <w:p w14:paraId="6769EC24" w14:textId="77777777" w:rsidR="00830C28" w:rsidRDefault="00830C28" w:rsidP="00E02AE6">
      <w:pPr>
        <w:ind w:left="993"/>
        <w:jc w:val="center"/>
        <w:rPr>
          <w:rFonts w:ascii="Calibri" w:hAnsi="Calibri"/>
          <w:i/>
          <w:iCs/>
          <w:color w:val="0000FF"/>
        </w:rPr>
      </w:pPr>
    </w:p>
    <w:p w14:paraId="20BE0BC9" w14:textId="77777777" w:rsidR="00830C28" w:rsidRDefault="00830C28" w:rsidP="00E02AE6">
      <w:pPr>
        <w:ind w:left="993"/>
        <w:jc w:val="center"/>
        <w:rPr>
          <w:rFonts w:ascii="Calibri" w:hAnsi="Calibri"/>
          <w:i/>
          <w:iCs/>
          <w:color w:val="0000FF"/>
        </w:rPr>
      </w:pPr>
    </w:p>
    <w:p w14:paraId="0EFBB21F" w14:textId="77777777" w:rsidR="00830C28" w:rsidRDefault="00830C28" w:rsidP="00E02AE6">
      <w:pPr>
        <w:ind w:left="993"/>
        <w:jc w:val="center"/>
        <w:rPr>
          <w:rFonts w:ascii="Calibri" w:hAnsi="Calibri"/>
          <w:i/>
          <w:iCs/>
          <w:color w:val="0000FF"/>
        </w:rPr>
      </w:pPr>
    </w:p>
    <w:p w14:paraId="6669AB85" w14:textId="77777777" w:rsidR="00830C28" w:rsidRDefault="00830C28" w:rsidP="00E02AE6">
      <w:pPr>
        <w:ind w:left="993"/>
        <w:jc w:val="center"/>
        <w:rPr>
          <w:rFonts w:ascii="Calibri" w:hAnsi="Calibri"/>
          <w:i/>
          <w:iCs/>
          <w:color w:val="0000FF"/>
        </w:rPr>
      </w:pPr>
    </w:p>
    <w:p w14:paraId="5A50FC9C" w14:textId="77777777" w:rsidR="00830C28" w:rsidRDefault="00830C28" w:rsidP="00E02AE6">
      <w:pPr>
        <w:ind w:left="993"/>
        <w:jc w:val="center"/>
        <w:rPr>
          <w:rFonts w:ascii="Calibri" w:hAnsi="Calibri"/>
          <w:i/>
          <w:iCs/>
          <w:color w:val="0000FF"/>
        </w:rPr>
      </w:pPr>
    </w:p>
    <w:p w14:paraId="0F876144" w14:textId="5B2576EE" w:rsidR="00830C28" w:rsidRDefault="00830C28" w:rsidP="00E02AE6">
      <w:pPr>
        <w:ind w:left="993"/>
        <w:jc w:val="center"/>
        <w:rPr>
          <w:rFonts w:ascii="Calibri" w:hAnsi="Calibri"/>
          <w:i/>
          <w:iCs/>
          <w:color w:val="0000FF"/>
        </w:rPr>
      </w:pPr>
    </w:p>
    <w:p w14:paraId="5B1933E6" w14:textId="4D4BAFF0" w:rsidR="00830C28" w:rsidRDefault="00830C28" w:rsidP="00E02AE6">
      <w:pPr>
        <w:ind w:left="993"/>
        <w:jc w:val="center"/>
        <w:rPr>
          <w:rFonts w:ascii="Calibri" w:hAnsi="Calibri"/>
          <w:i/>
          <w:iCs/>
          <w:color w:val="0000FF"/>
        </w:rPr>
      </w:pPr>
    </w:p>
    <w:p w14:paraId="322990B0" w14:textId="080A9918" w:rsidR="00830C28" w:rsidRDefault="00830C28" w:rsidP="00E02AE6">
      <w:pPr>
        <w:ind w:left="993"/>
        <w:jc w:val="center"/>
        <w:rPr>
          <w:rFonts w:ascii="Calibri" w:hAnsi="Calibri"/>
          <w:i/>
          <w:iCs/>
          <w:color w:val="0000FF"/>
        </w:rPr>
      </w:pPr>
    </w:p>
    <w:p w14:paraId="4CD268F7" w14:textId="0D300CD7" w:rsidR="00830C28" w:rsidRDefault="00830C28" w:rsidP="00E02AE6">
      <w:pPr>
        <w:ind w:left="993"/>
        <w:jc w:val="center"/>
        <w:rPr>
          <w:rFonts w:ascii="Calibri" w:hAnsi="Calibri"/>
          <w:i/>
          <w:iCs/>
          <w:color w:val="0000FF"/>
        </w:rPr>
      </w:pPr>
    </w:p>
    <w:p w14:paraId="22FE243B" w14:textId="71DB4DC3" w:rsidR="00830C28" w:rsidRDefault="00830C28" w:rsidP="00E02AE6">
      <w:pPr>
        <w:ind w:left="993"/>
        <w:jc w:val="center"/>
        <w:rPr>
          <w:rFonts w:ascii="Calibri" w:hAnsi="Calibri"/>
          <w:i/>
          <w:iCs/>
          <w:color w:val="0000FF"/>
        </w:rPr>
      </w:pPr>
    </w:p>
    <w:p w14:paraId="1D0446A5" w14:textId="77777777" w:rsidR="00830C28" w:rsidRDefault="00830C28" w:rsidP="00E02AE6">
      <w:pPr>
        <w:ind w:left="993"/>
        <w:jc w:val="center"/>
        <w:rPr>
          <w:rFonts w:ascii="Calibri" w:hAnsi="Calibri"/>
          <w:i/>
          <w:iCs/>
          <w:color w:val="0000FF"/>
        </w:rPr>
      </w:pPr>
    </w:p>
    <w:p w14:paraId="2FEC698B" w14:textId="754F57A9" w:rsidR="00830C28" w:rsidRDefault="00830C28" w:rsidP="00E02AE6">
      <w:pPr>
        <w:ind w:left="993"/>
        <w:jc w:val="center"/>
        <w:rPr>
          <w:rFonts w:ascii="Calibri" w:hAnsi="Calibri"/>
          <w:i/>
          <w:iCs/>
          <w:color w:val="0000FF"/>
        </w:rPr>
      </w:pPr>
    </w:p>
    <w:p w14:paraId="773C1CB0" w14:textId="554E1407" w:rsidR="00830C28" w:rsidRDefault="00830C28" w:rsidP="00E02AE6">
      <w:pPr>
        <w:ind w:left="993"/>
        <w:jc w:val="center"/>
        <w:rPr>
          <w:rFonts w:ascii="Calibri" w:hAnsi="Calibri"/>
          <w:i/>
          <w:iCs/>
          <w:color w:val="0000FF"/>
        </w:rPr>
      </w:pPr>
    </w:p>
    <w:p w14:paraId="3161AB24" w14:textId="12C8B0E1" w:rsidR="00830C28" w:rsidRDefault="00830C28" w:rsidP="00E02AE6">
      <w:pPr>
        <w:ind w:left="993"/>
        <w:jc w:val="center"/>
        <w:rPr>
          <w:rFonts w:ascii="Calibri" w:hAnsi="Calibri"/>
          <w:i/>
          <w:iCs/>
          <w:color w:val="0000FF"/>
        </w:rPr>
      </w:pPr>
    </w:p>
    <w:p w14:paraId="184C9C14" w14:textId="09FC0C1E" w:rsidR="00830C28" w:rsidRDefault="00830C28" w:rsidP="00E02AE6">
      <w:pPr>
        <w:ind w:left="993"/>
        <w:jc w:val="center"/>
        <w:rPr>
          <w:rFonts w:ascii="Calibri" w:hAnsi="Calibri"/>
          <w:i/>
          <w:iCs/>
          <w:color w:val="0000FF"/>
        </w:rPr>
      </w:pPr>
    </w:p>
    <w:p w14:paraId="5CD58AF8" w14:textId="199FEA1D" w:rsidR="00830C28" w:rsidRDefault="00710869" w:rsidP="00710869">
      <w:pPr>
        <w:rPr>
          <w:rFonts w:ascii="Calibri" w:hAnsi="Calibri"/>
          <w:i/>
          <w:iCs/>
          <w:color w:val="0000FF"/>
        </w:rPr>
      </w:pPr>
      <w:r>
        <w:rPr>
          <w:rFonts w:ascii="Calibri" w:hAnsi="Calibri"/>
          <w:i/>
          <w:iCs/>
          <w:noProof/>
          <w:color w:val="0000FF"/>
        </w:rPr>
        <mc:AlternateContent>
          <mc:Choice Requires="wps">
            <w:drawing>
              <wp:anchor distT="0" distB="0" distL="114300" distR="114300" simplePos="0" relativeHeight="251798528" behindDoc="0" locked="0" layoutInCell="1" allowOverlap="1" wp14:anchorId="7B26123F" wp14:editId="26E51D73">
                <wp:simplePos x="0" y="0"/>
                <wp:positionH relativeFrom="margin">
                  <wp:align>right</wp:align>
                </wp:positionH>
                <wp:positionV relativeFrom="paragraph">
                  <wp:posOffset>98679</wp:posOffset>
                </wp:positionV>
                <wp:extent cx="6254496" cy="416967"/>
                <wp:effectExtent l="0" t="0" r="0" b="2540"/>
                <wp:wrapNone/>
                <wp:docPr id="507054237" name="Cuadro de texto 5"/>
                <wp:cNvGraphicFramePr/>
                <a:graphic xmlns:a="http://schemas.openxmlformats.org/drawingml/2006/main">
                  <a:graphicData uri="http://schemas.microsoft.com/office/word/2010/wordprocessingShape">
                    <wps:wsp>
                      <wps:cNvSpPr txBox="1"/>
                      <wps:spPr>
                        <a:xfrm>
                          <a:off x="0" y="0"/>
                          <a:ext cx="6254496" cy="416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4A2083" w14:textId="77777777" w:rsidR="00710869" w:rsidRDefault="00710869" w:rsidP="00710869">
                            <w:pPr>
                              <w:rPr>
                                <w:rFonts w:ascii="Calibri" w:hAnsi="Calibri" w:cs="Book Antiqua"/>
                                <w:i/>
                                <w:color w:val="595959"/>
                              </w:rPr>
                            </w:pPr>
                            <w:r w:rsidRPr="009B43E9">
                              <w:rPr>
                                <w:rFonts w:ascii="Calibri" w:hAnsi="Calibri" w:cs="Book Antiqua"/>
                                <w:i/>
                                <w:color w:val="595959"/>
                              </w:rPr>
                              <w:t>Diagrama de paquetes propuesto durante el diseño de un sistema Web de</w:t>
                            </w:r>
                            <w:r>
                              <w:rPr>
                                <w:rFonts w:ascii="Calibri" w:hAnsi="Calibri" w:cs="Book Antiqua"/>
                                <w:i/>
                                <w:color w:val="595959"/>
                              </w:rPr>
                              <w:t xml:space="preserve"> Empresa </w:t>
                            </w:r>
                            <w:proofErr w:type="spellStart"/>
                            <w:r>
                              <w:rPr>
                                <w:rFonts w:ascii="Calibri" w:hAnsi="Calibri" w:cs="Book Antiqua"/>
                                <w:i/>
                                <w:color w:val="595959"/>
                              </w:rPr>
                              <w:t>Teleshopping</w:t>
                            </w:r>
                            <w:proofErr w:type="spellEnd"/>
                            <w:r>
                              <w:rPr>
                                <w:rFonts w:ascii="Calibri" w:hAnsi="Calibri" w:cs="Book Antiqua"/>
                                <w:i/>
                                <w:color w:val="595959"/>
                              </w:rPr>
                              <w:t>.</w:t>
                            </w:r>
                          </w:p>
                          <w:p w14:paraId="1C77D509" w14:textId="77777777" w:rsidR="00710869" w:rsidRDefault="007108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6123F" id="Cuadro de texto 5" o:spid="_x0000_s1027" type="#_x0000_t202" style="position:absolute;margin-left:441.3pt;margin-top:7.75pt;width:492.5pt;height:32.85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" filled="f" stroked="f">
                <v:textbox>
                  <w:txbxContent>
                    <w:p w14:paraId="5C4A2083" w14:textId="77777777" w:rsidR="00710869" w:rsidRDefault="00710869" w:rsidP="00710869">
                      <w:pPr>
                        <w:rPr>
                          <w:rFonts w:ascii="Calibri" w:hAnsi="Calibri" w:cs="Book Antiqua"/>
                          <w:i/>
                          <w:color w:val="595959"/>
                        </w:rPr>
                      </w:pPr>
                      <w:r w:rsidRPr="009B43E9">
                        <w:rPr>
                          <w:rFonts w:ascii="Calibri" w:hAnsi="Calibri" w:cs="Book Antiqua"/>
                          <w:i/>
                          <w:color w:val="595959"/>
                        </w:rPr>
                        <w:t>Diagrama de paquetes propuesto durante el diseño de un sistema Web de</w:t>
                      </w:r>
                      <w:r>
                        <w:rPr>
                          <w:rFonts w:ascii="Calibri" w:hAnsi="Calibri" w:cs="Book Antiqua"/>
                          <w:i/>
                          <w:color w:val="595959"/>
                        </w:rPr>
                        <w:t xml:space="preserve"> Empresa </w:t>
                      </w:r>
                      <w:proofErr w:type="spellStart"/>
                      <w:r>
                        <w:rPr>
                          <w:rFonts w:ascii="Calibri" w:hAnsi="Calibri" w:cs="Book Antiqua"/>
                          <w:i/>
                          <w:color w:val="595959"/>
                        </w:rPr>
                        <w:t>Teleshopping</w:t>
                      </w:r>
                      <w:proofErr w:type="spellEnd"/>
                      <w:r>
                        <w:rPr>
                          <w:rFonts w:ascii="Calibri" w:hAnsi="Calibri" w:cs="Book Antiqua"/>
                          <w:i/>
                          <w:color w:val="595959"/>
                        </w:rPr>
                        <w:t>.</w:t>
                      </w:r>
                    </w:p>
                    <w:p w14:paraId="1C77D509" w14:textId="77777777" w:rsidR="00710869" w:rsidRDefault="00710869"/>
                  </w:txbxContent>
                </v:textbox>
                <w10:wrap anchorx="margin"/>
              </v:shape>
            </w:pict>
          </mc:Fallback>
        </mc:AlternateContent>
      </w:r>
    </w:p>
    <w:p w14:paraId="69454228" w14:textId="77777777" w:rsidR="00710869" w:rsidRDefault="00710869" w:rsidP="00710869">
      <w:pPr>
        <w:jc w:val="both"/>
        <w:rPr>
          <w:rFonts w:ascii="Calibri" w:hAnsi="Calibri" w:cs="Book Antiqua"/>
          <w:i/>
          <w:color w:val="0000FF"/>
        </w:rPr>
      </w:pPr>
    </w:p>
    <w:p w14:paraId="15A108F5" w14:textId="63D29AA1" w:rsidR="00E02AE6" w:rsidRPr="00C95560" w:rsidRDefault="00E02AE6" w:rsidP="00E02AE6">
      <w:pPr>
        <w:ind w:left="993"/>
        <w:jc w:val="both"/>
        <w:rPr>
          <w:rFonts w:ascii="Calibri" w:hAnsi="Calibri" w:cs="Book Antiqua"/>
          <w:i/>
          <w:color w:val="595959"/>
        </w:rPr>
      </w:pPr>
      <w:r w:rsidRPr="00C95560">
        <w:rPr>
          <w:rFonts w:ascii="Calibri" w:hAnsi="Calibri" w:cs="Book Antiqua"/>
          <w:i/>
          <w:color w:val="595959"/>
        </w:rPr>
        <w:lastRenderedPageBreak/>
        <w:t>Paquete &lt;</w:t>
      </w:r>
      <w:r w:rsidR="0046568B">
        <w:rPr>
          <w:rFonts w:ascii="Calibri" w:hAnsi="Calibri" w:cs="Book Antiqua"/>
          <w:i/>
          <w:color w:val="595959"/>
        </w:rPr>
        <w:t>vista</w:t>
      </w:r>
      <w:r w:rsidRPr="00C95560">
        <w:rPr>
          <w:rFonts w:ascii="Calibri" w:hAnsi="Calibri" w:cs="Book Antiqua"/>
          <w:i/>
          <w:color w:val="595959"/>
        </w:rPr>
        <w:t xml:space="preserve"> 1&gt;: Clases contenidas: Ver Diagrama de Clase &lt;</w:t>
      </w:r>
      <w:r w:rsidR="00AE2AF7" w:rsidRPr="00AE2AF7">
        <w:rPr>
          <w:rFonts w:ascii="Calibri" w:hAnsi="Calibri" w:cs="Book Antiqua"/>
          <w:i/>
          <w:color w:val="595959"/>
        </w:rPr>
        <w:t xml:space="preserve"> Interfaz de usuario, Interfaz de administrador </w:t>
      </w:r>
      <w:r w:rsidRPr="00C95560">
        <w:rPr>
          <w:rFonts w:ascii="Calibri" w:hAnsi="Calibri" w:cs="Book Antiqua"/>
          <w:i/>
          <w:color w:val="595959"/>
        </w:rPr>
        <w:t>&gt;.</w:t>
      </w:r>
    </w:p>
    <w:p w14:paraId="5DE149A3" w14:textId="45510CBE" w:rsidR="00E02AE6" w:rsidRPr="00C95560" w:rsidRDefault="00E02AE6" w:rsidP="00E02AE6">
      <w:pPr>
        <w:ind w:left="993"/>
        <w:jc w:val="both"/>
        <w:rPr>
          <w:rFonts w:ascii="Calibri" w:hAnsi="Calibri" w:cs="Book Antiqua"/>
          <w:i/>
          <w:color w:val="595959"/>
        </w:rPr>
      </w:pPr>
      <w:r w:rsidRPr="00C95560">
        <w:rPr>
          <w:rFonts w:ascii="Calibri" w:hAnsi="Calibri" w:cs="Book Antiqua"/>
          <w:i/>
          <w:color w:val="595959"/>
        </w:rPr>
        <w:t>Paquete &lt;</w:t>
      </w:r>
      <w:r w:rsidR="0046568B">
        <w:rPr>
          <w:rFonts w:ascii="Calibri" w:hAnsi="Calibri" w:cs="Book Antiqua"/>
          <w:i/>
          <w:color w:val="595959"/>
        </w:rPr>
        <w:t>controlador</w:t>
      </w:r>
      <w:r w:rsidRPr="00C95560">
        <w:rPr>
          <w:rFonts w:ascii="Calibri" w:hAnsi="Calibri" w:cs="Book Antiqua"/>
          <w:i/>
          <w:color w:val="595959"/>
        </w:rPr>
        <w:t xml:space="preserve"> 2&gt;: Clases contenidas: Ver Diagrama de Clase &lt;</w:t>
      </w:r>
      <w:r w:rsidR="00AE2AF7" w:rsidRPr="00AE2AF7">
        <w:rPr>
          <w:rFonts w:ascii="Calibri" w:hAnsi="Calibri" w:cs="Book Antiqua"/>
          <w:i/>
          <w:color w:val="595959"/>
        </w:rPr>
        <w:t xml:space="preserve"> Consulta de catálogo, Gestión de pedidos, Gestión de pagos, Quejas, Gestión de orden de compra, Gestión de empaquetado, Gestión de productos</w:t>
      </w:r>
      <w:r w:rsidRPr="00C95560">
        <w:rPr>
          <w:rFonts w:ascii="Calibri" w:hAnsi="Calibri" w:cs="Book Antiqua"/>
          <w:i/>
          <w:color w:val="595959"/>
        </w:rPr>
        <w:t>&gt;.</w:t>
      </w:r>
    </w:p>
    <w:p w14:paraId="2AFEE4EC" w14:textId="760E7A71" w:rsidR="00E02AE6" w:rsidRDefault="00E02AE6" w:rsidP="00787EEA">
      <w:pPr>
        <w:ind w:left="993"/>
        <w:jc w:val="both"/>
        <w:rPr>
          <w:rFonts w:ascii="Calibri" w:hAnsi="Calibri" w:cs="Book Antiqua"/>
          <w:i/>
          <w:color w:val="595959"/>
        </w:rPr>
      </w:pPr>
      <w:r w:rsidRPr="00C95560">
        <w:rPr>
          <w:rFonts w:ascii="Calibri" w:hAnsi="Calibri" w:cs="Book Antiqua"/>
          <w:i/>
          <w:color w:val="595959"/>
        </w:rPr>
        <w:t>Paquete &lt;</w:t>
      </w:r>
      <w:r w:rsidR="0046568B">
        <w:rPr>
          <w:rFonts w:ascii="Calibri" w:hAnsi="Calibri" w:cs="Book Antiqua"/>
          <w:i/>
          <w:color w:val="595959"/>
        </w:rPr>
        <w:t>modelo 3</w:t>
      </w:r>
      <w:r w:rsidRPr="00C95560">
        <w:rPr>
          <w:rFonts w:ascii="Calibri" w:hAnsi="Calibri" w:cs="Book Antiqua"/>
          <w:i/>
          <w:color w:val="595959"/>
        </w:rPr>
        <w:t>&gt;: Clases contenidas: Ver Diagrama de Clase &lt;</w:t>
      </w:r>
      <w:r w:rsidR="00AE2AF7" w:rsidRPr="00AE2AF7">
        <w:rPr>
          <w:rFonts w:ascii="Calibri" w:hAnsi="Calibri" w:cs="Book Antiqua"/>
          <w:i/>
          <w:color w:val="595959"/>
        </w:rPr>
        <w:t>Datos de usuarios, Datos de administrador, Catálogo de productos, Empresas de transporte</w:t>
      </w:r>
      <w:r w:rsidRPr="00C95560">
        <w:rPr>
          <w:rFonts w:ascii="Calibri" w:hAnsi="Calibri" w:cs="Book Antiqua"/>
          <w:i/>
          <w:color w:val="595959"/>
        </w:rPr>
        <w:t>&gt;.</w:t>
      </w:r>
    </w:p>
    <w:p w14:paraId="0FA0EC68" w14:textId="58F39037" w:rsidR="00E02AE6" w:rsidRDefault="00787EEA" w:rsidP="00E02AE6">
      <w:pPr>
        <w:ind w:left="993"/>
        <w:jc w:val="both"/>
        <w:rPr>
          <w:rFonts w:ascii="Calibri" w:hAnsi="Calibri" w:cs="Book Antiqua"/>
          <w:i/>
          <w:color w:val="595959"/>
        </w:rPr>
      </w:pPr>
      <w:r>
        <w:rPr>
          <w:rFonts w:ascii="Calibri" w:hAnsi="Calibri" w:cs="Book Antiqua"/>
          <w:i/>
          <w:noProof/>
          <w:color w:val="595959"/>
        </w:rPr>
        <w:drawing>
          <wp:anchor distT="0" distB="0" distL="114300" distR="114300" simplePos="0" relativeHeight="251797504" behindDoc="0" locked="0" layoutInCell="1" allowOverlap="1" wp14:anchorId="78AC6051" wp14:editId="0529AC22">
            <wp:simplePos x="0" y="0"/>
            <wp:positionH relativeFrom="column">
              <wp:posOffset>-581101</wp:posOffset>
            </wp:positionH>
            <wp:positionV relativeFrom="paragraph">
              <wp:posOffset>220497</wp:posOffset>
            </wp:positionV>
            <wp:extent cx="7253970" cy="5508346"/>
            <wp:effectExtent l="0" t="0" r="4445" b="0"/>
            <wp:wrapNone/>
            <wp:docPr id="165792106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258478" cy="5511769"/>
                    </a:xfrm>
                    <a:prstGeom prst="rect">
                      <a:avLst/>
                    </a:prstGeom>
                    <a:noFill/>
                  </pic:spPr>
                </pic:pic>
              </a:graphicData>
            </a:graphic>
            <wp14:sizeRelH relativeFrom="page">
              <wp14:pctWidth>0</wp14:pctWidth>
            </wp14:sizeRelH>
            <wp14:sizeRelV relativeFrom="page">
              <wp14:pctHeight>0</wp14:pctHeight>
            </wp14:sizeRelV>
          </wp:anchor>
        </w:drawing>
      </w:r>
      <w:r w:rsidR="00E02AE6">
        <w:rPr>
          <w:rFonts w:ascii="Calibri" w:hAnsi="Calibri" w:cs="Book Antiqua"/>
          <w:i/>
          <w:color w:val="595959"/>
        </w:rPr>
        <w:t>Ejemplo:</w:t>
      </w:r>
    </w:p>
    <w:p w14:paraId="6844CA23" w14:textId="768149A7" w:rsidR="00787EEA" w:rsidRDefault="00787EEA" w:rsidP="00E02AE6">
      <w:pPr>
        <w:ind w:left="993"/>
        <w:jc w:val="both"/>
        <w:rPr>
          <w:rFonts w:ascii="Calibri" w:hAnsi="Calibri" w:cs="Book Antiqua"/>
          <w:i/>
          <w:color w:val="595959"/>
        </w:rPr>
      </w:pPr>
    </w:p>
    <w:p w14:paraId="6B367BAF" w14:textId="74D72868" w:rsidR="00787EEA" w:rsidRDefault="00787EEA" w:rsidP="00E02AE6">
      <w:pPr>
        <w:ind w:left="993"/>
        <w:jc w:val="both"/>
        <w:rPr>
          <w:rFonts w:ascii="Calibri" w:hAnsi="Calibri" w:cs="Book Antiqua"/>
          <w:i/>
          <w:color w:val="595959"/>
        </w:rPr>
      </w:pPr>
    </w:p>
    <w:p w14:paraId="736DCEF4" w14:textId="3CB6B196" w:rsidR="00787EEA" w:rsidRDefault="00787EEA" w:rsidP="00E02AE6">
      <w:pPr>
        <w:ind w:left="993"/>
        <w:jc w:val="both"/>
        <w:rPr>
          <w:rFonts w:ascii="Calibri" w:hAnsi="Calibri" w:cs="Book Antiqua"/>
          <w:i/>
          <w:color w:val="595959"/>
        </w:rPr>
      </w:pPr>
    </w:p>
    <w:p w14:paraId="3CDB12A2" w14:textId="1560F26F" w:rsidR="00787EEA" w:rsidRDefault="00787EEA" w:rsidP="00E02AE6">
      <w:pPr>
        <w:ind w:left="993"/>
        <w:jc w:val="both"/>
        <w:rPr>
          <w:rFonts w:ascii="Calibri" w:hAnsi="Calibri" w:cs="Book Antiqua"/>
          <w:i/>
          <w:color w:val="595959"/>
        </w:rPr>
      </w:pPr>
    </w:p>
    <w:p w14:paraId="6964DFDD" w14:textId="58C8D41F" w:rsidR="00787EEA" w:rsidRDefault="00787EEA" w:rsidP="00E02AE6">
      <w:pPr>
        <w:ind w:left="993"/>
        <w:jc w:val="both"/>
        <w:rPr>
          <w:rFonts w:ascii="Calibri" w:hAnsi="Calibri" w:cs="Book Antiqua"/>
          <w:i/>
          <w:color w:val="595959"/>
        </w:rPr>
      </w:pPr>
    </w:p>
    <w:p w14:paraId="6A140DA5" w14:textId="77777777" w:rsidR="00787EEA" w:rsidRDefault="00787EEA" w:rsidP="00E02AE6">
      <w:pPr>
        <w:ind w:left="993"/>
        <w:jc w:val="both"/>
        <w:rPr>
          <w:rFonts w:ascii="Calibri" w:hAnsi="Calibri" w:cs="Book Antiqua"/>
          <w:i/>
          <w:color w:val="595959"/>
        </w:rPr>
      </w:pPr>
    </w:p>
    <w:p w14:paraId="59056348" w14:textId="77777777" w:rsidR="00787EEA" w:rsidRDefault="00787EEA" w:rsidP="00E02AE6">
      <w:pPr>
        <w:ind w:left="993"/>
        <w:jc w:val="both"/>
        <w:rPr>
          <w:rFonts w:ascii="Calibri" w:hAnsi="Calibri" w:cs="Book Antiqua"/>
          <w:i/>
          <w:color w:val="595959"/>
        </w:rPr>
      </w:pPr>
    </w:p>
    <w:p w14:paraId="3097E275" w14:textId="4FCD2528" w:rsidR="00787EEA" w:rsidRDefault="00787EEA" w:rsidP="00E02AE6">
      <w:pPr>
        <w:ind w:left="993"/>
        <w:jc w:val="both"/>
        <w:rPr>
          <w:rFonts w:ascii="Calibri" w:hAnsi="Calibri" w:cs="Book Antiqua"/>
          <w:i/>
          <w:color w:val="595959"/>
        </w:rPr>
      </w:pPr>
    </w:p>
    <w:p w14:paraId="5D62BDCE" w14:textId="4E4252AE" w:rsidR="00787EEA" w:rsidRDefault="00787EEA" w:rsidP="00E02AE6">
      <w:pPr>
        <w:ind w:left="993"/>
        <w:jc w:val="both"/>
        <w:rPr>
          <w:rFonts w:ascii="Calibri" w:hAnsi="Calibri" w:cs="Book Antiqua"/>
          <w:i/>
          <w:color w:val="595959"/>
        </w:rPr>
      </w:pPr>
    </w:p>
    <w:p w14:paraId="34CC3FF9" w14:textId="77777777" w:rsidR="00787EEA" w:rsidRDefault="00787EEA" w:rsidP="00E02AE6">
      <w:pPr>
        <w:ind w:left="993"/>
        <w:jc w:val="both"/>
        <w:rPr>
          <w:rFonts w:ascii="Calibri" w:hAnsi="Calibri" w:cs="Book Antiqua"/>
          <w:i/>
          <w:color w:val="595959"/>
        </w:rPr>
      </w:pPr>
    </w:p>
    <w:p w14:paraId="2F0C072B" w14:textId="25E5AE6C" w:rsidR="00787EEA" w:rsidRDefault="00787EEA" w:rsidP="00E02AE6">
      <w:pPr>
        <w:ind w:left="993"/>
        <w:jc w:val="both"/>
        <w:rPr>
          <w:rFonts w:ascii="Calibri" w:hAnsi="Calibri" w:cs="Book Antiqua"/>
          <w:i/>
          <w:color w:val="595959"/>
        </w:rPr>
      </w:pPr>
    </w:p>
    <w:p w14:paraId="5955193C" w14:textId="77777777" w:rsidR="00787EEA" w:rsidRDefault="00787EEA" w:rsidP="00E02AE6">
      <w:pPr>
        <w:ind w:left="993"/>
        <w:jc w:val="both"/>
        <w:rPr>
          <w:rFonts w:ascii="Calibri" w:hAnsi="Calibri" w:cs="Book Antiqua"/>
          <w:i/>
          <w:color w:val="595959"/>
        </w:rPr>
      </w:pPr>
    </w:p>
    <w:p w14:paraId="51A25417" w14:textId="18C2A84E" w:rsidR="00787EEA" w:rsidRDefault="00787EEA" w:rsidP="00E02AE6">
      <w:pPr>
        <w:ind w:left="993"/>
        <w:jc w:val="both"/>
        <w:rPr>
          <w:rFonts w:ascii="Calibri" w:hAnsi="Calibri" w:cs="Book Antiqua"/>
          <w:i/>
          <w:color w:val="595959"/>
        </w:rPr>
      </w:pPr>
    </w:p>
    <w:p w14:paraId="76612F9C" w14:textId="0C091F24" w:rsidR="00787EEA" w:rsidRDefault="00787EEA" w:rsidP="00E02AE6">
      <w:pPr>
        <w:ind w:left="993"/>
        <w:jc w:val="both"/>
        <w:rPr>
          <w:rFonts w:ascii="Calibri" w:hAnsi="Calibri" w:cs="Book Antiqua"/>
          <w:i/>
          <w:color w:val="595959"/>
        </w:rPr>
      </w:pPr>
    </w:p>
    <w:p w14:paraId="213023EB" w14:textId="77777777" w:rsidR="00787EEA" w:rsidRDefault="00787EEA" w:rsidP="00E02AE6">
      <w:pPr>
        <w:ind w:left="993"/>
        <w:jc w:val="both"/>
        <w:rPr>
          <w:rFonts w:ascii="Calibri" w:hAnsi="Calibri" w:cs="Book Antiqua"/>
          <w:i/>
          <w:color w:val="595959"/>
        </w:rPr>
      </w:pPr>
    </w:p>
    <w:p w14:paraId="4E07F299" w14:textId="77777777" w:rsidR="00787EEA" w:rsidRDefault="00787EEA" w:rsidP="00E02AE6">
      <w:pPr>
        <w:ind w:left="993"/>
        <w:jc w:val="both"/>
        <w:rPr>
          <w:rFonts w:ascii="Calibri" w:hAnsi="Calibri" w:cs="Book Antiqua"/>
          <w:i/>
          <w:color w:val="595959"/>
        </w:rPr>
      </w:pPr>
    </w:p>
    <w:p w14:paraId="77E91E41" w14:textId="29486761" w:rsidR="00787EEA" w:rsidRDefault="00787EEA" w:rsidP="00E02AE6">
      <w:pPr>
        <w:ind w:left="993"/>
        <w:jc w:val="both"/>
        <w:rPr>
          <w:rFonts w:ascii="Calibri" w:hAnsi="Calibri" w:cs="Book Antiqua"/>
          <w:i/>
          <w:color w:val="595959"/>
        </w:rPr>
      </w:pPr>
    </w:p>
    <w:p w14:paraId="71D189A4" w14:textId="77777777" w:rsidR="00787EEA" w:rsidRDefault="00787EEA" w:rsidP="00E02AE6">
      <w:pPr>
        <w:ind w:left="993"/>
        <w:jc w:val="both"/>
        <w:rPr>
          <w:rFonts w:ascii="Calibri" w:hAnsi="Calibri" w:cs="Book Antiqua"/>
          <w:i/>
          <w:color w:val="595959"/>
        </w:rPr>
      </w:pPr>
    </w:p>
    <w:p w14:paraId="1E2FF2E9" w14:textId="77777777" w:rsidR="00787EEA" w:rsidRDefault="00787EEA" w:rsidP="00E02AE6">
      <w:pPr>
        <w:ind w:left="993"/>
        <w:jc w:val="both"/>
        <w:rPr>
          <w:rFonts w:ascii="Calibri" w:hAnsi="Calibri" w:cs="Book Antiqua"/>
          <w:i/>
          <w:color w:val="595959"/>
        </w:rPr>
      </w:pPr>
    </w:p>
    <w:p w14:paraId="34CD572D" w14:textId="77777777" w:rsidR="00787EEA" w:rsidRDefault="00787EEA" w:rsidP="00E02AE6">
      <w:pPr>
        <w:ind w:left="993"/>
        <w:jc w:val="both"/>
        <w:rPr>
          <w:rFonts w:ascii="Calibri" w:hAnsi="Calibri" w:cs="Book Antiqua"/>
          <w:i/>
          <w:color w:val="595959"/>
        </w:rPr>
      </w:pPr>
    </w:p>
    <w:p w14:paraId="4E95E85F" w14:textId="77777777" w:rsidR="00787EEA" w:rsidRDefault="00787EEA" w:rsidP="00E02AE6">
      <w:pPr>
        <w:ind w:left="993"/>
        <w:jc w:val="both"/>
        <w:rPr>
          <w:rFonts w:ascii="Calibri" w:hAnsi="Calibri" w:cs="Book Antiqua"/>
          <w:i/>
          <w:color w:val="595959"/>
        </w:rPr>
      </w:pPr>
    </w:p>
    <w:p w14:paraId="71E86C16" w14:textId="77777777" w:rsidR="00787EEA" w:rsidRDefault="00787EEA" w:rsidP="00E02AE6">
      <w:pPr>
        <w:ind w:left="993"/>
        <w:jc w:val="both"/>
        <w:rPr>
          <w:rFonts w:ascii="Calibri" w:hAnsi="Calibri" w:cs="Book Antiqua"/>
          <w:i/>
          <w:color w:val="595959"/>
        </w:rPr>
      </w:pPr>
    </w:p>
    <w:p w14:paraId="77277068" w14:textId="77777777" w:rsidR="00787EEA" w:rsidRDefault="00787EEA" w:rsidP="00E02AE6">
      <w:pPr>
        <w:ind w:left="993"/>
        <w:jc w:val="both"/>
        <w:rPr>
          <w:rFonts w:ascii="Calibri" w:hAnsi="Calibri" w:cs="Book Antiqua"/>
          <w:i/>
          <w:color w:val="595959"/>
        </w:rPr>
      </w:pPr>
    </w:p>
    <w:p w14:paraId="6E036A2C" w14:textId="77777777" w:rsidR="00787EEA" w:rsidRDefault="00787EEA" w:rsidP="00E02AE6">
      <w:pPr>
        <w:ind w:left="993"/>
        <w:jc w:val="both"/>
        <w:rPr>
          <w:rFonts w:ascii="Calibri" w:hAnsi="Calibri" w:cs="Book Antiqua"/>
          <w:i/>
          <w:color w:val="595959"/>
        </w:rPr>
      </w:pPr>
    </w:p>
    <w:p w14:paraId="52347D54" w14:textId="77777777" w:rsidR="00787EEA" w:rsidRDefault="00787EEA" w:rsidP="00E02AE6">
      <w:pPr>
        <w:ind w:left="993"/>
        <w:jc w:val="both"/>
        <w:rPr>
          <w:rFonts w:ascii="Calibri" w:hAnsi="Calibri" w:cs="Book Antiqua"/>
          <w:i/>
          <w:color w:val="595959"/>
        </w:rPr>
      </w:pPr>
    </w:p>
    <w:p w14:paraId="4ABECF7A" w14:textId="77777777" w:rsidR="00787EEA" w:rsidRDefault="00787EEA" w:rsidP="00E02AE6">
      <w:pPr>
        <w:ind w:left="993"/>
        <w:jc w:val="both"/>
        <w:rPr>
          <w:rFonts w:ascii="Calibri" w:hAnsi="Calibri" w:cs="Book Antiqua"/>
          <w:i/>
          <w:color w:val="595959"/>
        </w:rPr>
      </w:pPr>
    </w:p>
    <w:p w14:paraId="151D2B8B" w14:textId="77777777" w:rsidR="00787EEA" w:rsidRDefault="00787EEA" w:rsidP="00E02AE6">
      <w:pPr>
        <w:ind w:left="993"/>
        <w:jc w:val="both"/>
        <w:rPr>
          <w:rFonts w:ascii="Calibri" w:hAnsi="Calibri" w:cs="Book Antiqua"/>
          <w:i/>
          <w:color w:val="595959"/>
        </w:rPr>
      </w:pPr>
    </w:p>
    <w:p w14:paraId="220D1043" w14:textId="77777777" w:rsidR="00787EEA" w:rsidRDefault="00787EEA" w:rsidP="00E02AE6">
      <w:pPr>
        <w:ind w:left="993"/>
        <w:jc w:val="both"/>
        <w:rPr>
          <w:rFonts w:ascii="Calibri" w:hAnsi="Calibri" w:cs="Book Antiqua"/>
          <w:i/>
          <w:color w:val="595959"/>
        </w:rPr>
      </w:pPr>
    </w:p>
    <w:p w14:paraId="241B3643" w14:textId="77777777" w:rsidR="00787EEA" w:rsidRDefault="00787EEA" w:rsidP="00E02AE6">
      <w:pPr>
        <w:ind w:left="993"/>
        <w:jc w:val="both"/>
        <w:rPr>
          <w:rFonts w:ascii="Calibri" w:hAnsi="Calibri" w:cs="Book Antiqua"/>
          <w:i/>
          <w:color w:val="595959"/>
        </w:rPr>
      </w:pPr>
    </w:p>
    <w:p w14:paraId="10E2A29F" w14:textId="77777777" w:rsidR="00787EEA" w:rsidRPr="002A0BA9" w:rsidRDefault="00787EEA" w:rsidP="00E02AE6">
      <w:pPr>
        <w:ind w:left="993"/>
        <w:jc w:val="both"/>
        <w:rPr>
          <w:rFonts w:ascii="Calibri" w:hAnsi="Calibri" w:cs="Book Antiqua"/>
          <w:b/>
          <w:bCs/>
          <w:i/>
          <w:color w:val="595959"/>
        </w:rPr>
      </w:pPr>
    </w:p>
    <w:p w14:paraId="68EC67AD" w14:textId="0A9634EE" w:rsidR="00710869" w:rsidRPr="002A0BA9" w:rsidRDefault="00710869" w:rsidP="00E02AE6">
      <w:pPr>
        <w:ind w:left="993"/>
        <w:jc w:val="both"/>
        <w:rPr>
          <w:rFonts w:ascii="Calibri" w:hAnsi="Calibri" w:cs="Book Antiqua"/>
          <w:b/>
          <w:bCs/>
          <w:i/>
          <w:color w:val="595959"/>
        </w:rPr>
      </w:pPr>
      <w:proofErr w:type="gramStart"/>
      <w:r w:rsidRPr="002A0BA9">
        <w:rPr>
          <w:rFonts w:ascii="Calibri" w:hAnsi="Calibri" w:cs="Book Antiqua"/>
          <w:b/>
          <w:bCs/>
          <w:i/>
          <w:color w:val="595959"/>
        </w:rPr>
        <w:t>Link</w:t>
      </w:r>
      <w:proofErr w:type="gramEnd"/>
      <w:r w:rsidRPr="002A0BA9">
        <w:rPr>
          <w:rFonts w:ascii="Calibri" w:hAnsi="Calibri" w:cs="Book Antiqua"/>
          <w:b/>
          <w:bCs/>
          <w:i/>
          <w:color w:val="595959"/>
        </w:rPr>
        <w:t xml:space="preserve"> </w:t>
      </w:r>
      <w:r w:rsidR="002A0BA9" w:rsidRPr="002A0BA9">
        <w:rPr>
          <w:rFonts w:ascii="Calibri" w:hAnsi="Calibri" w:cs="Book Antiqua"/>
          <w:b/>
          <w:bCs/>
          <w:i/>
          <w:color w:val="595959"/>
        </w:rPr>
        <w:t xml:space="preserve">de diagrama clases: </w:t>
      </w:r>
    </w:p>
    <w:p w14:paraId="55B689E8" w14:textId="0C57E460" w:rsidR="00787EEA" w:rsidRDefault="00000000" w:rsidP="00E02AE6">
      <w:pPr>
        <w:ind w:left="993"/>
        <w:jc w:val="both"/>
        <w:rPr>
          <w:rFonts w:ascii="Calibri" w:hAnsi="Calibri" w:cs="Book Antiqua"/>
          <w:i/>
          <w:color w:val="595959"/>
        </w:rPr>
      </w:pPr>
      <w:hyperlink r:id="rId131" w:history="1">
        <w:r w:rsidR="002A0BA9" w:rsidRPr="00967B4B">
          <w:rPr>
            <w:rStyle w:val="Hipervnculo"/>
            <w:rFonts w:ascii="Calibri" w:hAnsi="Calibri" w:cs="Book Antiqua"/>
            <w:i/>
          </w:rPr>
          <w:t>https://ugye-my.sharepoint.com/:i:/g/personal/jordan_arrataa_ug_edu_ec/EYLkw6UnhI5DgzkvZgv0cWMBGqhhuUy8r-1ChVuOecydbw?e=LPAOWQ</w:t>
        </w:r>
      </w:hyperlink>
    </w:p>
    <w:p w14:paraId="338F014A" w14:textId="77777777" w:rsidR="002A0BA9" w:rsidRDefault="002A0BA9" w:rsidP="00E02AE6">
      <w:pPr>
        <w:ind w:left="993"/>
        <w:jc w:val="both"/>
        <w:rPr>
          <w:rFonts w:ascii="Calibri" w:hAnsi="Calibri" w:cs="Book Antiqua"/>
          <w:i/>
          <w:color w:val="595959"/>
        </w:rPr>
      </w:pPr>
    </w:p>
    <w:p w14:paraId="569867C8" w14:textId="77777777" w:rsidR="00787EEA" w:rsidRDefault="00787EEA" w:rsidP="00E02AE6">
      <w:pPr>
        <w:ind w:left="993"/>
        <w:jc w:val="both"/>
        <w:rPr>
          <w:rFonts w:ascii="Calibri" w:hAnsi="Calibri" w:cs="Book Antiqua"/>
          <w:i/>
          <w:color w:val="595959"/>
        </w:rPr>
      </w:pPr>
    </w:p>
    <w:p w14:paraId="3145CF06" w14:textId="77777777" w:rsidR="00787EEA" w:rsidRDefault="00787EEA" w:rsidP="00E02AE6">
      <w:pPr>
        <w:ind w:left="993"/>
        <w:jc w:val="both"/>
        <w:rPr>
          <w:rFonts w:ascii="Calibri" w:hAnsi="Calibri" w:cs="Book Antiqua"/>
          <w:i/>
          <w:color w:val="595959"/>
        </w:rPr>
      </w:pPr>
    </w:p>
    <w:p w14:paraId="219C961B" w14:textId="77777777" w:rsidR="00787EEA" w:rsidRDefault="00787EEA" w:rsidP="00E02AE6">
      <w:pPr>
        <w:ind w:left="993"/>
        <w:jc w:val="both"/>
        <w:rPr>
          <w:rFonts w:ascii="Calibri" w:hAnsi="Calibri" w:cs="Book Antiqua"/>
          <w:i/>
          <w:color w:val="595959"/>
        </w:rPr>
      </w:pPr>
    </w:p>
    <w:p w14:paraId="27612F80" w14:textId="77777777" w:rsidR="00CF4D50" w:rsidRPr="00C95560" w:rsidRDefault="00CF4D50" w:rsidP="00E02AE6">
      <w:pPr>
        <w:ind w:left="993"/>
        <w:jc w:val="both"/>
        <w:rPr>
          <w:rFonts w:ascii="Calibri" w:hAnsi="Calibri"/>
          <w:i/>
          <w:iCs/>
          <w:color w:val="0000FF"/>
        </w:rPr>
      </w:pPr>
    </w:p>
    <w:p w14:paraId="2FC53D32" w14:textId="2D029053" w:rsidR="00E02AE6" w:rsidRPr="00A96743" w:rsidRDefault="00954524" w:rsidP="00E02AE6">
      <w:pPr>
        <w:pStyle w:val="Ttulo3"/>
        <w:numPr>
          <w:ilvl w:val="2"/>
          <w:numId w:val="2"/>
        </w:numPr>
        <w:ind w:left="1701"/>
        <w:rPr>
          <w:rFonts w:ascii="Calibri" w:hAnsi="Calibri" w:cs="Calibri"/>
          <w:sz w:val="24"/>
          <w:szCs w:val="24"/>
        </w:rPr>
      </w:pPr>
      <w:bookmarkStart w:id="103" w:name="_Toc202244549"/>
      <w:bookmarkStart w:id="104" w:name="_Toc391994532"/>
      <w:bookmarkStart w:id="105" w:name="_Toc61560580"/>
      <w:bookmarkStart w:id="106" w:name="_Toc139966905"/>
      <w:r>
        <w:rPr>
          <w:rFonts w:ascii="Calibri" w:hAnsi="Calibri" w:cs="Book Antiqua"/>
          <w:i/>
          <w:noProof/>
          <w:color w:val="595959"/>
        </w:rPr>
        <w:lastRenderedPageBreak/>
        <w:drawing>
          <wp:anchor distT="0" distB="0" distL="114300" distR="114300" simplePos="0" relativeHeight="251813888" behindDoc="0" locked="0" layoutInCell="1" allowOverlap="1" wp14:anchorId="495A0DD3" wp14:editId="3505B239">
            <wp:simplePos x="0" y="0"/>
            <wp:positionH relativeFrom="margin">
              <wp:align>center</wp:align>
            </wp:positionH>
            <wp:positionV relativeFrom="paragraph">
              <wp:posOffset>286385</wp:posOffset>
            </wp:positionV>
            <wp:extent cx="7185044" cy="1947553"/>
            <wp:effectExtent l="0" t="0" r="0" b="0"/>
            <wp:wrapNone/>
            <wp:docPr id="122326009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185044" cy="1947553"/>
                    </a:xfrm>
                    <a:prstGeom prst="rect">
                      <a:avLst/>
                    </a:prstGeom>
                    <a:noFill/>
                  </pic:spPr>
                </pic:pic>
              </a:graphicData>
            </a:graphic>
            <wp14:sizeRelH relativeFrom="page">
              <wp14:pctWidth>0</wp14:pctWidth>
            </wp14:sizeRelH>
            <wp14:sizeRelV relativeFrom="page">
              <wp14:pctHeight>0</wp14:pctHeight>
            </wp14:sizeRelV>
          </wp:anchor>
        </w:drawing>
      </w:r>
      <w:r w:rsidR="00E02AE6" w:rsidRPr="00A96743">
        <w:rPr>
          <w:rFonts w:ascii="Calibri" w:hAnsi="Calibri" w:cs="Calibri"/>
          <w:sz w:val="24"/>
          <w:szCs w:val="24"/>
        </w:rPr>
        <w:t>Vista de Implementación - Componentes</w:t>
      </w:r>
      <w:bookmarkEnd w:id="103"/>
      <w:bookmarkEnd w:id="104"/>
      <w:bookmarkEnd w:id="105"/>
      <w:bookmarkEnd w:id="106"/>
      <w:r w:rsidR="00E02AE6" w:rsidRPr="00A96743">
        <w:rPr>
          <w:rFonts w:ascii="Calibri" w:hAnsi="Calibri" w:cs="Calibri"/>
          <w:sz w:val="24"/>
          <w:szCs w:val="24"/>
        </w:rPr>
        <w:t xml:space="preserve">  </w:t>
      </w:r>
    </w:p>
    <w:p w14:paraId="6BDA9A6C" w14:textId="6F6FBF16" w:rsidR="00E02AE6" w:rsidRPr="00C95560" w:rsidRDefault="00E02AE6" w:rsidP="00E02AE6">
      <w:pPr>
        <w:ind w:left="993"/>
        <w:jc w:val="both"/>
        <w:rPr>
          <w:rFonts w:ascii="Calibri" w:hAnsi="Calibri" w:cs="Book Antiqua"/>
          <w:i/>
          <w:color w:val="0000FF"/>
        </w:rPr>
      </w:pPr>
    </w:p>
    <w:p w14:paraId="4262934C" w14:textId="2592D84E" w:rsidR="00E02AE6" w:rsidRDefault="00E02AE6" w:rsidP="00E02AE6">
      <w:pPr>
        <w:ind w:left="720"/>
        <w:jc w:val="both"/>
        <w:rPr>
          <w:rFonts w:ascii="Calibri" w:hAnsi="Calibri" w:cs="Book Antiqua"/>
          <w:i/>
          <w:color w:val="595959"/>
        </w:rPr>
      </w:pPr>
    </w:p>
    <w:p w14:paraId="5AB99A2F" w14:textId="6ECD4D60" w:rsidR="00E02AE6" w:rsidRDefault="00E02AE6" w:rsidP="00E02AE6">
      <w:pPr>
        <w:ind w:left="720"/>
        <w:jc w:val="center"/>
        <w:rPr>
          <w:rFonts w:ascii="Calibri" w:hAnsi="Calibri" w:cs="Book Antiqua"/>
          <w:i/>
          <w:color w:val="595959"/>
        </w:rPr>
      </w:pPr>
    </w:p>
    <w:p w14:paraId="4F395E11" w14:textId="33482E3F" w:rsidR="00E02AE6" w:rsidRDefault="00E02AE6" w:rsidP="001A110C">
      <w:pPr>
        <w:jc w:val="both"/>
        <w:rPr>
          <w:rFonts w:ascii="Calibri" w:hAnsi="Calibri" w:cs="Book Antiqua"/>
          <w:i/>
          <w:color w:val="0000FF"/>
        </w:rPr>
      </w:pPr>
    </w:p>
    <w:p w14:paraId="53E407F1" w14:textId="43BAEE6B" w:rsidR="00954524" w:rsidRDefault="00954524" w:rsidP="001A110C">
      <w:pPr>
        <w:jc w:val="both"/>
        <w:rPr>
          <w:rFonts w:ascii="Calibri" w:hAnsi="Calibri" w:cs="Book Antiqua"/>
          <w:i/>
          <w:color w:val="0000FF"/>
        </w:rPr>
      </w:pPr>
    </w:p>
    <w:p w14:paraId="7CC56976" w14:textId="2DB6B675" w:rsidR="00954524" w:rsidRDefault="00954524" w:rsidP="001A110C">
      <w:pPr>
        <w:jc w:val="both"/>
        <w:rPr>
          <w:rFonts w:ascii="Calibri" w:hAnsi="Calibri" w:cs="Book Antiqua"/>
          <w:i/>
          <w:color w:val="0000FF"/>
        </w:rPr>
      </w:pPr>
    </w:p>
    <w:p w14:paraId="2FC67B91" w14:textId="77777777" w:rsidR="00954524" w:rsidRDefault="00954524" w:rsidP="001A110C">
      <w:pPr>
        <w:jc w:val="both"/>
        <w:rPr>
          <w:rFonts w:ascii="Calibri" w:hAnsi="Calibri" w:cs="Book Antiqua"/>
          <w:i/>
          <w:color w:val="0000FF"/>
        </w:rPr>
      </w:pPr>
    </w:p>
    <w:p w14:paraId="3E70655D" w14:textId="77777777" w:rsidR="00954524" w:rsidRDefault="00954524" w:rsidP="001A110C">
      <w:pPr>
        <w:jc w:val="both"/>
        <w:rPr>
          <w:rFonts w:ascii="Calibri" w:hAnsi="Calibri" w:cs="Book Antiqua"/>
          <w:i/>
          <w:color w:val="0000FF"/>
        </w:rPr>
      </w:pPr>
    </w:p>
    <w:p w14:paraId="3A1F67FD" w14:textId="77777777" w:rsidR="00954524" w:rsidRDefault="00954524" w:rsidP="001A110C">
      <w:pPr>
        <w:jc w:val="both"/>
        <w:rPr>
          <w:rFonts w:ascii="Calibri" w:hAnsi="Calibri" w:cs="Book Antiqua"/>
          <w:i/>
          <w:color w:val="0000FF"/>
        </w:rPr>
      </w:pPr>
    </w:p>
    <w:p w14:paraId="7706D128" w14:textId="77777777" w:rsidR="00954524" w:rsidRDefault="00954524" w:rsidP="001A110C">
      <w:pPr>
        <w:jc w:val="both"/>
        <w:rPr>
          <w:rFonts w:ascii="Calibri" w:hAnsi="Calibri" w:cs="Book Antiqua"/>
          <w:i/>
          <w:color w:val="0000FF"/>
        </w:rPr>
      </w:pPr>
    </w:p>
    <w:p w14:paraId="40B378C7" w14:textId="77777777" w:rsidR="00954524" w:rsidRPr="00C95560" w:rsidRDefault="00954524" w:rsidP="001A110C">
      <w:pPr>
        <w:jc w:val="both"/>
        <w:rPr>
          <w:rFonts w:ascii="Calibri" w:hAnsi="Calibri" w:cs="Book Antiqua"/>
          <w:i/>
          <w:color w:val="0000FF"/>
        </w:rPr>
      </w:pPr>
    </w:p>
    <w:p w14:paraId="66DA9408" w14:textId="6FCBF9CC" w:rsidR="00E02AE6" w:rsidRPr="008549D5" w:rsidRDefault="00E02AE6" w:rsidP="00E02AE6">
      <w:pPr>
        <w:pStyle w:val="Ttulo2"/>
        <w:numPr>
          <w:ilvl w:val="1"/>
          <w:numId w:val="2"/>
        </w:numPr>
        <w:tabs>
          <w:tab w:val="num" w:pos="792"/>
        </w:tabs>
        <w:ind w:left="1418"/>
        <w:rPr>
          <w:rFonts w:ascii="Calibri" w:hAnsi="Calibri" w:cs="Book Antiqua"/>
          <w:i w:val="0"/>
          <w:sz w:val="24"/>
        </w:rPr>
      </w:pPr>
      <w:bookmarkStart w:id="107" w:name="VistadeDespliegue"/>
      <w:bookmarkStart w:id="108" w:name="_Toc34121084"/>
      <w:bookmarkStart w:id="109" w:name="_Toc44907583"/>
      <w:bookmarkStart w:id="110" w:name="_Toc202244550"/>
      <w:bookmarkStart w:id="111" w:name="_Toc391994533"/>
      <w:bookmarkStart w:id="112" w:name="_Toc61560581"/>
      <w:bookmarkStart w:id="113" w:name="_Toc139966906"/>
      <w:r w:rsidRPr="00C95560">
        <w:rPr>
          <w:rFonts w:ascii="Calibri" w:hAnsi="Calibri" w:cs="Book Antiqua"/>
          <w:i w:val="0"/>
          <w:sz w:val="24"/>
        </w:rPr>
        <w:t xml:space="preserve">Vista de Despliegue </w:t>
      </w:r>
      <w:bookmarkEnd w:id="107"/>
      <w:r w:rsidRPr="00C95560">
        <w:rPr>
          <w:rFonts w:ascii="Calibri" w:hAnsi="Calibri" w:cs="Book Antiqua"/>
          <w:i w:val="0"/>
          <w:sz w:val="24"/>
        </w:rPr>
        <w:t>- Ambiente Físico</w:t>
      </w:r>
      <w:bookmarkEnd w:id="108"/>
      <w:bookmarkEnd w:id="109"/>
      <w:bookmarkEnd w:id="110"/>
      <w:bookmarkEnd w:id="111"/>
      <w:bookmarkEnd w:id="112"/>
      <w:bookmarkEnd w:id="113"/>
      <w:r w:rsidRPr="00C95560">
        <w:rPr>
          <w:rFonts w:ascii="Calibri" w:hAnsi="Calibri" w:cs="Book Antiqua"/>
          <w:i w:val="0"/>
          <w:sz w:val="24"/>
        </w:rPr>
        <w:t xml:space="preserve">  </w:t>
      </w:r>
    </w:p>
    <w:p w14:paraId="40A02C82" w14:textId="0188CF76" w:rsidR="00E02AE6" w:rsidRDefault="00E02AE6" w:rsidP="00E02AE6">
      <w:pPr>
        <w:ind w:left="720"/>
        <w:jc w:val="both"/>
        <w:rPr>
          <w:rFonts w:ascii="Calibri" w:hAnsi="Calibri" w:cs="Book Antiqua"/>
          <w:i/>
          <w:color w:val="595959"/>
        </w:rPr>
      </w:pPr>
    </w:p>
    <w:p w14:paraId="5BD83F4E" w14:textId="64331480" w:rsidR="00E02AE6" w:rsidRDefault="00E02AE6" w:rsidP="00E02AE6">
      <w:pPr>
        <w:ind w:left="720"/>
        <w:jc w:val="center"/>
      </w:pPr>
    </w:p>
    <w:p w14:paraId="12018980" w14:textId="3E6A1FE8" w:rsidR="00E02AE6" w:rsidRDefault="00E02AE6" w:rsidP="00E02AE6">
      <w:pPr>
        <w:ind w:left="720"/>
        <w:jc w:val="center"/>
      </w:pPr>
    </w:p>
    <w:p w14:paraId="6004B822" w14:textId="788B962A" w:rsidR="00E02AE6" w:rsidRDefault="00954524" w:rsidP="00E02AE6">
      <w:pPr>
        <w:ind w:left="720"/>
        <w:jc w:val="center"/>
      </w:pPr>
      <w:r>
        <w:rPr>
          <w:rFonts w:ascii="Calibri" w:hAnsi="Calibri" w:cs="Book Antiqua"/>
          <w:i/>
          <w:noProof/>
          <w:color w:val="595959"/>
        </w:rPr>
        <w:drawing>
          <wp:anchor distT="0" distB="0" distL="114300" distR="114300" simplePos="0" relativeHeight="251812864" behindDoc="0" locked="0" layoutInCell="1" allowOverlap="1" wp14:anchorId="10E2CFE3" wp14:editId="0DDFFD83">
            <wp:simplePos x="0" y="0"/>
            <wp:positionH relativeFrom="margin">
              <wp:posOffset>265141</wp:posOffset>
            </wp:positionH>
            <wp:positionV relativeFrom="paragraph">
              <wp:posOffset>6350</wp:posOffset>
            </wp:positionV>
            <wp:extent cx="5766010" cy="4530436"/>
            <wp:effectExtent l="0" t="0" r="6350" b="3810"/>
            <wp:wrapNone/>
            <wp:docPr id="5115890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6010" cy="4530436"/>
                    </a:xfrm>
                    <a:prstGeom prst="rect">
                      <a:avLst/>
                    </a:prstGeom>
                    <a:noFill/>
                  </pic:spPr>
                </pic:pic>
              </a:graphicData>
            </a:graphic>
            <wp14:sizeRelH relativeFrom="page">
              <wp14:pctWidth>0</wp14:pctWidth>
            </wp14:sizeRelH>
            <wp14:sizeRelV relativeFrom="page">
              <wp14:pctHeight>0</wp14:pctHeight>
            </wp14:sizeRelV>
          </wp:anchor>
        </w:drawing>
      </w:r>
    </w:p>
    <w:p w14:paraId="3018D8E1" w14:textId="77777777" w:rsidR="00E02AE6" w:rsidRDefault="00E02AE6" w:rsidP="00E02AE6"/>
    <w:p w14:paraId="0C4E60DD" w14:textId="77777777" w:rsidR="00CF4D50" w:rsidRDefault="00CF4D50" w:rsidP="00E02AE6"/>
    <w:p w14:paraId="3E188AF0" w14:textId="77777777" w:rsidR="00CF4D50" w:rsidRDefault="00CF4D50" w:rsidP="00E02AE6"/>
    <w:p w14:paraId="0D52A39C" w14:textId="77777777" w:rsidR="00CF4D50" w:rsidRDefault="00CF4D50" w:rsidP="00E02AE6"/>
    <w:p w14:paraId="68B4D316" w14:textId="77777777" w:rsidR="00CF4D50" w:rsidRDefault="00CF4D50" w:rsidP="00E02AE6"/>
    <w:p w14:paraId="7976AB78" w14:textId="77777777" w:rsidR="00CF4D50" w:rsidRDefault="00CF4D50" w:rsidP="00E02AE6"/>
    <w:p w14:paraId="1C706900" w14:textId="77777777" w:rsidR="00CF4D50" w:rsidRDefault="00CF4D50" w:rsidP="00E02AE6"/>
    <w:p w14:paraId="7A7A2D76" w14:textId="77777777" w:rsidR="00CF4D50" w:rsidRDefault="00CF4D50" w:rsidP="00E02AE6"/>
    <w:p w14:paraId="74A5BD14" w14:textId="77777777" w:rsidR="00CF4D50" w:rsidRDefault="00CF4D50" w:rsidP="00E02AE6"/>
    <w:p w14:paraId="421D1BD3" w14:textId="77777777" w:rsidR="00CF4D50" w:rsidRDefault="00CF4D50" w:rsidP="00E02AE6"/>
    <w:p w14:paraId="20590D81" w14:textId="77777777" w:rsidR="00CF4D50" w:rsidRDefault="00CF4D50" w:rsidP="00E02AE6"/>
    <w:p w14:paraId="13B7FB7F" w14:textId="77777777" w:rsidR="00CF4D50" w:rsidRDefault="00CF4D50" w:rsidP="00E02AE6"/>
    <w:p w14:paraId="4310399A" w14:textId="77777777" w:rsidR="00CF4D50" w:rsidRPr="00CF4D50" w:rsidRDefault="00CF4D50" w:rsidP="00E02AE6">
      <w:pPr>
        <w:rPr>
          <w:b/>
          <w:bCs/>
        </w:rPr>
      </w:pPr>
    </w:p>
    <w:p w14:paraId="4444F220" w14:textId="16A65AF4" w:rsidR="00E02AE6" w:rsidRDefault="00E02AE6" w:rsidP="00E02AE6">
      <w:pPr>
        <w:jc w:val="center"/>
      </w:pPr>
    </w:p>
    <w:p w14:paraId="24098CEB" w14:textId="77777777" w:rsidR="00E02AE6" w:rsidRDefault="00E02AE6" w:rsidP="00E02AE6">
      <w:pPr>
        <w:jc w:val="center"/>
        <w:rPr>
          <w:rFonts w:ascii="Calibri" w:hAnsi="Calibri" w:cs="Book Antiqua"/>
          <w:i/>
          <w:color w:val="595959"/>
        </w:rPr>
      </w:pPr>
    </w:p>
    <w:p w14:paraId="20880176" w14:textId="77777777" w:rsidR="00954524" w:rsidRDefault="00954524" w:rsidP="00E02AE6">
      <w:pPr>
        <w:jc w:val="center"/>
        <w:rPr>
          <w:rFonts w:ascii="Calibri" w:hAnsi="Calibri" w:cs="Book Antiqua"/>
          <w:i/>
          <w:color w:val="595959"/>
        </w:rPr>
      </w:pPr>
    </w:p>
    <w:p w14:paraId="790EA53E" w14:textId="77777777" w:rsidR="00954524" w:rsidRDefault="00954524" w:rsidP="00E02AE6">
      <w:pPr>
        <w:jc w:val="center"/>
        <w:rPr>
          <w:rFonts w:ascii="Calibri" w:hAnsi="Calibri" w:cs="Book Antiqua"/>
          <w:i/>
          <w:color w:val="595959"/>
        </w:rPr>
      </w:pPr>
    </w:p>
    <w:p w14:paraId="65ADF931" w14:textId="77777777" w:rsidR="00954524" w:rsidRDefault="00954524" w:rsidP="00E02AE6">
      <w:pPr>
        <w:jc w:val="center"/>
        <w:rPr>
          <w:rFonts w:ascii="Calibri" w:hAnsi="Calibri" w:cs="Book Antiqua"/>
          <w:i/>
          <w:color w:val="595959"/>
        </w:rPr>
      </w:pPr>
    </w:p>
    <w:p w14:paraId="249488BC" w14:textId="77777777" w:rsidR="00954524" w:rsidRDefault="00954524" w:rsidP="00E02AE6">
      <w:pPr>
        <w:jc w:val="center"/>
        <w:rPr>
          <w:rFonts w:ascii="Calibri" w:hAnsi="Calibri" w:cs="Book Antiqua"/>
          <w:i/>
          <w:color w:val="595959"/>
        </w:rPr>
      </w:pPr>
    </w:p>
    <w:p w14:paraId="6A138DEE" w14:textId="77777777" w:rsidR="00954524" w:rsidRDefault="00954524" w:rsidP="00E02AE6">
      <w:pPr>
        <w:jc w:val="center"/>
        <w:rPr>
          <w:rFonts w:ascii="Calibri" w:hAnsi="Calibri" w:cs="Book Antiqua"/>
          <w:i/>
          <w:color w:val="595959"/>
        </w:rPr>
      </w:pPr>
    </w:p>
    <w:p w14:paraId="3912A806" w14:textId="77777777" w:rsidR="00954524" w:rsidRDefault="00954524" w:rsidP="00E02AE6">
      <w:pPr>
        <w:jc w:val="center"/>
        <w:rPr>
          <w:rFonts w:ascii="Calibri" w:hAnsi="Calibri" w:cs="Book Antiqua"/>
          <w:i/>
          <w:color w:val="595959"/>
        </w:rPr>
      </w:pPr>
    </w:p>
    <w:p w14:paraId="383F5CA8" w14:textId="77777777" w:rsidR="00954524" w:rsidRDefault="00954524" w:rsidP="00E02AE6">
      <w:pPr>
        <w:jc w:val="center"/>
        <w:rPr>
          <w:rFonts w:ascii="Calibri" w:hAnsi="Calibri" w:cs="Book Antiqua"/>
          <w:i/>
          <w:color w:val="595959"/>
        </w:rPr>
      </w:pPr>
    </w:p>
    <w:p w14:paraId="241F2A66" w14:textId="77777777" w:rsidR="00954524" w:rsidRDefault="00954524" w:rsidP="00E02AE6">
      <w:pPr>
        <w:jc w:val="center"/>
        <w:rPr>
          <w:rFonts w:ascii="Calibri" w:hAnsi="Calibri" w:cs="Book Antiqua"/>
          <w:i/>
          <w:color w:val="595959"/>
        </w:rPr>
      </w:pPr>
    </w:p>
    <w:p w14:paraId="4ABE9F48" w14:textId="77777777" w:rsidR="00954524" w:rsidRDefault="00954524" w:rsidP="00E02AE6">
      <w:pPr>
        <w:jc w:val="center"/>
        <w:rPr>
          <w:rFonts w:ascii="Calibri" w:hAnsi="Calibri" w:cs="Book Antiqua"/>
          <w:i/>
          <w:color w:val="595959"/>
        </w:rPr>
      </w:pPr>
    </w:p>
    <w:p w14:paraId="5BDB342F" w14:textId="77777777" w:rsidR="00954524" w:rsidRDefault="00954524" w:rsidP="00E02AE6">
      <w:pPr>
        <w:jc w:val="center"/>
        <w:rPr>
          <w:rFonts w:ascii="Calibri" w:hAnsi="Calibri" w:cs="Book Antiqua"/>
          <w:i/>
          <w:color w:val="595959"/>
        </w:rPr>
      </w:pPr>
    </w:p>
    <w:p w14:paraId="023E53C5" w14:textId="77777777" w:rsidR="00954524" w:rsidRDefault="00954524" w:rsidP="00E02AE6">
      <w:pPr>
        <w:jc w:val="center"/>
        <w:rPr>
          <w:rFonts w:ascii="Calibri" w:hAnsi="Calibri" w:cs="Book Antiqua"/>
          <w:i/>
          <w:color w:val="595959"/>
        </w:rPr>
      </w:pPr>
    </w:p>
    <w:p w14:paraId="7F8E9170" w14:textId="77777777" w:rsidR="00954524" w:rsidRDefault="00954524" w:rsidP="00E02AE6">
      <w:pPr>
        <w:jc w:val="center"/>
        <w:rPr>
          <w:rFonts w:ascii="Calibri" w:hAnsi="Calibri" w:cs="Book Antiqua"/>
          <w:i/>
          <w:color w:val="595959"/>
        </w:rPr>
      </w:pPr>
    </w:p>
    <w:p w14:paraId="7F527445" w14:textId="77777777" w:rsidR="00954524" w:rsidRDefault="00954524" w:rsidP="00E02AE6">
      <w:pPr>
        <w:jc w:val="center"/>
        <w:rPr>
          <w:rFonts w:ascii="Calibri" w:hAnsi="Calibri" w:cs="Book Antiqua"/>
          <w:i/>
          <w:color w:val="595959"/>
        </w:rPr>
      </w:pPr>
    </w:p>
    <w:p w14:paraId="79F5CB78" w14:textId="77777777" w:rsidR="00954524" w:rsidRDefault="00954524" w:rsidP="00E02AE6">
      <w:pPr>
        <w:jc w:val="center"/>
        <w:rPr>
          <w:rFonts w:ascii="Calibri" w:hAnsi="Calibri" w:cs="Book Antiqua"/>
          <w:i/>
          <w:color w:val="595959"/>
        </w:rPr>
      </w:pPr>
    </w:p>
    <w:p w14:paraId="1D6FDE4D" w14:textId="77777777" w:rsidR="00E02AE6" w:rsidRPr="00FE0DBE" w:rsidRDefault="00E02AE6" w:rsidP="00E02AE6">
      <w:pPr>
        <w:pStyle w:val="Ttulo2"/>
        <w:numPr>
          <w:ilvl w:val="1"/>
          <w:numId w:val="2"/>
        </w:numPr>
        <w:tabs>
          <w:tab w:val="num" w:pos="792"/>
        </w:tabs>
        <w:ind w:left="1418"/>
        <w:rPr>
          <w:rFonts w:ascii="Calibri" w:hAnsi="Calibri" w:cs="Book Antiqua"/>
          <w:i w:val="0"/>
          <w:sz w:val="24"/>
        </w:rPr>
      </w:pPr>
      <w:bookmarkStart w:id="114" w:name="_Toc391994534"/>
      <w:bookmarkStart w:id="115" w:name="_Toc61560582"/>
      <w:bookmarkStart w:id="116" w:name="_Toc139966907"/>
      <w:r w:rsidRPr="00FE0DBE">
        <w:rPr>
          <w:rFonts w:ascii="Calibri" w:hAnsi="Calibri" w:cs="Book Antiqua"/>
          <w:i w:val="0"/>
          <w:sz w:val="24"/>
        </w:rPr>
        <w:lastRenderedPageBreak/>
        <w:t>Vista de Datos</w:t>
      </w:r>
      <w:bookmarkEnd w:id="114"/>
      <w:bookmarkEnd w:id="115"/>
      <w:bookmarkEnd w:id="116"/>
    </w:p>
    <w:p w14:paraId="4C8B23A9" w14:textId="7FDBC176" w:rsidR="00B70FE7" w:rsidRPr="00BF4C46" w:rsidRDefault="00E02AE6" w:rsidP="00BF4C46">
      <w:pPr>
        <w:pStyle w:val="Ttulo3"/>
        <w:numPr>
          <w:ilvl w:val="2"/>
          <w:numId w:val="2"/>
        </w:numPr>
        <w:ind w:left="1560"/>
        <w:rPr>
          <w:rFonts w:ascii="Calibri" w:hAnsi="Calibri" w:cs="Calibri"/>
          <w:sz w:val="24"/>
          <w:szCs w:val="24"/>
        </w:rPr>
      </w:pPr>
      <w:bookmarkStart w:id="117" w:name="_Toc391994535"/>
      <w:bookmarkStart w:id="118" w:name="_Toc61560583"/>
      <w:bookmarkStart w:id="119" w:name="_Toc139966908"/>
      <w:r w:rsidRPr="00A96743">
        <w:rPr>
          <w:rFonts w:ascii="Calibri" w:hAnsi="Calibri" w:cs="Calibri"/>
          <w:sz w:val="24"/>
          <w:szCs w:val="24"/>
        </w:rPr>
        <w:t>Definiciones</w:t>
      </w:r>
      <w:bookmarkEnd w:id="117"/>
      <w:bookmarkEnd w:id="118"/>
      <w:bookmarkEnd w:id="119"/>
    </w:p>
    <w:p w14:paraId="4DE4A800" w14:textId="77777777" w:rsidR="00D24695" w:rsidRPr="00A7740A" w:rsidRDefault="00D24695" w:rsidP="00D24695">
      <w:pPr>
        <w:rPr>
          <w:rFonts w:ascii="Calibri" w:hAnsi="Calibri" w:cs="Calibri"/>
          <w:b/>
          <w:bCs/>
          <w:u w:val="single"/>
        </w:rPr>
      </w:pPr>
      <w:r w:rsidRPr="00A7740A">
        <w:rPr>
          <w:rFonts w:ascii="Calibri" w:hAnsi="Calibri" w:cs="Calibri"/>
          <w:b/>
          <w:bCs/>
          <w:u w:val="single"/>
        </w:rPr>
        <w:t xml:space="preserve">Tabla proveedor: </w:t>
      </w:r>
    </w:p>
    <w:p w14:paraId="580DF28C" w14:textId="77777777" w:rsidR="00D24695" w:rsidRPr="00B23E8F" w:rsidRDefault="00D24695" w:rsidP="00D24695">
      <w:pPr>
        <w:rPr>
          <w:rFonts w:ascii="Calibri" w:hAnsi="Calibri" w:cs="Calibri"/>
        </w:rPr>
      </w:pPr>
    </w:p>
    <w:p w14:paraId="2A1EC9F0" w14:textId="77777777" w:rsidR="00D24695" w:rsidRPr="00B23E8F" w:rsidRDefault="00D24695" w:rsidP="00D24695">
      <w:pPr>
        <w:rPr>
          <w:rFonts w:ascii="Calibri" w:hAnsi="Calibri" w:cs="Calibri"/>
          <w:b/>
        </w:rPr>
      </w:pPr>
      <w:r w:rsidRPr="00B23E8F">
        <w:rPr>
          <w:rFonts w:ascii="Calibri" w:hAnsi="Calibri" w:cs="Calibri"/>
          <w:b/>
        </w:rPr>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597"/>
        <w:gridCol w:w="1560"/>
        <w:gridCol w:w="1134"/>
        <w:gridCol w:w="1134"/>
        <w:gridCol w:w="1134"/>
        <w:gridCol w:w="3748"/>
      </w:tblGrid>
      <w:tr w:rsidR="00D24695" w:rsidRPr="00B23E8F" w14:paraId="6AF87AF2" w14:textId="77777777" w:rsidTr="000F7448">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7A35D74C" w14:textId="77777777" w:rsidR="00D24695" w:rsidRPr="00B23E8F" w:rsidRDefault="00D24695" w:rsidP="000F7448">
            <w:pPr>
              <w:rPr>
                <w:rFonts w:ascii="Calibri" w:hAnsi="Calibri" w:cs="Calibri"/>
                <w:b/>
                <w:bCs/>
                <w:lang w:val="en-US"/>
              </w:rPr>
            </w:pPr>
            <w:r w:rsidRPr="00B23E8F">
              <w:rPr>
                <w:rFonts w:ascii="Calibri" w:hAnsi="Calibri" w:cs="Calibri"/>
                <w:b/>
                <w:bCs/>
                <w:lang w:val="en-US"/>
              </w:rPr>
              <w:t>PK</w:t>
            </w:r>
          </w:p>
        </w:tc>
        <w:tc>
          <w:tcPr>
            <w:tcW w:w="597" w:type="dxa"/>
            <w:tcBorders>
              <w:top w:val="single" w:sz="2" w:space="0" w:color="auto"/>
              <w:left w:val="single" w:sz="2" w:space="0" w:color="auto"/>
              <w:bottom w:val="single" w:sz="2" w:space="0" w:color="auto"/>
              <w:right w:val="single" w:sz="2" w:space="0" w:color="auto"/>
            </w:tcBorders>
            <w:shd w:val="clear" w:color="auto" w:fill="E6E6E6"/>
          </w:tcPr>
          <w:p w14:paraId="7E917A03" w14:textId="77777777" w:rsidR="00D24695" w:rsidRPr="00B23E8F" w:rsidRDefault="00D24695" w:rsidP="000F7448">
            <w:pPr>
              <w:rPr>
                <w:rFonts w:ascii="Calibri" w:hAnsi="Calibri" w:cs="Calibri"/>
                <w:b/>
                <w:bCs/>
                <w:lang w:val="en-US"/>
              </w:rPr>
            </w:pPr>
            <w:r>
              <w:rPr>
                <w:rFonts w:ascii="Calibri" w:hAnsi="Calibri" w:cs="Calibri"/>
                <w:b/>
                <w:bCs/>
                <w:lang w:val="en-US"/>
              </w:rPr>
              <w:t>FK</w:t>
            </w:r>
          </w:p>
        </w:tc>
        <w:tc>
          <w:tcPr>
            <w:tcW w:w="1560" w:type="dxa"/>
            <w:tcBorders>
              <w:top w:val="single" w:sz="2" w:space="0" w:color="auto"/>
              <w:left w:val="single" w:sz="2" w:space="0" w:color="auto"/>
              <w:bottom w:val="single" w:sz="2" w:space="0" w:color="auto"/>
              <w:right w:val="single" w:sz="2" w:space="0" w:color="auto"/>
            </w:tcBorders>
            <w:shd w:val="clear" w:color="auto" w:fill="E6E6E6"/>
          </w:tcPr>
          <w:p w14:paraId="2E02CB96" w14:textId="77777777" w:rsidR="00D24695" w:rsidRPr="00B23E8F" w:rsidRDefault="00D24695" w:rsidP="000F7448">
            <w:pPr>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3C491521" w14:textId="77777777" w:rsidR="00D24695" w:rsidRPr="00B23E8F" w:rsidRDefault="00D24695" w:rsidP="000F7448">
            <w:pPr>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5ABC7272" w14:textId="77777777" w:rsidR="00D24695" w:rsidRPr="00B23E8F" w:rsidRDefault="00D24695" w:rsidP="000F7448">
            <w:pPr>
              <w:rPr>
                <w:rFonts w:ascii="Calibri" w:hAnsi="Calibri" w:cs="Calibri"/>
                <w:b/>
                <w:bCs/>
                <w:lang w:val="en-US"/>
              </w:rPr>
            </w:pPr>
            <w:r w:rsidRPr="00B23E8F">
              <w:rPr>
                <w:rFonts w:ascii="Calibri" w:hAnsi="Calibri" w:cs="Calibri"/>
                <w:b/>
                <w:bCs/>
              </w:rPr>
              <w:t>No Nulo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0A7F68FE" w14:textId="77777777" w:rsidR="00D24695" w:rsidRPr="00B23E8F" w:rsidRDefault="00D24695" w:rsidP="000F7448">
            <w:pPr>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3748" w:type="dxa"/>
            <w:tcBorders>
              <w:top w:val="single" w:sz="2" w:space="0" w:color="auto"/>
              <w:left w:val="single" w:sz="2" w:space="0" w:color="auto"/>
              <w:bottom w:val="single" w:sz="2" w:space="0" w:color="auto"/>
              <w:right w:val="single" w:sz="2" w:space="0" w:color="auto"/>
            </w:tcBorders>
            <w:shd w:val="clear" w:color="auto" w:fill="E6E6E6"/>
          </w:tcPr>
          <w:p w14:paraId="54EB8920" w14:textId="77777777" w:rsidR="00D24695" w:rsidRPr="00B23E8F" w:rsidRDefault="00D24695" w:rsidP="000F7448">
            <w:pPr>
              <w:rPr>
                <w:rFonts w:ascii="Calibri" w:hAnsi="Calibri" w:cs="Calibri"/>
                <w:b/>
                <w:bCs/>
                <w:lang w:val="en-US"/>
              </w:rPr>
            </w:pPr>
            <w:r>
              <w:rPr>
                <w:rFonts w:ascii="Calibri" w:hAnsi="Calibri" w:cs="Calibri"/>
                <w:b/>
                <w:bCs/>
                <w:lang w:val="en-US"/>
              </w:rPr>
              <w:t xml:space="preserve">Descripcion </w:t>
            </w:r>
          </w:p>
        </w:tc>
      </w:tr>
      <w:tr w:rsidR="00D24695" w:rsidRPr="00B23E8F" w14:paraId="20781D3F" w14:textId="77777777" w:rsidTr="000F7448">
        <w:trPr>
          <w:trHeight w:val="254"/>
        </w:trPr>
        <w:tc>
          <w:tcPr>
            <w:tcW w:w="474" w:type="dxa"/>
            <w:tcBorders>
              <w:top w:val="single" w:sz="2" w:space="0" w:color="auto"/>
              <w:left w:val="single" w:sz="2" w:space="0" w:color="auto"/>
              <w:bottom w:val="single" w:sz="2" w:space="0" w:color="auto"/>
              <w:right w:val="single" w:sz="2" w:space="0" w:color="auto"/>
            </w:tcBorders>
          </w:tcPr>
          <w:p w14:paraId="59918C73" w14:textId="77777777" w:rsidR="00D24695" w:rsidRPr="00B23E8F" w:rsidRDefault="00D24695" w:rsidP="000F7448">
            <w:pPr>
              <w:rPr>
                <w:rFonts w:ascii="Calibri" w:hAnsi="Calibri" w:cs="Calibri"/>
              </w:rPr>
            </w:pPr>
            <w:r>
              <w:rPr>
                <w:rFonts w:ascii="Calibri" w:hAnsi="Calibri" w:cs="Calibri"/>
              </w:rPr>
              <w:t>PK</w:t>
            </w:r>
            <w:r w:rsidRPr="00B23E8F">
              <w:rPr>
                <w:rFonts w:ascii="Calibri" w:hAnsi="Calibri" w:cs="Calibri"/>
              </w:rPr>
              <w:fldChar w:fldCharType="begin" w:fldLock="1"/>
            </w:r>
            <w:r w:rsidRPr="00B23E8F">
              <w:rPr>
                <w:rFonts w:ascii="Calibri" w:hAnsi="Calibri" w:cs="Calibri"/>
              </w:rPr>
              <w:instrText>MERGEFIELD Att.PK</w:instrText>
            </w:r>
            <w:r w:rsidRPr="00B23E8F">
              <w:rPr>
                <w:rFonts w:ascii="Calibri" w:hAnsi="Calibri" w:cs="Calibri"/>
              </w:rPr>
              <w:fldChar w:fldCharType="end"/>
            </w:r>
          </w:p>
        </w:tc>
        <w:tc>
          <w:tcPr>
            <w:tcW w:w="597" w:type="dxa"/>
            <w:tcBorders>
              <w:top w:val="single" w:sz="2" w:space="0" w:color="auto"/>
              <w:left w:val="single" w:sz="2" w:space="0" w:color="auto"/>
              <w:bottom w:val="single" w:sz="2" w:space="0" w:color="auto"/>
              <w:right w:val="single" w:sz="2" w:space="0" w:color="auto"/>
            </w:tcBorders>
          </w:tcPr>
          <w:p w14:paraId="3FC5FF67" w14:textId="77777777" w:rsidR="00D24695" w:rsidRDefault="00D24695" w:rsidP="000F7448">
            <w:pPr>
              <w:rPr>
                <w:rFonts w:ascii="Calibri" w:hAnsi="Calibri" w:cs="Calibri"/>
              </w:rPr>
            </w:pPr>
            <w:r>
              <w:rPr>
                <w:rFonts w:ascii="Calibri" w:hAnsi="Calibri" w:cs="Calibri"/>
              </w:rPr>
              <w:t>null</w:t>
            </w:r>
          </w:p>
        </w:tc>
        <w:tc>
          <w:tcPr>
            <w:tcW w:w="1560" w:type="dxa"/>
            <w:tcBorders>
              <w:top w:val="single" w:sz="2" w:space="0" w:color="auto"/>
              <w:left w:val="single" w:sz="2" w:space="0" w:color="auto"/>
              <w:bottom w:val="single" w:sz="2" w:space="0" w:color="auto"/>
              <w:right w:val="single" w:sz="2" w:space="0" w:color="auto"/>
            </w:tcBorders>
          </w:tcPr>
          <w:p w14:paraId="29E3F447" w14:textId="77777777" w:rsidR="00D24695" w:rsidRPr="00B23E8F" w:rsidRDefault="00D24695" w:rsidP="000F7448">
            <w:pPr>
              <w:rPr>
                <w:rFonts w:ascii="Calibri" w:hAnsi="Calibri" w:cs="Calibri"/>
              </w:rPr>
            </w:pPr>
            <w:r>
              <w:rPr>
                <w:rFonts w:ascii="Calibri" w:hAnsi="Calibri" w:cs="Calibri"/>
              </w:rPr>
              <w:t>Id_proveedor</w:t>
            </w:r>
          </w:p>
        </w:tc>
        <w:tc>
          <w:tcPr>
            <w:tcW w:w="1134" w:type="dxa"/>
            <w:tcBorders>
              <w:top w:val="single" w:sz="2" w:space="0" w:color="auto"/>
              <w:left w:val="single" w:sz="2" w:space="0" w:color="auto"/>
              <w:bottom w:val="single" w:sz="2" w:space="0" w:color="auto"/>
              <w:right w:val="single" w:sz="2" w:space="0" w:color="auto"/>
            </w:tcBorders>
          </w:tcPr>
          <w:p w14:paraId="291F03D0" w14:textId="77777777" w:rsidR="00D24695" w:rsidRPr="00B23E8F" w:rsidRDefault="00D24695"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25E208FF" w14:textId="77777777" w:rsidR="00D24695" w:rsidRPr="00B23E8F" w:rsidRDefault="00D24695" w:rsidP="000F7448">
            <w:pPr>
              <w:rPr>
                <w:rFonts w:ascii="Calibri" w:hAnsi="Calibri" w:cs="Calibri"/>
              </w:rPr>
            </w:pPr>
            <w:r>
              <w:rPr>
                <w:rFonts w:ascii="Calibri" w:hAnsi="Calibri" w:cs="Calibri"/>
              </w:rPr>
              <w:t>Not null</w:t>
            </w:r>
          </w:p>
        </w:tc>
        <w:tc>
          <w:tcPr>
            <w:tcW w:w="1134" w:type="dxa"/>
            <w:tcBorders>
              <w:top w:val="single" w:sz="2" w:space="0" w:color="auto"/>
              <w:left w:val="single" w:sz="2" w:space="0" w:color="auto"/>
              <w:bottom w:val="single" w:sz="2" w:space="0" w:color="auto"/>
              <w:right w:val="single" w:sz="2" w:space="0" w:color="auto"/>
            </w:tcBorders>
          </w:tcPr>
          <w:p w14:paraId="6B7FEE95" w14:textId="77777777" w:rsidR="00D24695" w:rsidRPr="00B23E8F" w:rsidRDefault="00D24695" w:rsidP="000F7448">
            <w:pPr>
              <w:rPr>
                <w:rFonts w:ascii="Calibri" w:hAnsi="Calibri" w:cs="Calibri"/>
              </w:rPr>
            </w:pPr>
            <w:r>
              <w:rPr>
                <w:rFonts w:ascii="Calibri" w:hAnsi="Calibri" w:cs="Calibri"/>
              </w:rPr>
              <w:t>5</w:t>
            </w:r>
          </w:p>
        </w:tc>
        <w:tc>
          <w:tcPr>
            <w:tcW w:w="3748" w:type="dxa"/>
            <w:tcBorders>
              <w:top w:val="single" w:sz="2" w:space="0" w:color="auto"/>
              <w:left w:val="single" w:sz="2" w:space="0" w:color="auto"/>
              <w:bottom w:val="single" w:sz="2" w:space="0" w:color="auto"/>
              <w:right w:val="single" w:sz="2" w:space="0" w:color="auto"/>
            </w:tcBorders>
          </w:tcPr>
          <w:p w14:paraId="25F0C311" w14:textId="77777777" w:rsidR="00D24695" w:rsidRPr="00B23E8F" w:rsidRDefault="00D24695" w:rsidP="000F7448">
            <w:pPr>
              <w:rPr>
                <w:rFonts w:ascii="Calibri" w:hAnsi="Calibri" w:cs="Calibri"/>
              </w:rPr>
            </w:pPr>
            <w:r>
              <w:rPr>
                <w:rFonts w:ascii="Calibri" w:hAnsi="Calibri" w:cs="Calibri"/>
              </w:rPr>
              <w:t>Código único del proveedor</w:t>
            </w:r>
          </w:p>
        </w:tc>
      </w:tr>
      <w:tr w:rsidR="00D24695" w:rsidRPr="00B23E8F" w14:paraId="28F839DD"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3B06CAF6" w14:textId="77777777" w:rsidR="00D24695" w:rsidRPr="00B23E8F" w:rsidRDefault="00D24695" w:rsidP="000F7448">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0EA50760" w14:textId="77777777" w:rsidR="00D24695" w:rsidRDefault="00D24695" w:rsidP="000F7448">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6C18B6B4" w14:textId="77777777" w:rsidR="00D24695" w:rsidRPr="00B23E8F" w:rsidRDefault="00D24695" w:rsidP="000F7448">
            <w:pPr>
              <w:rPr>
                <w:rFonts w:ascii="Calibri" w:hAnsi="Calibri" w:cs="Calibri"/>
              </w:rPr>
            </w:pPr>
            <w:r>
              <w:rPr>
                <w:rFonts w:ascii="Calibri" w:hAnsi="Calibri" w:cs="Calibri"/>
              </w:rPr>
              <w:t xml:space="preserve">Nombre </w:t>
            </w:r>
          </w:p>
        </w:tc>
        <w:tc>
          <w:tcPr>
            <w:tcW w:w="1134" w:type="dxa"/>
            <w:tcBorders>
              <w:top w:val="single" w:sz="2" w:space="0" w:color="auto"/>
              <w:left w:val="single" w:sz="2" w:space="0" w:color="auto"/>
              <w:bottom w:val="single" w:sz="2" w:space="0" w:color="auto"/>
              <w:right w:val="single" w:sz="2" w:space="0" w:color="auto"/>
            </w:tcBorders>
          </w:tcPr>
          <w:p w14:paraId="0B260683" w14:textId="77777777" w:rsidR="00D24695" w:rsidRPr="00B23E8F" w:rsidRDefault="00D24695"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4CD49174" w14:textId="77777777" w:rsidR="00D24695" w:rsidRPr="00B23E8F" w:rsidRDefault="00D24695"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11DCDC05" w14:textId="77777777" w:rsidR="00D24695" w:rsidRPr="00B23E8F" w:rsidRDefault="00D24695" w:rsidP="000F7448">
            <w:pPr>
              <w:rPr>
                <w:rFonts w:ascii="Calibri" w:hAnsi="Calibri" w:cs="Calibri"/>
              </w:rPr>
            </w:pPr>
            <w:r>
              <w:rPr>
                <w:rFonts w:ascii="Calibri" w:hAnsi="Calibri" w:cs="Calibri"/>
              </w:rPr>
              <w:t>30</w:t>
            </w:r>
          </w:p>
        </w:tc>
        <w:tc>
          <w:tcPr>
            <w:tcW w:w="3748" w:type="dxa"/>
            <w:tcBorders>
              <w:top w:val="single" w:sz="2" w:space="0" w:color="auto"/>
              <w:left w:val="single" w:sz="2" w:space="0" w:color="auto"/>
              <w:bottom w:val="single" w:sz="2" w:space="0" w:color="auto"/>
              <w:right w:val="single" w:sz="2" w:space="0" w:color="auto"/>
            </w:tcBorders>
          </w:tcPr>
          <w:p w14:paraId="60F16D3A" w14:textId="77777777" w:rsidR="00D24695" w:rsidRPr="00B23E8F" w:rsidRDefault="00D24695" w:rsidP="000F7448">
            <w:pPr>
              <w:rPr>
                <w:rFonts w:ascii="Calibri" w:hAnsi="Calibri" w:cs="Calibri"/>
              </w:rPr>
            </w:pPr>
            <w:r>
              <w:rPr>
                <w:rFonts w:ascii="Calibri" w:hAnsi="Calibri" w:cs="Calibri"/>
              </w:rPr>
              <w:t>Nombre del proveedor</w:t>
            </w:r>
          </w:p>
        </w:tc>
      </w:tr>
      <w:tr w:rsidR="00D24695" w:rsidRPr="00B23E8F" w14:paraId="25BFB48B"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55D0AD6C" w14:textId="77777777" w:rsidR="00D24695" w:rsidRPr="00B23E8F" w:rsidRDefault="00D24695" w:rsidP="000F7448">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4199F5C8" w14:textId="77777777" w:rsidR="00D24695" w:rsidRDefault="00D24695" w:rsidP="000F7448">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4A76C290" w14:textId="77777777" w:rsidR="00D24695" w:rsidRDefault="00D24695" w:rsidP="000F7448">
            <w:pPr>
              <w:rPr>
                <w:rFonts w:ascii="Calibri" w:hAnsi="Calibri" w:cs="Calibri"/>
              </w:rPr>
            </w:pPr>
            <w:r>
              <w:rPr>
                <w:rFonts w:ascii="Calibri" w:hAnsi="Calibri" w:cs="Calibri"/>
              </w:rPr>
              <w:t xml:space="preserve">correo </w:t>
            </w:r>
          </w:p>
        </w:tc>
        <w:tc>
          <w:tcPr>
            <w:tcW w:w="1134" w:type="dxa"/>
            <w:tcBorders>
              <w:top w:val="single" w:sz="2" w:space="0" w:color="auto"/>
              <w:left w:val="single" w:sz="2" w:space="0" w:color="auto"/>
              <w:bottom w:val="single" w:sz="2" w:space="0" w:color="auto"/>
              <w:right w:val="single" w:sz="2" w:space="0" w:color="auto"/>
            </w:tcBorders>
          </w:tcPr>
          <w:p w14:paraId="4912DE09" w14:textId="77777777" w:rsidR="00D24695" w:rsidRPr="00B23E8F" w:rsidRDefault="00D24695" w:rsidP="000F7448">
            <w:pPr>
              <w:rPr>
                <w:rFonts w:ascii="Calibri" w:hAnsi="Calibri" w:cs="Calibri"/>
              </w:rPr>
            </w:pPr>
            <w:r>
              <w:rPr>
                <w:rFonts w:ascii="Calibri" w:hAnsi="Calibri" w:cs="Calibri"/>
              </w:rPr>
              <w:t xml:space="preserve">varchar </w:t>
            </w:r>
          </w:p>
        </w:tc>
        <w:tc>
          <w:tcPr>
            <w:tcW w:w="1134" w:type="dxa"/>
            <w:tcBorders>
              <w:top w:val="single" w:sz="2" w:space="0" w:color="auto"/>
              <w:left w:val="single" w:sz="2" w:space="0" w:color="auto"/>
              <w:bottom w:val="single" w:sz="2" w:space="0" w:color="auto"/>
              <w:right w:val="single" w:sz="2" w:space="0" w:color="auto"/>
            </w:tcBorders>
          </w:tcPr>
          <w:p w14:paraId="73DCE34C" w14:textId="77777777" w:rsidR="00D24695" w:rsidRPr="00B23E8F" w:rsidRDefault="00D24695"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C08C741" w14:textId="77777777" w:rsidR="00D24695" w:rsidRPr="00B23E8F" w:rsidRDefault="00D24695" w:rsidP="000F7448">
            <w:pPr>
              <w:rPr>
                <w:rFonts w:ascii="Calibri" w:hAnsi="Calibri" w:cs="Calibri"/>
              </w:rPr>
            </w:pPr>
            <w:r>
              <w:rPr>
                <w:rFonts w:ascii="Calibri" w:hAnsi="Calibri" w:cs="Calibri"/>
              </w:rPr>
              <w:t>50</w:t>
            </w:r>
          </w:p>
        </w:tc>
        <w:tc>
          <w:tcPr>
            <w:tcW w:w="3748" w:type="dxa"/>
            <w:tcBorders>
              <w:top w:val="single" w:sz="2" w:space="0" w:color="auto"/>
              <w:left w:val="single" w:sz="2" w:space="0" w:color="auto"/>
              <w:bottom w:val="single" w:sz="2" w:space="0" w:color="auto"/>
              <w:right w:val="single" w:sz="2" w:space="0" w:color="auto"/>
            </w:tcBorders>
          </w:tcPr>
          <w:p w14:paraId="77D0F123" w14:textId="77777777" w:rsidR="00D24695" w:rsidRPr="00B23E8F" w:rsidRDefault="00D24695" w:rsidP="000F7448">
            <w:pPr>
              <w:rPr>
                <w:rFonts w:ascii="Calibri" w:hAnsi="Calibri" w:cs="Calibri"/>
              </w:rPr>
            </w:pPr>
            <w:r>
              <w:rPr>
                <w:rFonts w:ascii="Calibri" w:hAnsi="Calibri" w:cs="Calibri"/>
              </w:rPr>
              <w:t xml:space="preserve">Correo del proveedor </w:t>
            </w:r>
          </w:p>
        </w:tc>
      </w:tr>
      <w:tr w:rsidR="00D24695" w:rsidRPr="00B23E8F" w14:paraId="7342E737"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467DF078" w14:textId="77777777" w:rsidR="00D24695" w:rsidRPr="00B23E8F" w:rsidRDefault="00D24695" w:rsidP="000F7448">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687EF95E" w14:textId="77777777" w:rsidR="00D24695" w:rsidRDefault="00D24695" w:rsidP="000F7448">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6A3179D1" w14:textId="77777777" w:rsidR="00D24695" w:rsidRDefault="00D24695" w:rsidP="000F7448">
            <w:pPr>
              <w:rPr>
                <w:rFonts w:ascii="Calibri" w:hAnsi="Calibri" w:cs="Calibri"/>
              </w:rPr>
            </w:pPr>
            <w:r>
              <w:rPr>
                <w:rFonts w:ascii="Calibri" w:hAnsi="Calibri" w:cs="Calibri"/>
              </w:rPr>
              <w:t xml:space="preserve">Dirección </w:t>
            </w:r>
          </w:p>
        </w:tc>
        <w:tc>
          <w:tcPr>
            <w:tcW w:w="1134" w:type="dxa"/>
            <w:tcBorders>
              <w:top w:val="single" w:sz="2" w:space="0" w:color="auto"/>
              <w:left w:val="single" w:sz="2" w:space="0" w:color="auto"/>
              <w:bottom w:val="single" w:sz="2" w:space="0" w:color="auto"/>
              <w:right w:val="single" w:sz="2" w:space="0" w:color="auto"/>
            </w:tcBorders>
          </w:tcPr>
          <w:p w14:paraId="071B2BA2" w14:textId="77777777" w:rsidR="00D24695" w:rsidRPr="00B23E8F" w:rsidRDefault="00D24695"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38659E20" w14:textId="77777777" w:rsidR="00D24695" w:rsidRPr="00B23E8F" w:rsidRDefault="00D24695"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2D6FF4E9" w14:textId="77777777" w:rsidR="00D24695" w:rsidRPr="00B23E8F" w:rsidRDefault="00D24695" w:rsidP="000F7448">
            <w:pPr>
              <w:rPr>
                <w:rFonts w:ascii="Calibri" w:hAnsi="Calibri" w:cs="Calibri"/>
              </w:rPr>
            </w:pPr>
            <w:r>
              <w:rPr>
                <w:rFonts w:ascii="Calibri" w:hAnsi="Calibri" w:cs="Calibri"/>
              </w:rPr>
              <w:t>70</w:t>
            </w:r>
          </w:p>
        </w:tc>
        <w:tc>
          <w:tcPr>
            <w:tcW w:w="3748" w:type="dxa"/>
            <w:tcBorders>
              <w:top w:val="single" w:sz="2" w:space="0" w:color="auto"/>
              <w:left w:val="single" w:sz="2" w:space="0" w:color="auto"/>
              <w:bottom w:val="single" w:sz="2" w:space="0" w:color="auto"/>
              <w:right w:val="single" w:sz="2" w:space="0" w:color="auto"/>
            </w:tcBorders>
          </w:tcPr>
          <w:p w14:paraId="3B136CD4" w14:textId="77777777" w:rsidR="00D24695" w:rsidRPr="00B23E8F" w:rsidRDefault="00D24695" w:rsidP="000F7448">
            <w:pPr>
              <w:rPr>
                <w:rFonts w:ascii="Calibri" w:hAnsi="Calibri" w:cs="Calibri"/>
              </w:rPr>
            </w:pPr>
            <w:r>
              <w:rPr>
                <w:rFonts w:ascii="Calibri" w:hAnsi="Calibri" w:cs="Calibri"/>
              </w:rPr>
              <w:t>Dirección del proveedor</w:t>
            </w:r>
          </w:p>
        </w:tc>
      </w:tr>
      <w:tr w:rsidR="00D24695" w:rsidRPr="00B23E8F" w14:paraId="1DD70CF4"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68AD1FE4" w14:textId="77777777" w:rsidR="00D24695" w:rsidRPr="00B23E8F" w:rsidRDefault="00D24695" w:rsidP="000F7448">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54AD51DB" w14:textId="77777777" w:rsidR="00D24695" w:rsidRDefault="00D24695" w:rsidP="000F7448">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182A2B35" w14:textId="77777777" w:rsidR="00D24695" w:rsidRDefault="00D24695" w:rsidP="000F7448">
            <w:pPr>
              <w:rPr>
                <w:rFonts w:ascii="Calibri" w:hAnsi="Calibri" w:cs="Calibri"/>
              </w:rPr>
            </w:pPr>
            <w:r>
              <w:rPr>
                <w:rFonts w:ascii="Calibri" w:hAnsi="Calibri" w:cs="Calibri"/>
              </w:rPr>
              <w:t xml:space="preserve">Teléfono  </w:t>
            </w:r>
          </w:p>
        </w:tc>
        <w:tc>
          <w:tcPr>
            <w:tcW w:w="1134" w:type="dxa"/>
            <w:tcBorders>
              <w:top w:val="single" w:sz="2" w:space="0" w:color="auto"/>
              <w:left w:val="single" w:sz="2" w:space="0" w:color="auto"/>
              <w:bottom w:val="single" w:sz="2" w:space="0" w:color="auto"/>
              <w:right w:val="single" w:sz="2" w:space="0" w:color="auto"/>
            </w:tcBorders>
          </w:tcPr>
          <w:p w14:paraId="24C85245" w14:textId="77777777" w:rsidR="00D24695" w:rsidRPr="00B23E8F" w:rsidRDefault="00D24695"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3408D584" w14:textId="77777777" w:rsidR="00D24695" w:rsidRPr="00B23E8F" w:rsidRDefault="00D24695"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1F4087C" w14:textId="77777777" w:rsidR="00D24695" w:rsidRPr="00B23E8F" w:rsidRDefault="00D24695" w:rsidP="000F7448">
            <w:pPr>
              <w:rPr>
                <w:rFonts w:ascii="Calibri" w:hAnsi="Calibri" w:cs="Calibri"/>
              </w:rPr>
            </w:pPr>
            <w:r>
              <w:rPr>
                <w:rFonts w:ascii="Calibri" w:hAnsi="Calibri" w:cs="Calibri"/>
              </w:rPr>
              <w:t>10</w:t>
            </w:r>
          </w:p>
        </w:tc>
        <w:tc>
          <w:tcPr>
            <w:tcW w:w="3748" w:type="dxa"/>
            <w:tcBorders>
              <w:top w:val="single" w:sz="2" w:space="0" w:color="auto"/>
              <w:left w:val="single" w:sz="2" w:space="0" w:color="auto"/>
              <w:bottom w:val="single" w:sz="2" w:space="0" w:color="auto"/>
              <w:right w:val="single" w:sz="2" w:space="0" w:color="auto"/>
            </w:tcBorders>
          </w:tcPr>
          <w:p w14:paraId="19F66D98" w14:textId="77777777" w:rsidR="00D24695" w:rsidRPr="00B23E8F" w:rsidRDefault="00D24695" w:rsidP="000F7448">
            <w:pPr>
              <w:rPr>
                <w:rFonts w:ascii="Calibri" w:hAnsi="Calibri" w:cs="Calibri"/>
              </w:rPr>
            </w:pPr>
            <w:r>
              <w:rPr>
                <w:rFonts w:ascii="Calibri" w:hAnsi="Calibri" w:cs="Calibri"/>
              </w:rPr>
              <w:t>Número telefónico del proveedor</w:t>
            </w:r>
          </w:p>
        </w:tc>
      </w:tr>
    </w:tbl>
    <w:p w14:paraId="5E18B0F9" w14:textId="77777777" w:rsidR="00D24695" w:rsidRPr="00B23E8F" w:rsidRDefault="00D24695" w:rsidP="00D24695">
      <w:pPr>
        <w:rPr>
          <w:rFonts w:ascii="Calibri" w:hAnsi="Calibri" w:cs="Calibri"/>
        </w:rPr>
      </w:pPr>
    </w:p>
    <w:p w14:paraId="744A3378" w14:textId="77777777" w:rsidR="00D24695" w:rsidRPr="00B23E8F" w:rsidRDefault="00D24695" w:rsidP="00D24695">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D24695" w:rsidRPr="00B23E8F" w14:paraId="008FDA83" w14:textId="77777777" w:rsidTr="000F7448">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5DA57BD4" w14:textId="77777777" w:rsidR="00D24695" w:rsidRPr="00B23E8F" w:rsidRDefault="00D24695" w:rsidP="000F7448">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308C49F6" w14:textId="77777777" w:rsidR="00D24695" w:rsidRPr="00B23E8F" w:rsidRDefault="00D24695" w:rsidP="000F7448">
            <w:pPr>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10FE22F5" w14:textId="77777777" w:rsidR="00D24695" w:rsidRPr="00B23E8F" w:rsidRDefault="00D24695" w:rsidP="000F7448">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D24695" w:rsidRPr="00B23E8F" w14:paraId="6111C6BF"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29BE8E56" w14:textId="77777777" w:rsidR="00D24695" w:rsidRPr="00B23E8F" w:rsidRDefault="00D24695" w:rsidP="000F7448">
            <w:pPr>
              <w:rPr>
                <w:rFonts w:ascii="Calibri" w:hAnsi="Calibri" w:cs="Calibri"/>
                <w:lang w:val="en-US"/>
              </w:rPr>
            </w:pPr>
            <w:r>
              <w:rPr>
                <w:rFonts w:ascii="Calibri" w:hAnsi="Calibri" w:cs="Calibri"/>
                <w:lang w:val="en-US"/>
              </w:rPr>
              <w:t xml:space="preserve">Pk </w:t>
            </w:r>
          </w:p>
        </w:tc>
        <w:tc>
          <w:tcPr>
            <w:tcW w:w="3345" w:type="dxa"/>
            <w:tcBorders>
              <w:top w:val="single" w:sz="2" w:space="0" w:color="auto"/>
              <w:left w:val="single" w:sz="2" w:space="0" w:color="auto"/>
              <w:bottom w:val="single" w:sz="2" w:space="0" w:color="auto"/>
              <w:right w:val="single" w:sz="2" w:space="0" w:color="auto"/>
            </w:tcBorders>
          </w:tcPr>
          <w:p w14:paraId="0E673C4F" w14:textId="77777777" w:rsidR="00D24695" w:rsidRPr="00B23E8F" w:rsidRDefault="00D24695" w:rsidP="000F7448">
            <w:pPr>
              <w:rPr>
                <w:rFonts w:ascii="Calibri" w:hAnsi="Calibri" w:cs="Calibri"/>
                <w:lang w:val="en-US"/>
              </w:rPr>
            </w:pPr>
            <w:r>
              <w:rPr>
                <w:rFonts w:ascii="Calibri" w:hAnsi="Calibri" w:cs="Calibri"/>
              </w:rPr>
              <w:t>Id_ proveedor</w:t>
            </w:r>
          </w:p>
        </w:tc>
        <w:tc>
          <w:tcPr>
            <w:tcW w:w="3784" w:type="dxa"/>
            <w:tcBorders>
              <w:top w:val="single" w:sz="2" w:space="0" w:color="auto"/>
              <w:left w:val="single" w:sz="2" w:space="0" w:color="auto"/>
              <w:bottom w:val="single" w:sz="2" w:space="0" w:color="auto"/>
              <w:right w:val="single" w:sz="2" w:space="0" w:color="auto"/>
            </w:tcBorders>
          </w:tcPr>
          <w:p w14:paraId="2981511E" w14:textId="77777777" w:rsidR="00D24695" w:rsidRPr="00B23E8F" w:rsidRDefault="00D24695" w:rsidP="000F7448">
            <w:pPr>
              <w:jc w:val="both"/>
              <w:rPr>
                <w:rFonts w:ascii="Calibri" w:hAnsi="Calibri" w:cs="Calibri"/>
              </w:rPr>
            </w:pPr>
            <w:r>
              <w:rPr>
                <w:rFonts w:ascii="Calibri" w:hAnsi="Calibri" w:cs="Calibri"/>
              </w:rPr>
              <w:t>Primary key</w:t>
            </w:r>
          </w:p>
        </w:tc>
      </w:tr>
    </w:tbl>
    <w:p w14:paraId="1F7D397F" w14:textId="77777777" w:rsidR="00D24695" w:rsidRDefault="00D24695" w:rsidP="00B70FE7">
      <w:pPr>
        <w:jc w:val="both"/>
        <w:rPr>
          <w:rFonts w:ascii="Calibri" w:hAnsi="Calibri" w:cs="Book Antiqua"/>
          <w:i/>
          <w:color w:val="0000FF"/>
        </w:rPr>
      </w:pPr>
    </w:p>
    <w:p w14:paraId="34D27032" w14:textId="77777777" w:rsidR="00D24695" w:rsidRPr="00A7740A" w:rsidRDefault="00D24695" w:rsidP="00D24695">
      <w:pPr>
        <w:rPr>
          <w:rFonts w:ascii="Calibri" w:hAnsi="Calibri" w:cs="Calibri"/>
          <w:b/>
          <w:bCs/>
          <w:u w:val="single"/>
        </w:rPr>
      </w:pPr>
      <w:r w:rsidRPr="00A7740A">
        <w:rPr>
          <w:rFonts w:ascii="Calibri" w:hAnsi="Calibri" w:cs="Calibri"/>
          <w:b/>
          <w:bCs/>
          <w:u w:val="single"/>
        </w:rPr>
        <w:t xml:space="preserve">Tabla productos: </w:t>
      </w:r>
    </w:p>
    <w:p w14:paraId="0826FEDE" w14:textId="77777777" w:rsidR="00D24695" w:rsidRPr="00B23E8F" w:rsidRDefault="00D24695" w:rsidP="00D24695">
      <w:pPr>
        <w:rPr>
          <w:rFonts w:ascii="Calibri" w:hAnsi="Calibri" w:cs="Calibri"/>
        </w:rPr>
      </w:pPr>
    </w:p>
    <w:p w14:paraId="5B0C2FD0" w14:textId="77777777" w:rsidR="00D24695" w:rsidRPr="00B23E8F" w:rsidRDefault="00D24695" w:rsidP="00D24695">
      <w:pPr>
        <w:rPr>
          <w:rFonts w:ascii="Calibri" w:hAnsi="Calibri" w:cs="Calibri"/>
          <w:b/>
        </w:rPr>
      </w:pPr>
      <w:r w:rsidRPr="00B23E8F">
        <w:rPr>
          <w:rFonts w:ascii="Calibri" w:hAnsi="Calibri" w:cs="Calibri"/>
          <w:b/>
        </w:rPr>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539"/>
        <w:gridCol w:w="2126"/>
        <w:gridCol w:w="972"/>
        <w:gridCol w:w="1134"/>
        <w:gridCol w:w="1276"/>
        <w:gridCol w:w="3260"/>
      </w:tblGrid>
      <w:tr w:rsidR="00D24695" w:rsidRPr="00B23E8F" w14:paraId="685E8975" w14:textId="77777777" w:rsidTr="000F7448">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7D931BFF" w14:textId="77777777" w:rsidR="00D24695" w:rsidRPr="00B23E8F" w:rsidRDefault="00D24695" w:rsidP="000F7448">
            <w:pPr>
              <w:rPr>
                <w:rFonts w:ascii="Calibri" w:hAnsi="Calibri" w:cs="Calibri"/>
                <w:b/>
                <w:bCs/>
                <w:lang w:val="en-US"/>
              </w:rPr>
            </w:pPr>
            <w:r w:rsidRPr="00B23E8F">
              <w:rPr>
                <w:rFonts w:ascii="Calibri" w:hAnsi="Calibri" w:cs="Calibri"/>
                <w:b/>
                <w:bCs/>
                <w:lang w:val="en-US"/>
              </w:rPr>
              <w:t>PK</w:t>
            </w:r>
          </w:p>
        </w:tc>
        <w:tc>
          <w:tcPr>
            <w:tcW w:w="539" w:type="dxa"/>
            <w:tcBorders>
              <w:top w:val="single" w:sz="2" w:space="0" w:color="auto"/>
              <w:left w:val="single" w:sz="2" w:space="0" w:color="auto"/>
              <w:bottom w:val="single" w:sz="2" w:space="0" w:color="auto"/>
              <w:right w:val="single" w:sz="2" w:space="0" w:color="auto"/>
            </w:tcBorders>
            <w:shd w:val="clear" w:color="auto" w:fill="E6E6E6"/>
          </w:tcPr>
          <w:p w14:paraId="0FA5F2E3" w14:textId="77777777" w:rsidR="00D24695" w:rsidRPr="00B23E8F" w:rsidRDefault="00D24695" w:rsidP="000F7448">
            <w:pPr>
              <w:rPr>
                <w:rFonts w:ascii="Calibri" w:hAnsi="Calibri" w:cs="Calibri"/>
                <w:b/>
                <w:bCs/>
                <w:lang w:val="en-US"/>
              </w:rPr>
            </w:pPr>
            <w:r>
              <w:rPr>
                <w:rFonts w:ascii="Calibri" w:hAnsi="Calibri" w:cs="Calibri"/>
                <w:b/>
                <w:bCs/>
                <w:lang w:val="en-US"/>
              </w:rPr>
              <w:t>FK</w:t>
            </w:r>
          </w:p>
        </w:tc>
        <w:tc>
          <w:tcPr>
            <w:tcW w:w="2126" w:type="dxa"/>
            <w:tcBorders>
              <w:top w:val="single" w:sz="2" w:space="0" w:color="auto"/>
              <w:left w:val="single" w:sz="2" w:space="0" w:color="auto"/>
              <w:bottom w:val="single" w:sz="2" w:space="0" w:color="auto"/>
              <w:right w:val="single" w:sz="2" w:space="0" w:color="auto"/>
            </w:tcBorders>
            <w:shd w:val="clear" w:color="auto" w:fill="E6E6E6"/>
          </w:tcPr>
          <w:p w14:paraId="6C639BA5" w14:textId="77777777" w:rsidR="00D24695" w:rsidRPr="00B23E8F" w:rsidRDefault="00D24695" w:rsidP="000F7448">
            <w:pPr>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972" w:type="dxa"/>
            <w:tcBorders>
              <w:top w:val="single" w:sz="2" w:space="0" w:color="auto"/>
              <w:left w:val="single" w:sz="2" w:space="0" w:color="auto"/>
              <w:bottom w:val="single" w:sz="2" w:space="0" w:color="auto"/>
              <w:right w:val="single" w:sz="2" w:space="0" w:color="auto"/>
            </w:tcBorders>
            <w:shd w:val="clear" w:color="auto" w:fill="E6E6E6"/>
          </w:tcPr>
          <w:p w14:paraId="4456F716" w14:textId="77777777" w:rsidR="00D24695" w:rsidRPr="00B23E8F" w:rsidRDefault="00D24695" w:rsidP="000F7448">
            <w:pPr>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5751E16E" w14:textId="77777777" w:rsidR="00D24695" w:rsidRPr="00B23E8F" w:rsidRDefault="00D24695" w:rsidP="000F7448">
            <w:pPr>
              <w:rPr>
                <w:rFonts w:ascii="Calibri" w:hAnsi="Calibri" w:cs="Calibri"/>
                <w:b/>
                <w:bCs/>
                <w:lang w:val="en-US"/>
              </w:rPr>
            </w:pPr>
            <w:r w:rsidRPr="00B23E8F">
              <w:rPr>
                <w:rFonts w:ascii="Calibri" w:hAnsi="Calibri" w:cs="Calibri"/>
                <w:b/>
                <w:bCs/>
              </w:rPr>
              <w:t>No Nulo</w:t>
            </w:r>
          </w:p>
        </w:tc>
        <w:tc>
          <w:tcPr>
            <w:tcW w:w="1276" w:type="dxa"/>
            <w:tcBorders>
              <w:top w:val="single" w:sz="2" w:space="0" w:color="auto"/>
              <w:left w:val="single" w:sz="2" w:space="0" w:color="auto"/>
              <w:bottom w:val="single" w:sz="2" w:space="0" w:color="auto"/>
              <w:right w:val="single" w:sz="2" w:space="0" w:color="auto"/>
            </w:tcBorders>
            <w:shd w:val="clear" w:color="auto" w:fill="E6E6E6"/>
          </w:tcPr>
          <w:p w14:paraId="7B421C03" w14:textId="77777777" w:rsidR="00D24695" w:rsidRPr="00B23E8F" w:rsidRDefault="00D24695" w:rsidP="000F7448">
            <w:pPr>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3260" w:type="dxa"/>
            <w:tcBorders>
              <w:top w:val="single" w:sz="2" w:space="0" w:color="auto"/>
              <w:left w:val="single" w:sz="2" w:space="0" w:color="auto"/>
              <w:bottom w:val="single" w:sz="2" w:space="0" w:color="auto"/>
              <w:right w:val="single" w:sz="2" w:space="0" w:color="auto"/>
            </w:tcBorders>
            <w:shd w:val="clear" w:color="auto" w:fill="E6E6E6"/>
          </w:tcPr>
          <w:p w14:paraId="3239A43D" w14:textId="77777777" w:rsidR="00D24695" w:rsidRPr="00B23E8F" w:rsidRDefault="00D24695" w:rsidP="000F7448">
            <w:pPr>
              <w:rPr>
                <w:rFonts w:ascii="Calibri" w:hAnsi="Calibri" w:cs="Calibri"/>
                <w:b/>
                <w:bCs/>
                <w:lang w:val="en-US"/>
              </w:rPr>
            </w:pPr>
            <w:r>
              <w:rPr>
                <w:rFonts w:ascii="Calibri" w:hAnsi="Calibri" w:cs="Calibri"/>
                <w:b/>
                <w:bCs/>
                <w:lang w:val="en-US"/>
              </w:rPr>
              <w:t xml:space="preserve">Descripcion </w:t>
            </w:r>
          </w:p>
        </w:tc>
      </w:tr>
      <w:tr w:rsidR="00D24695" w:rsidRPr="00B23E8F" w14:paraId="529AD014" w14:textId="77777777" w:rsidTr="000F7448">
        <w:trPr>
          <w:trHeight w:val="254"/>
        </w:trPr>
        <w:tc>
          <w:tcPr>
            <w:tcW w:w="474" w:type="dxa"/>
            <w:tcBorders>
              <w:top w:val="single" w:sz="2" w:space="0" w:color="auto"/>
              <w:left w:val="single" w:sz="2" w:space="0" w:color="auto"/>
              <w:bottom w:val="single" w:sz="2" w:space="0" w:color="auto"/>
              <w:right w:val="single" w:sz="2" w:space="0" w:color="auto"/>
            </w:tcBorders>
          </w:tcPr>
          <w:p w14:paraId="0DCC2A6B" w14:textId="77777777" w:rsidR="00D24695" w:rsidRPr="00B23E8F" w:rsidRDefault="00D24695" w:rsidP="000F7448">
            <w:pPr>
              <w:rPr>
                <w:rFonts w:ascii="Calibri" w:hAnsi="Calibri" w:cs="Calibri"/>
              </w:rPr>
            </w:pPr>
            <w:r>
              <w:rPr>
                <w:rFonts w:ascii="Calibri" w:hAnsi="Calibri" w:cs="Calibri"/>
              </w:rPr>
              <w:t>PK</w:t>
            </w:r>
            <w:r w:rsidRPr="00B23E8F">
              <w:rPr>
                <w:rFonts w:ascii="Calibri" w:hAnsi="Calibri" w:cs="Calibri"/>
              </w:rPr>
              <w:fldChar w:fldCharType="begin" w:fldLock="1"/>
            </w:r>
            <w:r w:rsidRPr="00B23E8F">
              <w:rPr>
                <w:rFonts w:ascii="Calibri" w:hAnsi="Calibri" w:cs="Calibri"/>
              </w:rPr>
              <w:instrText>MERGEFIELD Att.PK</w:instrText>
            </w:r>
            <w:r w:rsidRPr="00B23E8F">
              <w:rPr>
                <w:rFonts w:ascii="Calibri" w:hAnsi="Calibri" w:cs="Calibri"/>
              </w:rPr>
              <w:fldChar w:fldCharType="end"/>
            </w:r>
          </w:p>
        </w:tc>
        <w:tc>
          <w:tcPr>
            <w:tcW w:w="539" w:type="dxa"/>
            <w:tcBorders>
              <w:top w:val="single" w:sz="2" w:space="0" w:color="auto"/>
              <w:left w:val="single" w:sz="2" w:space="0" w:color="auto"/>
              <w:bottom w:val="single" w:sz="2" w:space="0" w:color="auto"/>
              <w:right w:val="single" w:sz="2" w:space="0" w:color="auto"/>
            </w:tcBorders>
          </w:tcPr>
          <w:p w14:paraId="6C840756" w14:textId="77777777" w:rsidR="00D24695" w:rsidRDefault="00D24695"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201A5E7D" w14:textId="77777777" w:rsidR="00D24695" w:rsidRPr="00B23E8F" w:rsidRDefault="00D24695" w:rsidP="000F7448">
            <w:pPr>
              <w:rPr>
                <w:rFonts w:ascii="Calibri" w:hAnsi="Calibri" w:cs="Calibri"/>
              </w:rPr>
            </w:pPr>
            <w:r>
              <w:rPr>
                <w:rFonts w:ascii="Calibri" w:hAnsi="Calibri" w:cs="Calibri"/>
              </w:rPr>
              <w:t xml:space="preserve">Id_productos </w:t>
            </w:r>
          </w:p>
        </w:tc>
        <w:tc>
          <w:tcPr>
            <w:tcW w:w="972" w:type="dxa"/>
            <w:tcBorders>
              <w:top w:val="single" w:sz="2" w:space="0" w:color="auto"/>
              <w:left w:val="single" w:sz="2" w:space="0" w:color="auto"/>
              <w:bottom w:val="single" w:sz="2" w:space="0" w:color="auto"/>
              <w:right w:val="single" w:sz="2" w:space="0" w:color="auto"/>
            </w:tcBorders>
          </w:tcPr>
          <w:p w14:paraId="2EA798C9" w14:textId="77777777" w:rsidR="00D24695" w:rsidRPr="00B23E8F" w:rsidRDefault="00D24695"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6E9D1369" w14:textId="77777777" w:rsidR="00D24695" w:rsidRPr="00B23E8F" w:rsidRDefault="00D24695" w:rsidP="000F7448">
            <w:pPr>
              <w:rPr>
                <w:rFonts w:ascii="Calibri" w:hAnsi="Calibri" w:cs="Calibri"/>
              </w:rPr>
            </w:pPr>
            <w:r>
              <w:rPr>
                <w:rFonts w:ascii="Calibri" w:hAnsi="Calibri" w:cs="Calibri"/>
              </w:rPr>
              <w:t>Not null</w:t>
            </w:r>
          </w:p>
        </w:tc>
        <w:tc>
          <w:tcPr>
            <w:tcW w:w="1276" w:type="dxa"/>
            <w:tcBorders>
              <w:top w:val="single" w:sz="2" w:space="0" w:color="auto"/>
              <w:left w:val="single" w:sz="2" w:space="0" w:color="auto"/>
              <w:bottom w:val="single" w:sz="2" w:space="0" w:color="auto"/>
              <w:right w:val="single" w:sz="2" w:space="0" w:color="auto"/>
            </w:tcBorders>
          </w:tcPr>
          <w:p w14:paraId="1AFE8C6C" w14:textId="77777777" w:rsidR="00D24695" w:rsidRPr="00B23E8F" w:rsidRDefault="00D24695" w:rsidP="000F7448">
            <w:pPr>
              <w:rPr>
                <w:rFonts w:ascii="Calibri" w:hAnsi="Calibri" w:cs="Calibri"/>
              </w:rPr>
            </w:pPr>
            <w:r>
              <w:rPr>
                <w:rFonts w:ascii="Calibri" w:hAnsi="Calibri" w:cs="Calibri"/>
              </w:rPr>
              <w:t>5</w:t>
            </w:r>
          </w:p>
        </w:tc>
        <w:tc>
          <w:tcPr>
            <w:tcW w:w="3260" w:type="dxa"/>
            <w:tcBorders>
              <w:top w:val="single" w:sz="2" w:space="0" w:color="auto"/>
              <w:left w:val="single" w:sz="2" w:space="0" w:color="auto"/>
              <w:bottom w:val="single" w:sz="2" w:space="0" w:color="auto"/>
              <w:right w:val="single" w:sz="2" w:space="0" w:color="auto"/>
            </w:tcBorders>
          </w:tcPr>
          <w:p w14:paraId="325DC6A7" w14:textId="77777777" w:rsidR="00D24695" w:rsidRPr="00B23E8F" w:rsidRDefault="00D24695" w:rsidP="000F7448">
            <w:pPr>
              <w:rPr>
                <w:rFonts w:ascii="Calibri" w:hAnsi="Calibri" w:cs="Calibri"/>
              </w:rPr>
            </w:pPr>
            <w:r>
              <w:rPr>
                <w:rFonts w:ascii="Calibri" w:hAnsi="Calibri" w:cs="Calibri"/>
              </w:rPr>
              <w:t>Código único del producto</w:t>
            </w:r>
          </w:p>
        </w:tc>
      </w:tr>
      <w:tr w:rsidR="00D24695" w:rsidRPr="00B23E8F" w14:paraId="08752E04" w14:textId="77777777" w:rsidTr="000F7448">
        <w:trPr>
          <w:trHeight w:val="254"/>
        </w:trPr>
        <w:tc>
          <w:tcPr>
            <w:tcW w:w="474" w:type="dxa"/>
            <w:tcBorders>
              <w:top w:val="single" w:sz="2" w:space="0" w:color="auto"/>
              <w:left w:val="single" w:sz="2" w:space="0" w:color="auto"/>
              <w:bottom w:val="single" w:sz="2" w:space="0" w:color="auto"/>
              <w:right w:val="single" w:sz="2" w:space="0" w:color="auto"/>
            </w:tcBorders>
          </w:tcPr>
          <w:p w14:paraId="182D802F" w14:textId="77777777" w:rsidR="00D24695" w:rsidRDefault="00D24695"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249B5AA6" w14:textId="77777777" w:rsidR="00D24695" w:rsidRDefault="00D24695" w:rsidP="000F7448">
            <w:pPr>
              <w:rPr>
                <w:rFonts w:ascii="Calibri" w:hAnsi="Calibri" w:cs="Calibri"/>
              </w:rPr>
            </w:pPr>
            <w:r>
              <w:rPr>
                <w:rFonts w:ascii="Calibri" w:hAnsi="Calibri" w:cs="Calibri"/>
              </w:rPr>
              <w:t>FK</w:t>
            </w:r>
          </w:p>
        </w:tc>
        <w:tc>
          <w:tcPr>
            <w:tcW w:w="2126" w:type="dxa"/>
            <w:tcBorders>
              <w:top w:val="single" w:sz="2" w:space="0" w:color="auto"/>
              <w:left w:val="single" w:sz="2" w:space="0" w:color="auto"/>
              <w:bottom w:val="single" w:sz="2" w:space="0" w:color="auto"/>
              <w:right w:val="single" w:sz="2" w:space="0" w:color="auto"/>
            </w:tcBorders>
          </w:tcPr>
          <w:p w14:paraId="76F16865" w14:textId="77777777" w:rsidR="00D24695" w:rsidRDefault="00D24695" w:rsidP="000F7448">
            <w:pPr>
              <w:rPr>
                <w:rFonts w:ascii="Calibri" w:hAnsi="Calibri" w:cs="Calibri"/>
              </w:rPr>
            </w:pPr>
            <w:r>
              <w:rPr>
                <w:rFonts w:ascii="Calibri" w:hAnsi="Calibri" w:cs="Calibri"/>
              </w:rPr>
              <w:t>Id_proveedor</w:t>
            </w:r>
          </w:p>
        </w:tc>
        <w:tc>
          <w:tcPr>
            <w:tcW w:w="972" w:type="dxa"/>
            <w:tcBorders>
              <w:top w:val="single" w:sz="2" w:space="0" w:color="auto"/>
              <w:left w:val="single" w:sz="2" w:space="0" w:color="auto"/>
              <w:bottom w:val="single" w:sz="2" w:space="0" w:color="auto"/>
              <w:right w:val="single" w:sz="2" w:space="0" w:color="auto"/>
            </w:tcBorders>
          </w:tcPr>
          <w:p w14:paraId="263EDF95" w14:textId="77777777" w:rsidR="00D24695" w:rsidRDefault="00D24695"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55141864" w14:textId="77777777" w:rsidR="00D24695" w:rsidRDefault="00D24695" w:rsidP="000F7448">
            <w:pPr>
              <w:rPr>
                <w:rFonts w:ascii="Calibri" w:hAnsi="Calibri" w:cs="Calibri"/>
              </w:rPr>
            </w:pPr>
            <w:r>
              <w:rPr>
                <w:rFonts w:ascii="Calibri" w:hAnsi="Calibri" w:cs="Calibri"/>
              </w:rPr>
              <w:t>Not null</w:t>
            </w:r>
          </w:p>
        </w:tc>
        <w:tc>
          <w:tcPr>
            <w:tcW w:w="1276" w:type="dxa"/>
            <w:tcBorders>
              <w:top w:val="single" w:sz="2" w:space="0" w:color="auto"/>
              <w:left w:val="single" w:sz="2" w:space="0" w:color="auto"/>
              <w:bottom w:val="single" w:sz="2" w:space="0" w:color="auto"/>
              <w:right w:val="single" w:sz="2" w:space="0" w:color="auto"/>
            </w:tcBorders>
          </w:tcPr>
          <w:p w14:paraId="7EF8962E" w14:textId="77777777" w:rsidR="00D24695" w:rsidRDefault="00D24695" w:rsidP="000F7448">
            <w:pPr>
              <w:rPr>
                <w:rFonts w:ascii="Calibri" w:hAnsi="Calibri" w:cs="Calibri"/>
              </w:rPr>
            </w:pPr>
            <w:r>
              <w:rPr>
                <w:rFonts w:ascii="Calibri" w:hAnsi="Calibri" w:cs="Calibri"/>
              </w:rPr>
              <w:t>5</w:t>
            </w:r>
          </w:p>
        </w:tc>
        <w:tc>
          <w:tcPr>
            <w:tcW w:w="3260" w:type="dxa"/>
            <w:tcBorders>
              <w:top w:val="single" w:sz="2" w:space="0" w:color="auto"/>
              <w:left w:val="single" w:sz="2" w:space="0" w:color="auto"/>
              <w:bottom w:val="single" w:sz="2" w:space="0" w:color="auto"/>
              <w:right w:val="single" w:sz="2" w:space="0" w:color="auto"/>
            </w:tcBorders>
          </w:tcPr>
          <w:p w14:paraId="21A66B75" w14:textId="77777777" w:rsidR="00D24695" w:rsidRDefault="00D24695" w:rsidP="000F7448">
            <w:pPr>
              <w:rPr>
                <w:rFonts w:ascii="Calibri" w:hAnsi="Calibri" w:cs="Calibri"/>
              </w:rPr>
            </w:pPr>
            <w:r>
              <w:rPr>
                <w:rFonts w:ascii="Calibri" w:hAnsi="Calibri" w:cs="Calibri"/>
              </w:rPr>
              <w:t>Código único de proveedor</w:t>
            </w:r>
          </w:p>
        </w:tc>
      </w:tr>
      <w:tr w:rsidR="00D24695" w:rsidRPr="00B23E8F" w14:paraId="00E384EF"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12730003" w14:textId="77777777" w:rsidR="00D24695" w:rsidRPr="00B23E8F" w:rsidRDefault="00D24695"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60D41B2D" w14:textId="77777777" w:rsidR="00D24695" w:rsidRDefault="00D24695"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44236E01" w14:textId="77777777" w:rsidR="00D24695" w:rsidRPr="00B23E8F" w:rsidRDefault="00D24695" w:rsidP="000F7448">
            <w:pPr>
              <w:rPr>
                <w:rFonts w:ascii="Calibri" w:hAnsi="Calibri" w:cs="Calibri"/>
              </w:rPr>
            </w:pPr>
            <w:r>
              <w:rPr>
                <w:rFonts w:ascii="Calibri" w:hAnsi="Calibri" w:cs="Calibri"/>
              </w:rPr>
              <w:t xml:space="preserve">Nombre </w:t>
            </w:r>
          </w:p>
        </w:tc>
        <w:tc>
          <w:tcPr>
            <w:tcW w:w="972" w:type="dxa"/>
            <w:tcBorders>
              <w:top w:val="single" w:sz="2" w:space="0" w:color="auto"/>
              <w:left w:val="single" w:sz="2" w:space="0" w:color="auto"/>
              <w:bottom w:val="single" w:sz="2" w:space="0" w:color="auto"/>
              <w:right w:val="single" w:sz="2" w:space="0" w:color="auto"/>
            </w:tcBorders>
          </w:tcPr>
          <w:p w14:paraId="1E400258" w14:textId="77777777" w:rsidR="00D24695" w:rsidRPr="00B23E8F" w:rsidRDefault="00D24695"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18A6A59D" w14:textId="77777777" w:rsidR="00D24695" w:rsidRPr="00B23E8F" w:rsidRDefault="00D24695" w:rsidP="000F7448">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4C2C41FD" w14:textId="77777777" w:rsidR="00D24695" w:rsidRPr="00B23E8F" w:rsidRDefault="00D24695" w:rsidP="000F7448">
            <w:pPr>
              <w:rPr>
                <w:rFonts w:ascii="Calibri" w:hAnsi="Calibri" w:cs="Calibri"/>
              </w:rPr>
            </w:pPr>
            <w:r>
              <w:rPr>
                <w:rFonts w:ascii="Calibri" w:hAnsi="Calibri" w:cs="Calibri"/>
              </w:rPr>
              <w:t>30</w:t>
            </w:r>
          </w:p>
        </w:tc>
        <w:tc>
          <w:tcPr>
            <w:tcW w:w="3260" w:type="dxa"/>
            <w:tcBorders>
              <w:top w:val="single" w:sz="2" w:space="0" w:color="auto"/>
              <w:left w:val="single" w:sz="2" w:space="0" w:color="auto"/>
              <w:bottom w:val="single" w:sz="2" w:space="0" w:color="auto"/>
              <w:right w:val="single" w:sz="2" w:space="0" w:color="auto"/>
            </w:tcBorders>
          </w:tcPr>
          <w:p w14:paraId="58EC6B76" w14:textId="77777777" w:rsidR="00D24695" w:rsidRPr="00B23E8F" w:rsidRDefault="00D24695" w:rsidP="000F7448">
            <w:pPr>
              <w:rPr>
                <w:rFonts w:ascii="Calibri" w:hAnsi="Calibri" w:cs="Calibri"/>
              </w:rPr>
            </w:pPr>
            <w:r>
              <w:rPr>
                <w:rFonts w:ascii="Calibri" w:hAnsi="Calibri" w:cs="Calibri"/>
              </w:rPr>
              <w:t>Nombre del producto</w:t>
            </w:r>
          </w:p>
        </w:tc>
      </w:tr>
      <w:tr w:rsidR="00D24695" w:rsidRPr="00B23E8F" w14:paraId="3F12C4F7"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336F69FD" w14:textId="77777777" w:rsidR="00D24695" w:rsidRPr="00B23E8F" w:rsidRDefault="00D24695"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5441EC59" w14:textId="77777777" w:rsidR="00D24695" w:rsidRDefault="00D24695"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0014E4B8" w14:textId="77777777" w:rsidR="00D24695" w:rsidRDefault="00D24695" w:rsidP="000F7448">
            <w:pPr>
              <w:rPr>
                <w:rFonts w:ascii="Calibri" w:hAnsi="Calibri" w:cs="Calibri"/>
              </w:rPr>
            </w:pPr>
            <w:r>
              <w:rPr>
                <w:rFonts w:ascii="Calibri" w:hAnsi="Calibri" w:cs="Calibri"/>
              </w:rPr>
              <w:t xml:space="preserve">Descripción  </w:t>
            </w:r>
          </w:p>
        </w:tc>
        <w:tc>
          <w:tcPr>
            <w:tcW w:w="972" w:type="dxa"/>
            <w:tcBorders>
              <w:top w:val="single" w:sz="2" w:space="0" w:color="auto"/>
              <w:left w:val="single" w:sz="2" w:space="0" w:color="auto"/>
              <w:bottom w:val="single" w:sz="2" w:space="0" w:color="auto"/>
              <w:right w:val="single" w:sz="2" w:space="0" w:color="auto"/>
            </w:tcBorders>
          </w:tcPr>
          <w:p w14:paraId="3C97227D" w14:textId="77777777" w:rsidR="00D24695" w:rsidRPr="00B23E8F" w:rsidRDefault="00D24695"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0D12DF5F" w14:textId="77777777" w:rsidR="00D24695" w:rsidRPr="00B23E8F" w:rsidRDefault="00D24695" w:rsidP="000F7448">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280FE4FA" w14:textId="77777777" w:rsidR="00D24695" w:rsidRPr="00B23E8F" w:rsidRDefault="00D24695" w:rsidP="000F7448">
            <w:pPr>
              <w:rPr>
                <w:rFonts w:ascii="Calibri" w:hAnsi="Calibri" w:cs="Calibri"/>
              </w:rPr>
            </w:pPr>
            <w:r>
              <w:rPr>
                <w:rFonts w:ascii="Calibri" w:hAnsi="Calibri" w:cs="Calibri"/>
              </w:rPr>
              <w:t>30</w:t>
            </w:r>
          </w:p>
        </w:tc>
        <w:tc>
          <w:tcPr>
            <w:tcW w:w="3260" w:type="dxa"/>
            <w:tcBorders>
              <w:top w:val="single" w:sz="2" w:space="0" w:color="auto"/>
              <w:left w:val="single" w:sz="2" w:space="0" w:color="auto"/>
              <w:bottom w:val="single" w:sz="2" w:space="0" w:color="auto"/>
              <w:right w:val="single" w:sz="2" w:space="0" w:color="auto"/>
            </w:tcBorders>
          </w:tcPr>
          <w:p w14:paraId="04D01DC5" w14:textId="77777777" w:rsidR="00D24695" w:rsidRPr="00B23E8F" w:rsidRDefault="00D24695" w:rsidP="000F7448">
            <w:pPr>
              <w:rPr>
                <w:rFonts w:ascii="Calibri" w:hAnsi="Calibri" w:cs="Calibri"/>
              </w:rPr>
            </w:pPr>
            <w:r>
              <w:rPr>
                <w:rFonts w:ascii="Calibri" w:hAnsi="Calibri" w:cs="Calibri"/>
              </w:rPr>
              <w:t xml:space="preserve">Descripción del producto  </w:t>
            </w:r>
          </w:p>
        </w:tc>
      </w:tr>
      <w:tr w:rsidR="00D24695" w:rsidRPr="00B23E8F" w14:paraId="50B7C29B"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4E1B0CA0" w14:textId="77777777" w:rsidR="00D24695" w:rsidRPr="00B23E8F" w:rsidRDefault="00D24695"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7EC0283E" w14:textId="77777777" w:rsidR="00D24695" w:rsidRDefault="00D24695"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2CD4D5B9" w14:textId="77777777" w:rsidR="00D24695" w:rsidRDefault="00D24695" w:rsidP="000F7448">
            <w:pPr>
              <w:rPr>
                <w:rFonts w:ascii="Calibri" w:hAnsi="Calibri" w:cs="Calibri"/>
              </w:rPr>
            </w:pPr>
            <w:r>
              <w:rPr>
                <w:rFonts w:ascii="Calibri" w:hAnsi="Calibri" w:cs="Calibri"/>
              </w:rPr>
              <w:t xml:space="preserve">Precio </w:t>
            </w:r>
          </w:p>
        </w:tc>
        <w:tc>
          <w:tcPr>
            <w:tcW w:w="972" w:type="dxa"/>
            <w:tcBorders>
              <w:top w:val="single" w:sz="2" w:space="0" w:color="auto"/>
              <w:left w:val="single" w:sz="2" w:space="0" w:color="auto"/>
              <w:bottom w:val="single" w:sz="2" w:space="0" w:color="auto"/>
              <w:right w:val="single" w:sz="2" w:space="0" w:color="auto"/>
            </w:tcBorders>
          </w:tcPr>
          <w:p w14:paraId="7C17F624" w14:textId="77777777" w:rsidR="00D24695" w:rsidRPr="00B23E8F" w:rsidRDefault="00D24695" w:rsidP="000F7448">
            <w:pPr>
              <w:rPr>
                <w:rFonts w:ascii="Calibri" w:hAnsi="Calibri" w:cs="Calibri"/>
              </w:rPr>
            </w:pPr>
            <w:r>
              <w:rPr>
                <w:rFonts w:ascii="Calibri" w:hAnsi="Calibri" w:cs="Calibri"/>
              </w:rPr>
              <w:t xml:space="preserve">double </w:t>
            </w:r>
          </w:p>
        </w:tc>
        <w:tc>
          <w:tcPr>
            <w:tcW w:w="1134" w:type="dxa"/>
            <w:tcBorders>
              <w:top w:val="single" w:sz="2" w:space="0" w:color="auto"/>
              <w:left w:val="single" w:sz="2" w:space="0" w:color="auto"/>
              <w:bottom w:val="single" w:sz="2" w:space="0" w:color="auto"/>
              <w:right w:val="single" w:sz="2" w:space="0" w:color="auto"/>
            </w:tcBorders>
          </w:tcPr>
          <w:p w14:paraId="3E4ABE69" w14:textId="77777777" w:rsidR="00D24695" w:rsidRPr="00B23E8F" w:rsidRDefault="00D24695" w:rsidP="000F7448">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54779B62" w14:textId="77777777" w:rsidR="00D24695" w:rsidRPr="00B23E8F" w:rsidRDefault="00D24695" w:rsidP="000F7448">
            <w:pPr>
              <w:rPr>
                <w:rFonts w:ascii="Calibri" w:hAnsi="Calibri" w:cs="Calibri"/>
              </w:rPr>
            </w:pPr>
            <w:r>
              <w:rPr>
                <w:rFonts w:ascii="Calibri" w:hAnsi="Calibri" w:cs="Calibri"/>
              </w:rPr>
              <w:t>8,2</w:t>
            </w:r>
          </w:p>
        </w:tc>
        <w:tc>
          <w:tcPr>
            <w:tcW w:w="3260" w:type="dxa"/>
            <w:tcBorders>
              <w:top w:val="single" w:sz="2" w:space="0" w:color="auto"/>
              <w:left w:val="single" w:sz="2" w:space="0" w:color="auto"/>
              <w:bottom w:val="single" w:sz="2" w:space="0" w:color="auto"/>
              <w:right w:val="single" w:sz="2" w:space="0" w:color="auto"/>
            </w:tcBorders>
          </w:tcPr>
          <w:p w14:paraId="0B90E542" w14:textId="77777777" w:rsidR="00D24695" w:rsidRPr="00B23E8F" w:rsidRDefault="00D24695" w:rsidP="000F7448">
            <w:pPr>
              <w:rPr>
                <w:rFonts w:ascii="Calibri" w:hAnsi="Calibri" w:cs="Calibri"/>
              </w:rPr>
            </w:pPr>
            <w:r>
              <w:rPr>
                <w:rFonts w:ascii="Calibri" w:hAnsi="Calibri" w:cs="Calibri"/>
              </w:rPr>
              <w:t xml:space="preserve">Precio del producto </w:t>
            </w:r>
          </w:p>
        </w:tc>
      </w:tr>
      <w:tr w:rsidR="00D24695" w:rsidRPr="00B23E8F" w14:paraId="12C7B14D"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34B1A5E7" w14:textId="77777777" w:rsidR="00D24695" w:rsidRPr="00B23E8F" w:rsidRDefault="00D24695"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1E36507C" w14:textId="77777777" w:rsidR="00D24695" w:rsidRDefault="00D24695"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24BA560D" w14:textId="77777777" w:rsidR="00D24695" w:rsidRDefault="00D24695" w:rsidP="000F7448">
            <w:pPr>
              <w:rPr>
                <w:rFonts w:ascii="Calibri" w:hAnsi="Calibri" w:cs="Calibri"/>
              </w:rPr>
            </w:pPr>
            <w:r>
              <w:rPr>
                <w:rFonts w:ascii="Calibri" w:hAnsi="Calibri" w:cs="Calibri"/>
              </w:rPr>
              <w:t xml:space="preserve">Cantidad </w:t>
            </w:r>
          </w:p>
        </w:tc>
        <w:tc>
          <w:tcPr>
            <w:tcW w:w="972" w:type="dxa"/>
            <w:tcBorders>
              <w:top w:val="single" w:sz="2" w:space="0" w:color="auto"/>
              <w:left w:val="single" w:sz="2" w:space="0" w:color="auto"/>
              <w:bottom w:val="single" w:sz="2" w:space="0" w:color="auto"/>
              <w:right w:val="single" w:sz="2" w:space="0" w:color="auto"/>
            </w:tcBorders>
          </w:tcPr>
          <w:p w14:paraId="1B84029F" w14:textId="77777777" w:rsidR="00D24695" w:rsidRPr="00B23E8F" w:rsidRDefault="00D24695"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326555B2" w14:textId="77777777" w:rsidR="00D24695" w:rsidRPr="00B23E8F" w:rsidRDefault="00D24695" w:rsidP="000F7448">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74954F86" w14:textId="77777777" w:rsidR="00D24695" w:rsidRPr="00B23E8F" w:rsidRDefault="00D24695" w:rsidP="000F7448">
            <w:pPr>
              <w:rPr>
                <w:rFonts w:ascii="Calibri" w:hAnsi="Calibri" w:cs="Calibri"/>
              </w:rPr>
            </w:pPr>
            <w:r>
              <w:rPr>
                <w:rFonts w:ascii="Calibri" w:hAnsi="Calibri" w:cs="Calibri"/>
              </w:rPr>
              <w:t>8,2</w:t>
            </w:r>
          </w:p>
        </w:tc>
        <w:tc>
          <w:tcPr>
            <w:tcW w:w="3260" w:type="dxa"/>
            <w:tcBorders>
              <w:top w:val="single" w:sz="2" w:space="0" w:color="auto"/>
              <w:left w:val="single" w:sz="2" w:space="0" w:color="auto"/>
              <w:bottom w:val="single" w:sz="2" w:space="0" w:color="auto"/>
              <w:right w:val="single" w:sz="2" w:space="0" w:color="auto"/>
            </w:tcBorders>
          </w:tcPr>
          <w:p w14:paraId="1F18BAEC" w14:textId="77777777" w:rsidR="00D24695" w:rsidRPr="00B23E8F" w:rsidRDefault="00D24695" w:rsidP="000F7448">
            <w:pPr>
              <w:rPr>
                <w:rFonts w:ascii="Calibri" w:hAnsi="Calibri" w:cs="Calibri"/>
              </w:rPr>
            </w:pPr>
            <w:r>
              <w:rPr>
                <w:rFonts w:ascii="Calibri" w:hAnsi="Calibri" w:cs="Calibri"/>
              </w:rPr>
              <w:t xml:space="preserve">Cantidad del producto  </w:t>
            </w:r>
          </w:p>
        </w:tc>
      </w:tr>
      <w:tr w:rsidR="00D24695" w:rsidRPr="00B23E8F" w14:paraId="5B4CBB60"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11E987FB" w14:textId="77777777" w:rsidR="00D24695" w:rsidRPr="00B23E8F" w:rsidRDefault="00D24695"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471253B8" w14:textId="77777777" w:rsidR="00D24695" w:rsidRDefault="00D24695"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252281C7" w14:textId="77777777" w:rsidR="00D24695" w:rsidRDefault="00D24695" w:rsidP="000F7448">
            <w:pPr>
              <w:rPr>
                <w:rFonts w:ascii="Calibri" w:hAnsi="Calibri" w:cs="Calibri"/>
              </w:rPr>
            </w:pPr>
            <w:r>
              <w:rPr>
                <w:rFonts w:ascii="Calibri" w:hAnsi="Calibri" w:cs="Calibri"/>
              </w:rPr>
              <w:t xml:space="preserve">Proveedor </w:t>
            </w:r>
          </w:p>
        </w:tc>
        <w:tc>
          <w:tcPr>
            <w:tcW w:w="972" w:type="dxa"/>
            <w:tcBorders>
              <w:top w:val="single" w:sz="2" w:space="0" w:color="auto"/>
              <w:left w:val="single" w:sz="2" w:space="0" w:color="auto"/>
              <w:bottom w:val="single" w:sz="2" w:space="0" w:color="auto"/>
              <w:right w:val="single" w:sz="2" w:space="0" w:color="auto"/>
            </w:tcBorders>
          </w:tcPr>
          <w:p w14:paraId="37D97128" w14:textId="77777777" w:rsidR="00D24695" w:rsidRPr="00B23E8F" w:rsidRDefault="00D24695"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2BD6D869" w14:textId="77777777" w:rsidR="00D24695" w:rsidRPr="00B23E8F" w:rsidRDefault="00D24695" w:rsidP="000F7448">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6C38F58E" w14:textId="77777777" w:rsidR="00D24695" w:rsidRPr="00B23E8F" w:rsidRDefault="00D24695" w:rsidP="000F7448">
            <w:pPr>
              <w:rPr>
                <w:rFonts w:ascii="Calibri" w:hAnsi="Calibri" w:cs="Calibri"/>
              </w:rPr>
            </w:pPr>
            <w:r>
              <w:rPr>
                <w:rFonts w:ascii="Calibri" w:hAnsi="Calibri" w:cs="Calibri"/>
              </w:rPr>
              <w:t>70</w:t>
            </w:r>
          </w:p>
        </w:tc>
        <w:tc>
          <w:tcPr>
            <w:tcW w:w="3260" w:type="dxa"/>
            <w:tcBorders>
              <w:top w:val="single" w:sz="2" w:space="0" w:color="auto"/>
              <w:left w:val="single" w:sz="2" w:space="0" w:color="auto"/>
              <w:bottom w:val="single" w:sz="2" w:space="0" w:color="auto"/>
              <w:right w:val="single" w:sz="2" w:space="0" w:color="auto"/>
            </w:tcBorders>
          </w:tcPr>
          <w:p w14:paraId="60313861" w14:textId="77777777" w:rsidR="00D24695" w:rsidRPr="00B23E8F" w:rsidRDefault="00D24695" w:rsidP="000F7448">
            <w:pPr>
              <w:rPr>
                <w:rFonts w:ascii="Calibri" w:hAnsi="Calibri" w:cs="Calibri"/>
              </w:rPr>
            </w:pPr>
            <w:r>
              <w:rPr>
                <w:rFonts w:ascii="Calibri" w:hAnsi="Calibri" w:cs="Calibri"/>
              </w:rPr>
              <w:t xml:space="preserve">Proveedor del producto </w:t>
            </w:r>
          </w:p>
        </w:tc>
      </w:tr>
      <w:tr w:rsidR="00D24695" w:rsidRPr="00B23E8F" w14:paraId="4B19B720"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29BD3F6C" w14:textId="77777777" w:rsidR="00D24695" w:rsidRPr="00B23E8F" w:rsidRDefault="00D24695"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5C36DB23" w14:textId="77777777" w:rsidR="00D24695" w:rsidRDefault="00D24695"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3F81C3CD" w14:textId="77777777" w:rsidR="00D24695" w:rsidRDefault="00D24695" w:rsidP="000F7448">
            <w:pPr>
              <w:rPr>
                <w:rFonts w:ascii="Calibri" w:hAnsi="Calibri" w:cs="Calibri"/>
              </w:rPr>
            </w:pPr>
            <w:r>
              <w:rPr>
                <w:rFonts w:ascii="Calibri" w:hAnsi="Calibri" w:cs="Calibri"/>
              </w:rPr>
              <w:t xml:space="preserve">Modelo </w:t>
            </w:r>
          </w:p>
        </w:tc>
        <w:tc>
          <w:tcPr>
            <w:tcW w:w="972" w:type="dxa"/>
            <w:tcBorders>
              <w:top w:val="single" w:sz="2" w:space="0" w:color="auto"/>
              <w:left w:val="single" w:sz="2" w:space="0" w:color="auto"/>
              <w:bottom w:val="single" w:sz="2" w:space="0" w:color="auto"/>
              <w:right w:val="single" w:sz="2" w:space="0" w:color="auto"/>
            </w:tcBorders>
          </w:tcPr>
          <w:p w14:paraId="70417380" w14:textId="77777777" w:rsidR="00D24695" w:rsidRPr="00B23E8F" w:rsidRDefault="00D24695"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19F8E226" w14:textId="77777777" w:rsidR="00D24695" w:rsidRPr="00B23E8F" w:rsidRDefault="00D24695" w:rsidP="000F7448">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7C088DF7" w14:textId="77777777" w:rsidR="00D24695" w:rsidRPr="00B23E8F" w:rsidRDefault="00D24695" w:rsidP="000F7448">
            <w:pPr>
              <w:rPr>
                <w:rFonts w:ascii="Calibri" w:hAnsi="Calibri" w:cs="Calibri"/>
              </w:rPr>
            </w:pPr>
            <w:r>
              <w:rPr>
                <w:rFonts w:ascii="Calibri" w:hAnsi="Calibri" w:cs="Calibri"/>
              </w:rPr>
              <w:t>20</w:t>
            </w:r>
          </w:p>
        </w:tc>
        <w:tc>
          <w:tcPr>
            <w:tcW w:w="3260" w:type="dxa"/>
            <w:tcBorders>
              <w:top w:val="single" w:sz="2" w:space="0" w:color="auto"/>
              <w:left w:val="single" w:sz="2" w:space="0" w:color="auto"/>
              <w:bottom w:val="single" w:sz="2" w:space="0" w:color="auto"/>
              <w:right w:val="single" w:sz="2" w:space="0" w:color="auto"/>
            </w:tcBorders>
          </w:tcPr>
          <w:p w14:paraId="6F3B257A" w14:textId="77777777" w:rsidR="00D24695" w:rsidRPr="00B23E8F" w:rsidRDefault="00D24695" w:rsidP="000F7448">
            <w:pPr>
              <w:rPr>
                <w:rFonts w:ascii="Calibri" w:hAnsi="Calibri" w:cs="Calibri"/>
              </w:rPr>
            </w:pPr>
            <w:r>
              <w:rPr>
                <w:rFonts w:ascii="Calibri" w:hAnsi="Calibri" w:cs="Calibri"/>
              </w:rPr>
              <w:t>Modelo del producto</w:t>
            </w:r>
          </w:p>
        </w:tc>
      </w:tr>
      <w:tr w:rsidR="00D24695" w:rsidRPr="00B23E8F" w14:paraId="4510DF21"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34931F91" w14:textId="77777777" w:rsidR="00D24695" w:rsidRPr="00B23E8F" w:rsidRDefault="00D24695"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0B2EC875" w14:textId="77777777" w:rsidR="00D24695" w:rsidRDefault="00D24695"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1CCCEE9F" w14:textId="77777777" w:rsidR="00D24695" w:rsidRDefault="00D24695" w:rsidP="000F7448">
            <w:pPr>
              <w:rPr>
                <w:rFonts w:ascii="Calibri" w:hAnsi="Calibri" w:cs="Calibri"/>
              </w:rPr>
            </w:pPr>
            <w:r>
              <w:rPr>
                <w:rFonts w:ascii="Calibri" w:hAnsi="Calibri" w:cs="Calibri"/>
              </w:rPr>
              <w:t xml:space="preserve">Marca </w:t>
            </w:r>
          </w:p>
        </w:tc>
        <w:tc>
          <w:tcPr>
            <w:tcW w:w="972" w:type="dxa"/>
            <w:tcBorders>
              <w:top w:val="single" w:sz="2" w:space="0" w:color="auto"/>
              <w:left w:val="single" w:sz="2" w:space="0" w:color="auto"/>
              <w:bottom w:val="single" w:sz="2" w:space="0" w:color="auto"/>
              <w:right w:val="single" w:sz="2" w:space="0" w:color="auto"/>
            </w:tcBorders>
          </w:tcPr>
          <w:p w14:paraId="7CEB137D" w14:textId="77777777" w:rsidR="00D24695" w:rsidRPr="00B23E8F" w:rsidRDefault="00D24695"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6157986C" w14:textId="77777777" w:rsidR="00D24695" w:rsidRPr="00B23E8F" w:rsidRDefault="00D24695" w:rsidP="000F7448">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787F445E" w14:textId="77777777" w:rsidR="00D24695" w:rsidRPr="00B23E8F" w:rsidRDefault="00D24695" w:rsidP="000F7448">
            <w:pPr>
              <w:rPr>
                <w:rFonts w:ascii="Calibri" w:hAnsi="Calibri" w:cs="Calibri"/>
              </w:rPr>
            </w:pPr>
            <w:r>
              <w:rPr>
                <w:rFonts w:ascii="Calibri" w:hAnsi="Calibri" w:cs="Calibri"/>
              </w:rPr>
              <w:t>30</w:t>
            </w:r>
          </w:p>
        </w:tc>
        <w:tc>
          <w:tcPr>
            <w:tcW w:w="3260" w:type="dxa"/>
            <w:tcBorders>
              <w:top w:val="single" w:sz="2" w:space="0" w:color="auto"/>
              <w:left w:val="single" w:sz="2" w:space="0" w:color="auto"/>
              <w:bottom w:val="single" w:sz="2" w:space="0" w:color="auto"/>
              <w:right w:val="single" w:sz="2" w:space="0" w:color="auto"/>
            </w:tcBorders>
          </w:tcPr>
          <w:p w14:paraId="456EC1E2" w14:textId="77777777" w:rsidR="00D24695" w:rsidRPr="00B23E8F" w:rsidRDefault="00D24695" w:rsidP="000F7448">
            <w:pPr>
              <w:rPr>
                <w:rFonts w:ascii="Calibri" w:hAnsi="Calibri" w:cs="Calibri"/>
              </w:rPr>
            </w:pPr>
            <w:r>
              <w:rPr>
                <w:rFonts w:ascii="Calibri" w:hAnsi="Calibri" w:cs="Calibri"/>
              </w:rPr>
              <w:t xml:space="preserve">Marca del producto </w:t>
            </w:r>
          </w:p>
        </w:tc>
      </w:tr>
      <w:tr w:rsidR="00D24695" w:rsidRPr="00B23E8F" w14:paraId="15FBF048"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334CE1A3" w14:textId="77777777" w:rsidR="00D24695" w:rsidRPr="00B23E8F" w:rsidRDefault="00D24695"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2778EC3A" w14:textId="77777777" w:rsidR="00D24695" w:rsidRDefault="00D24695"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650B47E2" w14:textId="77777777" w:rsidR="00D24695" w:rsidRDefault="00D24695" w:rsidP="000F7448">
            <w:pPr>
              <w:rPr>
                <w:rFonts w:ascii="Calibri" w:hAnsi="Calibri" w:cs="Calibri"/>
              </w:rPr>
            </w:pPr>
            <w:r>
              <w:rPr>
                <w:rFonts w:ascii="Calibri" w:hAnsi="Calibri" w:cs="Calibri"/>
              </w:rPr>
              <w:t>Fecha de registro</w:t>
            </w:r>
          </w:p>
        </w:tc>
        <w:tc>
          <w:tcPr>
            <w:tcW w:w="972" w:type="dxa"/>
            <w:tcBorders>
              <w:top w:val="single" w:sz="2" w:space="0" w:color="auto"/>
              <w:left w:val="single" w:sz="2" w:space="0" w:color="auto"/>
              <w:bottom w:val="single" w:sz="2" w:space="0" w:color="auto"/>
              <w:right w:val="single" w:sz="2" w:space="0" w:color="auto"/>
            </w:tcBorders>
          </w:tcPr>
          <w:p w14:paraId="7CD188A2" w14:textId="77777777" w:rsidR="00D24695" w:rsidRPr="00B23E8F" w:rsidRDefault="00D24695" w:rsidP="000F7448">
            <w:pPr>
              <w:rPr>
                <w:rFonts w:ascii="Calibri" w:hAnsi="Calibri" w:cs="Calibri"/>
              </w:rPr>
            </w:pPr>
            <w:r>
              <w:rPr>
                <w:rFonts w:ascii="Calibri" w:hAnsi="Calibri" w:cs="Calibri"/>
              </w:rPr>
              <w:t xml:space="preserve">Date </w:t>
            </w:r>
          </w:p>
        </w:tc>
        <w:tc>
          <w:tcPr>
            <w:tcW w:w="1134" w:type="dxa"/>
            <w:tcBorders>
              <w:top w:val="single" w:sz="2" w:space="0" w:color="auto"/>
              <w:left w:val="single" w:sz="2" w:space="0" w:color="auto"/>
              <w:bottom w:val="single" w:sz="2" w:space="0" w:color="auto"/>
              <w:right w:val="single" w:sz="2" w:space="0" w:color="auto"/>
            </w:tcBorders>
          </w:tcPr>
          <w:p w14:paraId="0D739F66" w14:textId="77777777" w:rsidR="00D24695" w:rsidRPr="00B23E8F" w:rsidRDefault="00D24695" w:rsidP="000F7448">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27B6B8F0" w14:textId="77777777" w:rsidR="00D24695" w:rsidRPr="00B23E8F" w:rsidRDefault="00D24695" w:rsidP="000F7448">
            <w:pPr>
              <w:rPr>
                <w:rFonts w:ascii="Calibri" w:hAnsi="Calibri" w:cs="Calibri"/>
              </w:rPr>
            </w:pPr>
          </w:p>
        </w:tc>
        <w:tc>
          <w:tcPr>
            <w:tcW w:w="3260" w:type="dxa"/>
            <w:tcBorders>
              <w:top w:val="single" w:sz="2" w:space="0" w:color="auto"/>
              <w:left w:val="single" w:sz="2" w:space="0" w:color="auto"/>
              <w:bottom w:val="single" w:sz="2" w:space="0" w:color="auto"/>
              <w:right w:val="single" w:sz="2" w:space="0" w:color="auto"/>
            </w:tcBorders>
          </w:tcPr>
          <w:p w14:paraId="27E1A176" w14:textId="77777777" w:rsidR="00D24695" w:rsidRPr="00B23E8F" w:rsidRDefault="00D24695" w:rsidP="000F7448">
            <w:pPr>
              <w:rPr>
                <w:rFonts w:ascii="Calibri" w:hAnsi="Calibri" w:cs="Calibri"/>
              </w:rPr>
            </w:pPr>
            <w:r>
              <w:rPr>
                <w:rFonts w:ascii="Calibri" w:hAnsi="Calibri" w:cs="Calibri"/>
              </w:rPr>
              <w:t>Fecha del registro del producto</w:t>
            </w:r>
          </w:p>
        </w:tc>
      </w:tr>
    </w:tbl>
    <w:p w14:paraId="7D3DA769" w14:textId="77777777" w:rsidR="00D24695" w:rsidRPr="00B23E8F" w:rsidRDefault="00D24695" w:rsidP="00D24695">
      <w:pPr>
        <w:rPr>
          <w:rFonts w:ascii="Calibri" w:hAnsi="Calibri" w:cs="Calibri"/>
        </w:rPr>
      </w:pPr>
    </w:p>
    <w:p w14:paraId="414C5C42" w14:textId="77777777" w:rsidR="00D24695" w:rsidRPr="00B23E8F" w:rsidRDefault="00D24695" w:rsidP="00D24695">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D24695" w:rsidRPr="00B23E8F" w14:paraId="4B394AF3" w14:textId="77777777" w:rsidTr="000F7448">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297C2639" w14:textId="77777777" w:rsidR="00D24695" w:rsidRPr="00B23E8F" w:rsidRDefault="00D24695" w:rsidP="000F7448">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1AD30ECF" w14:textId="77777777" w:rsidR="00D24695" w:rsidRPr="00B23E8F" w:rsidRDefault="00D24695" w:rsidP="000F7448">
            <w:pPr>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2DEBD439" w14:textId="77777777" w:rsidR="00D24695" w:rsidRPr="00B23E8F" w:rsidRDefault="00D24695" w:rsidP="000F7448">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D24695" w:rsidRPr="00B23E8F" w14:paraId="609C6DFB"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6FFD279D" w14:textId="77777777" w:rsidR="00D24695" w:rsidRPr="00B23E8F" w:rsidRDefault="00D24695" w:rsidP="000F7448">
            <w:pPr>
              <w:rPr>
                <w:rFonts w:ascii="Calibri" w:hAnsi="Calibri" w:cs="Calibri"/>
                <w:lang w:val="en-US"/>
              </w:rPr>
            </w:pPr>
            <w:r>
              <w:rPr>
                <w:rFonts w:ascii="Calibri" w:hAnsi="Calibri" w:cs="Calibri"/>
                <w:lang w:val="en-US"/>
              </w:rPr>
              <w:t xml:space="preserve">Pk </w:t>
            </w:r>
          </w:p>
        </w:tc>
        <w:tc>
          <w:tcPr>
            <w:tcW w:w="3345" w:type="dxa"/>
            <w:tcBorders>
              <w:top w:val="single" w:sz="2" w:space="0" w:color="auto"/>
              <w:left w:val="single" w:sz="2" w:space="0" w:color="auto"/>
              <w:bottom w:val="single" w:sz="2" w:space="0" w:color="auto"/>
              <w:right w:val="single" w:sz="2" w:space="0" w:color="auto"/>
            </w:tcBorders>
          </w:tcPr>
          <w:p w14:paraId="5DE59BFB" w14:textId="77777777" w:rsidR="00D24695" w:rsidRPr="00B23E8F" w:rsidRDefault="00D24695" w:rsidP="000F7448">
            <w:pPr>
              <w:rPr>
                <w:rFonts w:ascii="Calibri" w:hAnsi="Calibri" w:cs="Calibri"/>
                <w:lang w:val="en-US"/>
              </w:rPr>
            </w:pPr>
            <w:r>
              <w:rPr>
                <w:rFonts w:ascii="Calibri" w:hAnsi="Calibri" w:cs="Calibri"/>
              </w:rPr>
              <w:t>Id_productos</w:t>
            </w:r>
          </w:p>
        </w:tc>
        <w:tc>
          <w:tcPr>
            <w:tcW w:w="3784" w:type="dxa"/>
            <w:tcBorders>
              <w:top w:val="single" w:sz="2" w:space="0" w:color="auto"/>
              <w:left w:val="single" w:sz="2" w:space="0" w:color="auto"/>
              <w:bottom w:val="single" w:sz="2" w:space="0" w:color="auto"/>
              <w:right w:val="single" w:sz="2" w:space="0" w:color="auto"/>
            </w:tcBorders>
          </w:tcPr>
          <w:p w14:paraId="4C9DE664" w14:textId="77777777" w:rsidR="00D24695" w:rsidRPr="00B23E8F" w:rsidRDefault="00D24695" w:rsidP="000F7448">
            <w:pPr>
              <w:jc w:val="both"/>
              <w:rPr>
                <w:rFonts w:ascii="Calibri" w:hAnsi="Calibri" w:cs="Calibri"/>
              </w:rPr>
            </w:pPr>
            <w:r>
              <w:rPr>
                <w:rFonts w:ascii="Calibri" w:hAnsi="Calibri" w:cs="Calibri"/>
              </w:rPr>
              <w:t>Primary key</w:t>
            </w:r>
          </w:p>
        </w:tc>
      </w:tr>
      <w:tr w:rsidR="00D24695" w:rsidRPr="00B23E8F" w14:paraId="737D9824"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6C342659" w14:textId="77777777" w:rsidR="00D24695" w:rsidRDefault="00D24695" w:rsidP="000F7448">
            <w:pPr>
              <w:rPr>
                <w:rFonts w:ascii="Calibri" w:hAnsi="Calibri" w:cs="Calibri"/>
                <w:lang w:val="en-US"/>
              </w:rPr>
            </w:pPr>
            <w:r>
              <w:rPr>
                <w:rFonts w:ascii="Calibri" w:hAnsi="Calibri" w:cs="Calibri"/>
                <w:lang w:val="en-US"/>
              </w:rPr>
              <w:t>FK</w:t>
            </w:r>
          </w:p>
        </w:tc>
        <w:tc>
          <w:tcPr>
            <w:tcW w:w="3345" w:type="dxa"/>
            <w:tcBorders>
              <w:top w:val="single" w:sz="2" w:space="0" w:color="auto"/>
              <w:left w:val="single" w:sz="2" w:space="0" w:color="auto"/>
              <w:bottom w:val="single" w:sz="2" w:space="0" w:color="auto"/>
              <w:right w:val="single" w:sz="2" w:space="0" w:color="auto"/>
            </w:tcBorders>
          </w:tcPr>
          <w:p w14:paraId="27B02150" w14:textId="77777777" w:rsidR="00D24695" w:rsidRDefault="00D24695" w:rsidP="000F7448">
            <w:pPr>
              <w:rPr>
                <w:rFonts w:ascii="Calibri" w:hAnsi="Calibri" w:cs="Calibri"/>
              </w:rPr>
            </w:pPr>
            <w:r>
              <w:rPr>
                <w:rFonts w:ascii="Calibri" w:hAnsi="Calibri" w:cs="Calibri"/>
              </w:rPr>
              <w:t>Id_proveedor</w:t>
            </w:r>
          </w:p>
        </w:tc>
        <w:tc>
          <w:tcPr>
            <w:tcW w:w="3784" w:type="dxa"/>
            <w:tcBorders>
              <w:top w:val="single" w:sz="2" w:space="0" w:color="auto"/>
              <w:left w:val="single" w:sz="2" w:space="0" w:color="auto"/>
              <w:bottom w:val="single" w:sz="2" w:space="0" w:color="auto"/>
              <w:right w:val="single" w:sz="2" w:space="0" w:color="auto"/>
            </w:tcBorders>
          </w:tcPr>
          <w:p w14:paraId="2AFAD301" w14:textId="348AACD4" w:rsidR="00D24695" w:rsidRDefault="005639A7" w:rsidP="000F7448">
            <w:pPr>
              <w:jc w:val="both"/>
              <w:rPr>
                <w:rFonts w:ascii="Calibri" w:hAnsi="Calibri" w:cs="Calibri"/>
              </w:rPr>
            </w:pPr>
            <w:r>
              <w:rPr>
                <w:rFonts w:ascii="Calibri" w:hAnsi="Calibri" w:cs="Calibri"/>
              </w:rPr>
              <w:t>F</w:t>
            </w:r>
            <w:r w:rsidRPr="005639A7">
              <w:rPr>
                <w:rFonts w:ascii="Calibri" w:hAnsi="Calibri" w:cs="Calibri"/>
              </w:rPr>
              <w:t>oreign</w:t>
            </w:r>
            <w:r w:rsidR="00D24695">
              <w:rPr>
                <w:rFonts w:ascii="Calibri" w:hAnsi="Calibri" w:cs="Calibri"/>
              </w:rPr>
              <w:t xml:space="preserve"> key</w:t>
            </w:r>
          </w:p>
        </w:tc>
      </w:tr>
    </w:tbl>
    <w:p w14:paraId="6143CCA4" w14:textId="77777777" w:rsidR="00D24695" w:rsidRDefault="00D24695" w:rsidP="00B70FE7">
      <w:pPr>
        <w:jc w:val="both"/>
        <w:rPr>
          <w:rFonts w:ascii="Calibri" w:hAnsi="Calibri" w:cs="Book Antiqua"/>
          <w:i/>
          <w:color w:val="0000FF"/>
        </w:rPr>
      </w:pPr>
    </w:p>
    <w:p w14:paraId="51CDB0A7" w14:textId="77777777" w:rsidR="00025FA6" w:rsidRPr="00A7740A" w:rsidRDefault="00025FA6" w:rsidP="00025FA6">
      <w:pPr>
        <w:rPr>
          <w:rFonts w:ascii="Calibri" w:hAnsi="Calibri" w:cs="Calibri"/>
          <w:b/>
          <w:bCs/>
          <w:u w:val="single"/>
        </w:rPr>
      </w:pPr>
      <w:r w:rsidRPr="00A7740A">
        <w:rPr>
          <w:rFonts w:ascii="Calibri" w:hAnsi="Calibri" w:cs="Calibri"/>
          <w:b/>
          <w:bCs/>
          <w:u w:val="single"/>
        </w:rPr>
        <w:t xml:space="preserve">Tabla tipo de productos: </w:t>
      </w:r>
    </w:p>
    <w:p w14:paraId="5AFEDEAB" w14:textId="77777777" w:rsidR="00025FA6" w:rsidRPr="00B23E8F" w:rsidRDefault="00025FA6" w:rsidP="00025FA6">
      <w:pPr>
        <w:rPr>
          <w:rFonts w:ascii="Calibri" w:hAnsi="Calibri" w:cs="Calibri"/>
        </w:rPr>
      </w:pPr>
    </w:p>
    <w:p w14:paraId="7EB12474" w14:textId="77777777" w:rsidR="00025FA6" w:rsidRPr="00B23E8F" w:rsidRDefault="00025FA6" w:rsidP="00025FA6">
      <w:pPr>
        <w:rPr>
          <w:rFonts w:ascii="Calibri" w:hAnsi="Calibri" w:cs="Calibri"/>
          <w:b/>
        </w:rPr>
      </w:pPr>
      <w:r w:rsidRPr="00B23E8F">
        <w:rPr>
          <w:rFonts w:ascii="Calibri" w:hAnsi="Calibri" w:cs="Calibri"/>
          <w:b/>
        </w:rPr>
        <w:t>Columnas:</w:t>
      </w:r>
    </w:p>
    <w:tbl>
      <w:tblPr>
        <w:tblW w:w="9718" w:type="dxa"/>
        <w:tblInd w:w="60" w:type="dxa"/>
        <w:tblLayout w:type="fixed"/>
        <w:tblCellMar>
          <w:left w:w="60" w:type="dxa"/>
          <w:right w:w="60" w:type="dxa"/>
        </w:tblCellMar>
        <w:tblLook w:val="0000" w:firstRow="0" w:lastRow="0" w:firstColumn="0" w:lastColumn="0" w:noHBand="0" w:noVBand="0"/>
      </w:tblPr>
      <w:tblGrid>
        <w:gridCol w:w="474"/>
        <w:gridCol w:w="456"/>
        <w:gridCol w:w="1842"/>
        <w:gridCol w:w="993"/>
        <w:gridCol w:w="1134"/>
        <w:gridCol w:w="1134"/>
        <w:gridCol w:w="3685"/>
      </w:tblGrid>
      <w:tr w:rsidR="00025FA6" w:rsidRPr="00B23E8F" w14:paraId="69430D38" w14:textId="77777777" w:rsidTr="000F7448">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6CD06A47"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PK</w:t>
            </w:r>
          </w:p>
        </w:tc>
        <w:tc>
          <w:tcPr>
            <w:tcW w:w="456" w:type="dxa"/>
            <w:tcBorders>
              <w:top w:val="single" w:sz="2" w:space="0" w:color="auto"/>
              <w:left w:val="single" w:sz="2" w:space="0" w:color="auto"/>
              <w:bottom w:val="single" w:sz="2" w:space="0" w:color="auto"/>
              <w:right w:val="single" w:sz="2" w:space="0" w:color="auto"/>
            </w:tcBorders>
            <w:shd w:val="clear" w:color="auto" w:fill="E6E6E6"/>
          </w:tcPr>
          <w:p w14:paraId="128A149D" w14:textId="77777777" w:rsidR="00025FA6" w:rsidRPr="00B23E8F" w:rsidRDefault="00025FA6" w:rsidP="000F7448">
            <w:pPr>
              <w:rPr>
                <w:rFonts w:ascii="Calibri" w:hAnsi="Calibri" w:cs="Calibri"/>
                <w:b/>
                <w:bCs/>
                <w:lang w:val="en-US"/>
              </w:rPr>
            </w:pPr>
            <w:r>
              <w:rPr>
                <w:rFonts w:ascii="Calibri" w:hAnsi="Calibri" w:cs="Calibri"/>
                <w:b/>
                <w:bCs/>
                <w:lang w:val="en-US"/>
              </w:rPr>
              <w:t>FK</w:t>
            </w:r>
          </w:p>
        </w:tc>
        <w:tc>
          <w:tcPr>
            <w:tcW w:w="1842" w:type="dxa"/>
            <w:tcBorders>
              <w:top w:val="single" w:sz="2" w:space="0" w:color="auto"/>
              <w:left w:val="single" w:sz="2" w:space="0" w:color="auto"/>
              <w:bottom w:val="single" w:sz="2" w:space="0" w:color="auto"/>
              <w:right w:val="single" w:sz="2" w:space="0" w:color="auto"/>
            </w:tcBorders>
            <w:shd w:val="clear" w:color="auto" w:fill="E6E6E6"/>
          </w:tcPr>
          <w:p w14:paraId="56459763"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993" w:type="dxa"/>
            <w:tcBorders>
              <w:top w:val="single" w:sz="2" w:space="0" w:color="auto"/>
              <w:left w:val="single" w:sz="2" w:space="0" w:color="auto"/>
              <w:bottom w:val="single" w:sz="2" w:space="0" w:color="auto"/>
              <w:right w:val="single" w:sz="2" w:space="0" w:color="auto"/>
            </w:tcBorders>
            <w:shd w:val="clear" w:color="auto" w:fill="E6E6E6"/>
          </w:tcPr>
          <w:p w14:paraId="46CD8E53"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56D9EC6E" w14:textId="77777777" w:rsidR="00025FA6" w:rsidRPr="00B23E8F" w:rsidRDefault="00025FA6" w:rsidP="000F7448">
            <w:pPr>
              <w:rPr>
                <w:rFonts w:ascii="Calibri" w:hAnsi="Calibri" w:cs="Calibri"/>
                <w:b/>
                <w:bCs/>
                <w:lang w:val="en-US"/>
              </w:rPr>
            </w:pPr>
            <w:r w:rsidRPr="00B23E8F">
              <w:rPr>
                <w:rFonts w:ascii="Calibri" w:hAnsi="Calibri" w:cs="Calibri"/>
                <w:b/>
                <w:bCs/>
              </w:rPr>
              <w:t>No Nulo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01500F7B"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3685" w:type="dxa"/>
            <w:tcBorders>
              <w:top w:val="single" w:sz="2" w:space="0" w:color="auto"/>
              <w:left w:val="single" w:sz="2" w:space="0" w:color="auto"/>
              <w:bottom w:val="single" w:sz="2" w:space="0" w:color="auto"/>
              <w:right w:val="single" w:sz="2" w:space="0" w:color="auto"/>
            </w:tcBorders>
            <w:shd w:val="clear" w:color="auto" w:fill="E6E6E6"/>
          </w:tcPr>
          <w:p w14:paraId="776E9B27" w14:textId="77777777" w:rsidR="00025FA6" w:rsidRPr="00B23E8F" w:rsidRDefault="00025FA6" w:rsidP="000F7448">
            <w:pPr>
              <w:rPr>
                <w:rFonts w:ascii="Calibri" w:hAnsi="Calibri" w:cs="Calibri"/>
                <w:b/>
                <w:bCs/>
                <w:lang w:val="en-US"/>
              </w:rPr>
            </w:pPr>
            <w:r>
              <w:rPr>
                <w:rFonts w:ascii="Calibri" w:hAnsi="Calibri" w:cs="Calibri"/>
                <w:b/>
                <w:bCs/>
                <w:lang w:val="en-US"/>
              </w:rPr>
              <w:t xml:space="preserve">Descripcion </w:t>
            </w:r>
          </w:p>
        </w:tc>
      </w:tr>
      <w:tr w:rsidR="00025FA6" w:rsidRPr="00B23E8F" w14:paraId="72EF4541" w14:textId="77777777" w:rsidTr="000F7448">
        <w:trPr>
          <w:trHeight w:val="254"/>
        </w:trPr>
        <w:tc>
          <w:tcPr>
            <w:tcW w:w="474" w:type="dxa"/>
            <w:tcBorders>
              <w:top w:val="single" w:sz="2" w:space="0" w:color="auto"/>
              <w:left w:val="single" w:sz="2" w:space="0" w:color="auto"/>
              <w:bottom w:val="single" w:sz="2" w:space="0" w:color="auto"/>
              <w:right w:val="single" w:sz="2" w:space="0" w:color="auto"/>
            </w:tcBorders>
          </w:tcPr>
          <w:p w14:paraId="4C5F11DB" w14:textId="77777777" w:rsidR="00025FA6" w:rsidRPr="00B23E8F" w:rsidRDefault="00025FA6" w:rsidP="000F7448">
            <w:pPr>
              <w:rPr>
                <w:rFonts w:ascii="Calibri" w:hAnsi="Calibri" w:cs="Calibri"/>
              </w:rPr>
            </w:pPr>
            <w:r>
              <w:rPr>
                <w:rFonts w:ascii="Calibri" w:hAnsi="Calibri" w:cs="Calibri"/>
              </w:rPr>
              <w:t>PK</w:t>
            </w:r>
            <w:r w:rsidRPr="00B23E8F">
              <w:rPr>
                <w:rFonts w:ascii="Calibri" w:hAnsi="Calibri" w:cs="Calibri"/>
              </w:rPr>
              <w:fldChar w:fldCharType="begin" w:fldLock="1"/>
            </w:r>
            <w:r w:rsidRPr="00B23E8F">
              <w:rPr>
                <w:rFonts w:ascii="Calibri" w:hAnsi="Calibri" w:cs="Calibri"/>
              </w:rPr>
              <w:instrText>MERGEFIELD Att.PK</w:instrText>
            </w:r>
            <w:r w:rsidRPr="00B23E8F">
              <w:rPr>
                <w:rFonts w:ascii="Calibri" w:hAnsi="Calibri" w:cs="Calibri"/>
              </w:rPr>
              <w:fldChar w:fldCharType="end"/>
            </w:r>
          </w:p>
        </w:tc>
        <w:tc>
          <w:tcPr>
            <w:tcW w:w="456" w:type="dxa"/>
            <w:tcBorders>
              <w:top w:val="single" w:sz="2" w:space="0" w:color="auto"/>
              <w:left w:val="single" w:sz="2" w:space="0" w:color="auto"/>
              <w:bottom w:val="single" w:sz="2" w:space="0" w:color="auto"/>
              <w:right w:val="single" w:sz="2" w:space="0" w:color="auto"/>
            </w:tcBorders>
          </w:tcPr>
          <w:p w14:paraId="763CE9B4" w14:textId="77777777" w:rsidR="00025FA6" w:rsidRDefault="00025FA6" w:rsidP="000F7448">
            <w:pP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tcPr>
          <w:p w14:paraId="19DE94DB" w14:textId="77777777" w:rsidR="00025FA6" w:rsidRPr="00B23E8F" w:rsidRDefault="00025FA6" w:rsidP="000F7448">
            <w:pPr>
              <w:rPr>
                <w:rFonts w:ascii="Calibri" w:hAnsi="Calibri" w:cs="Calibri"/>
              </w:rPr>
            </w:pPr>
            <w:r>
              <w:rPr>
                <w:rFonts w:ascii="Calibri" w:hAnsi="Calibri" w:cs="Calibri"/>
              </w:rPr>
              <w:t>Id_tipoProducto</w:t>
            </w:r>
          </w:p>
        </w:tc>
        <w:tc>
          <w:tcPr>
            <w:tcW w:w="993" w:type="dxa"/>
            <w:tcBorders>
              <w:top w:val="single" w:sz="2" w:space="0" w:color="auto"/>
              <w:left w:val="single" w:sz="2" w:space="0" w:color="auto"/>
              <w:bottom w:val="single" w:sz="2" w:space="0" w:color="auto"/>
              <w:right w:val="single" w:sz="2" w:space="0" w:color="auto"/>
            </w:tcBorders>
          </w:tcPr>
          <w:p w14:paraId="0B014FC8" w14:textId="77777777" w:rsidR="00025FA6" w:rsidRPr="00B23E8F" w:rsidRDefault="00025FA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4C5E644D" w14:textId="77777777" w:rsidR="00025FA6" w:rsidRPr="00B23E8F" w:rsidRDefault="00025FA6" w:rsidP="000F7448">
            <w:pPr>
              <w:rPr>
                <w:rFonts w:ascii="Calibri" w:hAnsi="Calibri" w:cs="Calibri"/>
              </w:rPr>
            </w:pPr>
            <w:r>
              <w:rPr>
                <w:rFonts w:ascii="Calibri" w:hAnsi="Calibri" w:cs="Calibri"/>
              </w:rPr>
              <w:t>Not null</w:t>
            </w:r>
          </w:p>
        </w:tc>
        <w:tc>
          <w:tcPr>
            <w:tcW w:w="1134" w:type="dxa"/>
            <w:tcBorders>
              <w:top w:val="single" w:sz="2" w:space="0" w:color="auto"/>
              <w:left w:val="single" w:sz="2" w:space="0" w:color="auto"/>
              <w:bottom w:val="single" w:sz="2" w:space="0" w:color="auto"/>
              <w:right w:val="single" w:sz="2" w:space="0" w:color="auto"/>
            </w:tcBorders>
          </w:tcPr>
          <w:p w14:paraId="5C3AC419" w14:textId="77777777" w:rsidR="00025FA6" w:rsidRPr="00B23E8F" w:rsidRDefault="00025FA6" w:rsidP="000F7448">
            <w:pPr>
              <w:rPr>
                <w:rFonts w:ascii="Calibri" w:hAnsi="Calibri" w:cs="Calibri"/>
              </w:rPr>
            </w:pPr>
            <w:r>
              <w:rPr>
                <w:rFonts w:ascii="Calibri" w:hAnsi="Calibri" w:cs="Calibri"/>
              </w:rPr>
              <w:t>5</w:t>
            </w:r>
          </w:p>
        </w:tc>
        <w:tc>
          <w:tcPr>
            <w:tcW w:w="3685" w:type="dxa"/>
            <w:tcBorders>
              <w:top w:val="single" w:sz="2" w:space="0" w:color="auto"/>
              <w:left w:val="single" w:sz="2" w:space="0" w:color="auto"/>
              <w:bottom w:val="single" w:sz="2" w:space="0" w:color="auto"/>
              <w:right w:val="single" w:sz="2" w:space="0" w:color="auto"/>
            </w:tcBorders>
          </w:tcPr>
          <w:p w14:paraId="5581E306" w14:textId="77777777" w:rsidR="00025FA6" w:rsidRPr="00B23E8F" w:rsidRDefault="00025FA6" w:rsidP="000F7448">
            <w:pPr>
              <w:rPr>
                <w:rFonts w:ascii="Calibri" w:hAnsi="Calibri" w:cs="Calibri"/>
              </w:rPr>
            </w:pPr>
            <w:r>
              <w:rPr>
                <w:rFonts w:ascii="Calibri" w:hAnsi="Calibri" w:cs="Calibri"/>
              </w:rPr>
              <w:t xml:space="preserve">Código único de tipo de productos </w:t>
            </w:r>
          </w:p>
        </w:tc>
      </w:tr>
      <w:tr w:rsidR="00025FA6" w:rsidRPr="00B23E8F" w14:paraId="4F2ADE40"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6040B3EA" w14:textId="77777777" w:rsidR="00025FA6" w:rsidRPr="00B23E8F" w:rsidRDefault="00025FA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2D430807" w14:textId="77777777" w:rsidR="00025FA6" w:rsidRDefault="00025FA6" w:rsidP="000F7448">
            <w:pPr>
              <w:rPr>
                <w:rFonts w:ascii="Calibri" w:hAnsi="Calibri" w:cs="Calibri"/>
              </w:rPr>
            </w:pPr>
            <w:r>
              <w:rPr>
                <w:rFonts w:ascii="Calibri" w:hAnsi="Calibri" w:cs="Calibri"/>
              </w:rPr>
              <w:t xml:space="preserve">Fk </w:t>
            </w:r>
          </w:p>
        </w:tc>
        <w:tc>
          <w:tcPr>
            <w:tcW w:w="1842" w:type="dxa"/>
            <w:tcBorders>
              <w:top w:val="single" w:sz="2" w:space="0" w:color="auto"/>
              <w:left w:val="single" w:sz="2" w:space="0" w:color="auto"/>
              <w:bottom w:val="single" w:sz="2" w:space="0" w:color="auto"/>
              <w:right w:val="single" w:sz="2" w:space="0" w:color="auto"/>
            </w:tcBorders>
          </w:tcPr>
          <w:p w14:paraId="7F97BD38" w14:textId="77777777" w:rsidR="00025FA6" w:rsidRPr="00B23E8F" w:rsidRDefault="00025FA6" w:rsidP="000F7448">
            <w:pPr>
              <w:rPr>
                <w:rFonts w:ascii="Calibri" w:hAnsi="Calibri" w:cs="Calibri"/>
              </w:rPr>
            </w:pPr>
            <w:r>
              <w:rPr>
                <w:rFonts w:ascii="Calibri" w:hAnsi="Calibri" w:cs="Calibri"/>
              </w:rPr>
              <w:t>Id_productos</w:t>
            </w:r>
          </w:p>
        </w:tc>
        <w:tc>
          <w:tcPr>
            <w:tcW w:w="993" w:type="dxa"/>
            <w:tcBorders>
              <w:top w:val="single" w:sz="2" w:space="0" w:color="auto"/>
              <w:left w:val="single" w:sz="2" w:space="0" w:color="auto"/>
              <w:bottom w:val="single" w:sz="2" w:space="0" w:color="auto"/>
              <w:right w:val="single" w:sz="2" w:space="0" w:color="auto"/>
            </w:tcBorders>
          </w:tcPr>
          <w:p w14:paraId="7B4314E3" w14:textId="77777777" w:rsidR="00025FA6" w:rsidRPr="00B23E8F" w:rsidRDefault="00025FA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578538EE" w14:textId="77777777" w:rsidR="00025FA6" w:rsidRPr="00B23E8F" w:rsidRDefault="00025FA6" w:rsidP="000F7448">
            <w:pPr>
              <w:rPr>
                <w:rFonts w:ascii="Calibri" w:hAnsi="Calibri" w:cs="Calibri"/>
              </w:rPr>
            </w:pPr>
            <w:r>
              <w:rPr>
                <w:rFonts w:ascii="Calibri" w:hAnsi="Calibri" w:cs="Calibri"/>
              </w:rPr>
              <w:t>Not null</w:t>
            </w:r>
          </w:p>
        </w:tc>
        <w:tc>
          <w:tcPr>
            <w:tcW w:w="1134" w:type="dxa"/>
            <w:tcBorders>
              <w:top w:val="single" w:sz="2" w:space="0" w:color="auto"/>
              <w:left w:val="single" w:sz="2" w:space="0" w:color="auto"/>
              <w:bottom w:val="single" w:sz="2" w:space="0" w:color="auto"/>
              <w:right w:val="single" w:sz="2" w:space="0" w:color="auto"/>
            </w:tcBorders>
          </w:tcPr>
          <w:p w14:paraId="2CE5F507" w14:textId="77777777" w:rsidR="00025FA6" w:rsidRPr="00B23E8F" w:rsidRDefault="00025FA6" w:rsidP="000F7448">
            <w:pPr>
              <w:rPr>
                <w:rFonts w:ascii="Calibri" w:hAnsi="Calibri" w:cs="Calibri"/>
              </w:rPr>
            </w:pPr>
            <w:r>
              <w:rPr>
                <w:rFonts w:ascii="Calibri" w:hAnsi="Calibri" w:cs="Calibri"/>
              </w:rPr>
              <w:t>5</w:t>
            </w:r>
          </w:p>
        </w:tc>
        <w:tc>
          <w:tcPr>
            <w:tcW w:w="3685" w:type="dxa"/>
            <w:tcBorders>
              <w:top w:val="single" w:sz="2" w:space="0" w:color="auto"/>
              <w:left w:val="single" w:sz="2" w:space="0" w:color="auto"/>
              <w:bottom w:val="single" w:sz="2" w:space="0" w:color="auto"/>
              <w:right w:val="single" w:sz="2" w:space="0" w:color="auto"/>
            </w:tcBorders>
          </w:tcPr>
          <w:p w14:paraId="0CF5DCF8" w14:textId="77777777" w:rsidR="00025FA6" w:rsidRPr="00B23E8F" w:rsidRDefault="00025FA6" w:rsidP="000F7448">
            <w:pPr>
              <w:rPr>
                <w:rFonts w:ascii="Calibri" w:hAnsi="Calibri" w:cs="Calibri"/>
              </w:rPr>
            </w:pPr>
            <w:r>
              <w:rPr>
                <w:rFonts w:ascii="Calibri" w:hAnsi="Calibri" w:cs="Calibri"/>
              </w:rPr>
              <w:t>Código único de productos</w:t>
            </w:r>
          </w:p>
        </w:tc>
      </w:tr>
      <w:tr w:rsidR="00025FA6" w:rsidRPr="00B23E8F" w14:paraId="57F07972"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3A9D1405" w14:textId="77777777" w:rsidR="00025FA6" w:rsidRPr="00B23E8F" w:rsidRDefault="00025FA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3715C455" w14:textId="77777777" w:rsidR="00025FA6" w:rsidRDefault="00025FA6" w:rsidP="000F7448">
            <w:pP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tcPr>
          <w:p w14:paraId="5919B36A" w14:textId="77777777" w:rsidR="00025FA6" w:rsidRDefault="00025FA6" w:rsidP="000F7448">
            <w:pPr>
              <w:rPr>
                <w:rFonts w:ascii="Calibri" w:hAnsi="Calibri" w:cs="Calibri"/>
              </w:rPr>
            </w:pPr>
            <w:r>
              <w:rPr>
                <w:rFonts w:ascii="Calibri" w:hAnsi="Calibri" w:cs="Calibri"/>
              </w:rPr>
              <w:t xml:space="preserve">Descripción </w:t>
            </w:r>
          </w:p>
        </w:tc>
        <w:tc>
          <w:tcPr>
            <w:tcW w:w="993" w:type="dxa"/>
            <w:tcBorders>
              <w:top w:val="single" w:sz="2" w:space="0" w:color="auto"/>
              <w:left w:val="single" w:sz="2" w:space="0" w:color="auto"/>
              <w:bottom w:val="single" w:sz="2" w:space="0" w:color="auto"/>
              <w:right w:val="single" w:sz="2" w:space="0" w:color="auto"/>
            </w:tcBorders>
          </w:tcPr>
          <w:p w14:paraId="4A04CEBC" w14:textId="77777777" w:rsidR="00025FA6" w:rsidRPr="00B23E8F" w:rsidRDefault="00025FA6" w:rsidP="000F7448">
            <w:pPr>
              <w:rPr>
                <w:rFonts w:ascii="Calibri" w:hAnsi="Calibri" w:cs="Calibri"/>
              </w:rPr>
            </w:pPr>
            <w:r>
              <w:rPr>
                <w:rFonts w:ascii="Calibri" w:hAnsi="Calibri" w:cs="Calibri"/>
              </w:rPr>
              <w:t xml:space="preserve">Varchar </w:t>
            </w:r>
          </w:p>
        </w:tc>
        <w:tc>
          <w:tcPr>
            <w:tcW w:w="1134" w:type="dxa"/>
            <w:tcBorders>
              <w:top w:val="single" w:sz="2" w:space="0" w:color="auto"/>
              <w:left w:val="single" w:sz="2" w:space="0" w:color="auto"/>
              <w:bottom w:val="single" w:sz="2" w:space="0" w:color="auto"/>
              <w:right w:val="single" w:sz="2" w:space="0" w:color="auto"/>
            </w:tcBorders>
          </w:tcPr>
          <w:p w14:paraId="357BEB59" w14:textId="77777777" w:rsidR="00025FA6" w:rsidRPr="00B23E8F" w:rsidRDefault="00025FA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E008222" w14:textId="77777777" w:rsidR="00025FA6" w:rsidRPr="00B23E8F" w:rsidRDefault="00025FA6" w:rsidP="000F7448">
            <w:pPr>
              <w:rPr>
                <w:rFonts w:ascii="Calibri" w:hAnsi="Calibri" w:cs="Calibri"/>
              </w:rPr>
            </w:pPr>
            <w:r>
              <w:rPr>
                <w:rFonts w:ascii="Calibri" w:hAnsi="Calibri" w:cs="Calibri"/>
              </w:rPr>
              <w:t>150</w:t>
            </w:r>
          </w:p>
        </w:tc>
        <w:tc>
          <w:tcPr>
            <w:tcW w:w="3685" w:type="dxa"/>
            <w:tcBorders>
              <w:top w:val="single" w:sz="2" w:space="0" w:color="auto"/>
              <w:left w:val="single" w:sz="2" w:space="0" w:color="auto"/>
              <w:bottom w:val="single" w:sz="2" w:space="0" w:color="auto"/>
              <w:right w:val="single" w:sz="2" w:space="0" w:color="auto"/>
            </w:tcBorders>
          </w:tcPr>
          <w:p w14:paraId="248D3329" w14:textId="77777777" w:rsidR="00025FA6" w:rsidRPr="00B23E8F" w:rsidRDefault="00025FA6" w:rsidP="000F7448">
            <w:pPr>
              <w:rPr>
                <w:rFonts w:ascii="Calibri" w:hAnsi="Calibri" w:cs="Calibri"/>
              </w:rPr>
            </w:pPr>
            <w:r>
              <w:rPr>
                <w:rFonts w:ascii="Calibri" w:hAnsi="Calibri" w:cs="Calibri"/>
              </w:rPr>
              <w:t xml:space="preserve">Descripción del tipo de productos  </w:t>
            </w:r>
          </w:p>
        </w:tc>
      </w:tr>
    </w:tbl>
    <w:p w14:paraId="3F6FE42E" w14:textId="77777777" w:rsidR="00025FA6" w:rsidRPr="00B23E8F" w:rsidRDefault="00025FA6" w:rsidP="00025FA6">
      <w:pPr>
        <w:rPr>
          <w:rFonts w:ascii="Calibri" w:hAnsi="Calibri" w:cs="Calibri"/>
        </w:rPr>
      </w:pPr>
    </w:p>
    <w:p w14:paraId="4291836A" w14:textId="77777777" w:rsidR="00025FA6" w:rsidRPr="00B23E8F" w:rsidRDefault="00025FA6" w:rsidP="00025FA6">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025FA6" w:rsidRPr="00B23E8F" w14:paraId="2059BE47" w14:textId="77777777" w:rsidTr="000F7448">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636B5704" w14:textId="77777777" w:rsidR="00025FA6" w:rsidRPr="00B23E8F" w:rsidRDefault="00025FA6" w:rsidP="000F7448">
            <w:pPr>
              <w:rPr>
                <w:rFonts w:ascii="Calibri" w:hAnsi="Calibri" w:cs="Calibri"/>
                <w:b/>
                <w:bCs/>
                <w:lang w:val="en-US"/>
              </w:rPr>
            </w:pPr>
            <w:r w:rsidRPr="00B23E8F">
              <w:rPr>
                <w:rFonts w:ascii="Calibri" w:hAnsi="Calibri" w:cs="Calibri"/>
                <w:b/>
                <w:bCs/>
                <w:lang w:val="en-US"/>
              </w:rPr>
              <w:lastRenderedPageBreak/>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27F628AB"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2982F766"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025FA6" w:rsidRPr="00B23E8F" w14:paraId="6BF693F0"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2DE56271" w14:textId="77777777" w:rsidR="00025FA6" w:rsidRPr="00B23E8F" w:rsidRDefault="00025FA6" w:rsidP="000F7448">
            <w:pPr>
              <w:rPr>
                <w:rFonts w:ascii="Calibri" w:hAnsi="Calibri" w:cs="Calibri"/>
                <w:lang w:val="en-US"/>
              </w:rPr>
            </w:pPr>
            <w:r>
              <w:rPr>
                <w:rFonts w:ascii="Calibri" w:hAnsi="Calibri" w:cs="Calibri"/>
                <w:lang w:val="en-US"/>
              </w:rPr>
              <w:t xml:space="preserve">Pk </w:t>
            </w:r>
          </w:p>
        </w:tc>
        <w:tc>
          <w:tcPr>
            <w:tcW w:w="3345" w:type="dxa"/>
            <w:tcBorders>
              <w:top w:val="single" w:sz="2" w:space="0" w:color="auto"/>
              <w:left w:val="single" w:sz="2" w:space="0" w:color="auto"/>
              <w:bottom w:val="single" w:sz="2" w:space="0" w:color="auto"/>
              <w:right w:val="single" w:sz="2" w:space="0" w:color="auto"/>
            </w:tcBorders>
          </w:tcPr>
          <w:p w14:paraId="53FE48D0" w14:textId="77777777" w:rsidR="00025FA6" w:rsidRPr="00B23E8F" w:rsidRDefault="00025FA6" w:rsidP="000F7448">
            <w:pPr>
              <w:rPr>
                <w:rFonts w:ascii="Calibri" w:hAnsi="Calibri" w:cs="Calibri"/>
                <w:lang w:val="en-US"/>
              </w:rPr>
            </w:pPr>
            <w:r>
              <w:rPr>
                <w:rFonts w:ascii="Calibri" w:hAnsi="Calibri" w:cs="Calibri"/>
              </w:rPr>
              <w:t>Id_tipoProducto</w:t>
            </w:r>
          </w:p>
        </w:tc>
        <w:tc>
          <w:tcPr>
            <w:tcW w:w="3784" w:type="dxa"/>
            <w:tcBorders>
              <w:top w:val="single" w:sz="2" w:space="0" w:color="auto"/>
              <w:left w:val="single" w:sz="2" w:space="0" w:color="auto"/>
              <w:bottom w:val="single" w:sz="2" w:space="0" w:color="auto"/>
              <w:right w:val="single" w:sz="2" w:space="0" w:color="auto"/>
            </w:tcBorders>
          </w:tcPr>
          <w:p w14:paraId="5D3C4381" w14:textId="77777777" w:rsidR="00025FA6" w:rsidRPr="00B23E8F" w:rsidRDefault="00025FA6" w:rsidP="000F7448">
            <w:pPr>
              <w:jc w:val="both"/>
              <w:rPr>
                <w:rFonts w:ascii="Calibri" w:hAnsi="Calibri" w:cs="Calibri"/>
              </w:rPr>
            </w:pPr>
            <w:r>
              <w:rPr>
                <w:rFonts w:ascii="Calibri" w:hAnsi="Calibri" w:cs="Calibri"/>
              </w:rPr>
              <w:t>Primary key</w:t>
            </w:r>
          </w:p>
        </w:tc>
      </w:tr>
      <w:tr w:rsidR="00025FA6" w:rsidRPr="00B23E8F" w14:paraId="50459AA1"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6D96437D" w14:textId="77777777" w:rsidR="00025FA6" w:rsidRDefault="00025FA6" w:rsidP="000F7448">
            <w:pPr>
              <w:rPr>
                <w:rFonts w:ascii="Calibri" w:hAnsi="Calibri" w:cs="Calibri"/>
                <w:lang w:val="en-US"/>
              </w:rPr>
            </w:pPr>
            <w:r>
              <w:rPr>
                <w:rFonts w:ascii="Calibri" w:hAnsi="Calibri" w:cs="Calibri"/>
                <w:lang w:val="en-US"/>
              </w:rPr>
              <w:t>FK</w:t>
            </w:r>
          </w:p>
        </w:tc>
        <w:tc>
          <w:tcPr>
            <w:tcW w:w="3345" w:type="dxa"/>
            <w:tcBorders>
              <w:top w:val="single" w:sz="2" w:space="0" w:color="auto"/>
              <w:left w:val="single" w:sz="2" w:space="0" w:color="auto"/>
              <w:bottom w:val="single" w:sz="2" w:space="0" w:color="auto"/>
              <w:right w:val="single" w:sz="2" w:space="0" w:color="auto"/>
            </w:tcBorders>
          </w:tcPr>
          <w:p w14:paraId="38A8026E" w14:textId="77777777" w:rsidR="00025FA6" w:rsidRDefault="00025FA6" w:rsidP="000F7448">
            <w:pPr>
              <w:rPr>
                <w:rFonts w:ascii="Calibri" w:hAnsi="Calibri" w:cs="Calibri"/>
                <w:lang w:val="en-US"/>
              </w:rPr>
            </w:pPr>
            <w:r>
              <w:rPr>
                <w:rFonts w:ascii="Calibri" w:hAnsi="Calibri" w:cs="Calibri"/>
              </w:rPr>
              <w:t>Id_productos</w:t>
            </w:r>
          </w:p>
        </w:tc>
        <w:tc>
          <w:tcPr>
            <w:tcW w:w="3784" w:type="dxa"/>
            <w:tcBorders>
              <w:top w:val="single" w:sz="2" w:space="0" w:color="auto"/>
              <w:left w:val="single" w:sz="2" w:space="0" w:color="auto"/>
              <w:bottom w:val="single" w:sz="2" w:space="0" w:color="auto"/>
              <w:right w:val="single" w:sz="2" w:space="0" w:color="auto"/>
            </w:tcBorders>
          </w:tcPr>
          <w:p w14:paraId="2071FEB8" w14:textId="61E0E469" w:rsidR="00025FA6" w:rsidRDefault="005639A7" w:rsidP="000F7448">
            <w:pPr>
              <w:jc w:val="both"/>
              <w:rPr>
                <w:rFonts w:ascii="Calibri" w:hAnsi="Calibri" w:cs="Calibri"/>
              </w:rPr>
            </w:pPr>
            <w:r>
              <w:rPr>
                <w:rFonts w:ascii="Calibri" w:hAnsi="Calibri" w:cs="Calibri"/>
              </w:rPr>
              <w:t>F</w:t>
            </w:r>
            <w:r w:rsidRPr="005639A7">
              <w:rPr>
                <w:rFonts w:ascii="Calibri" w:hAnsi="Calibri" w:cs="Calibri"/>
              </w:rPr>
              <w:t>oreign</w:t>
            </w:r>
            <w:r w:rsidR="00025FA6">
              <w:rPr>
                <w:rFonts w:ascii="Calibri" w:hAnsi="Calibri" w:cs="Calibri"/>
              </w:rPr>
              <w:t xml:space="preserve"> key</w:t>
            </w:r>
          </w:p>
        </w:tc>
      </w:tr>
    </w:tbl>
    <w:p w14:paraId="0BA19B41" w14:textId="77777777" w:rsidR="00025FA6" w:rsidRDefault="00025FA6" w:rsidP="00025FA6">
      <w:pPr>
        <w:rPr>
          <w:rFonts w:ascii="Calibri" w:hAnsi="Calibri" w:cs="Calibri"/>
          <w:b/>
          <w:bCs/>
          <w:color w:val="BF8F00" w:themeColor="accent4" w:themeShade="BF"/>
          <w:u w:val="single"/>
        </w:rPr>
      </w:pPr>
    </w:p>
    <w:p w14:paraId="4648F2B0" w14:textId="5EB973F0" w:rsidR="00025FA6" w:rsidRPr="00A7740A" w:rsidRDefault="00025FA6" w:rsidP="00025FA6">
      <w:pPr>
        <w:rPr>
          <w:rFonts w:ascii="Calibri" w:hAnsi="Calibri" w:cs="Calibri"/>
          <w:b/>
          <w:bCs/>
          <w:u w:val="single"/>
        </w:rPr>
      </w:pPr>
      <w:r w:rsidRPr="00A7740A">
        <w:rPr>
          <w:rFonts w:ascii="Calibri" w:hAnsi="Calibri" w:cs="Calibri"/>
          <w:b/>
          <w:bCs/>
          <w:u w:val="single"/>
        </w:rPr>
        <w:t xml:space="preserve">Tabla inventario: </w:t>
      </w:r>
    </w:p>
    <w:p w14:paraId="779314B6" w14:textId="77777777" w:rsidR="00025FA6" w:rsidRPr="00B23E8F" w:rsidRDefault="00025FA6" w:rsidP="00025FA6">
      <w:pPr>
        <w:rPr>
          <w:rFonts w:ascii="Calibri" w:hAnsi="Calibri" w:cs="Calibri"/>
        </w:rPr>
      </w:pPr>
    </w:p>
    <w:p w14:paraId="608E94F5" w14:textId="77777777" w:rsidR="00025FA6" w:rsidRPr="00B23E8F" w:rsidRDefault="00025FA6" w:rsidP="00025FA6">
      <w:pPr>
        <w:rPr>
          <w:rFonts w:ascii="Calibri" w:hAnsi="Calibri" w:cs="Calibri"/>
          <w:b/>
        </w:rPr>
      </w:pPr>
      <w:r w:rsidRPr="00B23E8F">
        <w:rPr>
          <w:rFonts w:ascii="Calibri" w:hAnsi="Calibri" w:cs="Calibri"/>
          <w:b/>
        </w:rPr>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456"/>
        <w:gridCol w:w="1701"/>
        <w:gridCol w:w="708"/>
        <w:gridCol w:w="1134"/>
        <w:gridCol w:w="1276"/>
        <w:gridCol w:w="4032"/>
      </w:tblGrid>
      <w:tr w:rsidR="00025FA6" w:rsidRPr="00B23E8F" w14:paraId="3F7E1636" w14:textId="77777777" w:rsidTr="000F7448">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58F56B2C"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PK</w:t>
            </w:r>
          </w:p>
        </w:tc>
        <w:tc>
          <w:tcPr>
            <w:tcW w:w="456" w:type="dxa"/>
            <w:tcBorders>
              <w:top w:val="single" w:sz="2" w:space="0" w:color="auto"/>
              <w:left w:val="single" w:sz="2" w:space="0" w:color="auto"/>
              <w:bottom w:val="single" w:sz="2" w:space="0" w:color="auto"/>
              <w:right w:val="single" w:sz="2" w:space="0" w:color="auto"/>
            </w:tcBorders>
            <w:shd w:val="clear" w:color="auto" w:fill="E6E6E6"/>
          </w:tcPr>
          <w:p w14:paraId="5A1D4D9A" w14:textId="77777777" w:rsidR="00025FA6" w:rsidRPr="00B23E8F" w:rsidRDefault="00025FA6" w:rsidP="000F7448">
            <w:pPr>
              <w:rPr>
                <w:rFonts w:ascii="Calibri" w:hAnsi="Calibri" w:cs="Calibri"/>
                <w:b/>
                <w:bCs/>
                <w:lang w:val="en-US"/>
              </w:rPr>
            </w:pPr>
            <w:r>
              <w:rPr>
                <w:rFonts w:ascii="Calibri" w:hAnsi="Calibri" w:cs="Calibri"/>
                <w:b/>
                <w:bCs/>
                <w:lang w:val="en-US"/>
              </w:rPr>
              <w:t>FK</w:t>
            </w:r>
          </w:p>
        </w:tc>
        <w:tc>
          <w:tcPr>
            <w:tcW w:w="1701" w:type="dxa"/>
            <w:tcBorders>
              <w:top w:val="single" w:sz="2" w:space="0" w:color="auto"/>
              <w:left w:val="single" w:sz="2" w:space="0" w:color="auto"/>
              <w:bottom w:val="single" w:sz="2" w:space="0" w:color="auto"/>
              <w:right w:val="single" w:sz="2" w:space="0" w:color="auto"/>
            </w:tcBorders>
            <w:shd w:val="clear" w:color="auto" w:fill="E6E6E6"/>
          </w:tcPr>
          <w:p w14:paraId="3136E5E3"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708" w:type="dxa"/>
            <w:tcBorders>
              <w:top w:val="single" w:sz="2" w:space="0" w:color="auto"/>
              <w:left w:val="single" w:sz="2" w:space="0" w:color="auto"/>
              <w:bottom w:val="single" w:sz="2" w:space="0" w:color="auto"/>
              <w:right w:val="single" w:sz="2" w:space="0" w:color="auto"/>
            </w:tcBorders>
            <w:shd w:val="clear" w:color="auto" w:fill="E6E6E6"/>
          </w:tcPr>
          <w:p w14:paraId="221E003F"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73FC2F00" w14:textId="77777777" w:rsidR="00025FA6" w:rsidRPr="00B23E8F" w:rsidRDefault="00025FA6" w:rsidP="000F7448">
            <w:pPr>
              <w:rPr>
                <w:rFonts w:ascii="Calibri" w:hAnsi="Calibri" w:cs="Calibri"/>
                <w:b/>
                <w:bCs/>
                <w:lang w:val="en-US"/>
              </w:rPr>
            </w:pPr>
            <w:r w:rsidRPr="00B23E8F">
              <w:rPr>
                <w:rFonts w:ascii="Calibri" w:hAnsi="Calibri" w:cs="Calibri"/>
                <w:b/>
                <w:bCs/>
              </w:rPr>
              <w:t>No Nulo</w:t>
            </w:r>
          </w:p>
        </w:tc>
        <w:tc>
          <w:tcPr>
            <w:tcW w:w="1276" w:type="dxa"/>
            <w:tcBorders>
              <w:top w:val="single" w:sz="2" w:space="0" w:color="auto"/>
              <w:left w:val="single" w:sz="2" w:space="0" w:color="auto"/>
              <w:bottom w:val="single" w:sz="2" w:space="0" w:color="auto"/>
              <w:right w:val="single" w:sz="2" w:space="0" w:color="auto"/>
            </w:tcBorders>
            <w:shd w:val="clear" w:color="auto" w:fill="E6E6E6"/>
          </w:tcPr>
          <w:p w14:paraId="2CA40318"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4032" w:type="dxa"/>
            <w:tcBorders>
              <w:top w:val="single" w:sz="2" w:space="0" w:color="auto"/>
              <w:left w:val="single" w:sz="2" w:space="0" w:color="auto"/>
              <w:bottom w:val="single" w:sz="2" w:space="0" w:color="auto"/>
              <w:right w:val="single" w:sz="2" w:space="0" w:color="auto"/>
            </w:tcBorders>
            <w:shd w:val="clear" w:color="auto" w:fill="E6E6E6"/>
          </w:tcPr>
          <w:p w14:paraId="2B177F5E" w14:textId="77777777" w:rsidR="00025FA6" w:rsidRPr="00B23E8F" w:rsidRDefault="00025FA6" w:rsidP="000F7448">
            <w:pPr>
              <w:rPr>
                <w:rFonts w:ascii="Calibri" w:hAnsi="Calibri" w:cs="Calibri"/>
                <w:b/>
                <w:bCs/>
                <w:lang w:val="en-US"/>
              </w:rPr>
            </w:pPr>
            <w:r>
              <w:rPr>
                <w:rFonts w:ascii="Calibri" w:hAnsi="Calibri" w:cs="Calibri"/>
                <w:b/>
                <w:bCs/>
                <w:lang w:val="en-US"/>
              </w:rPr>
              <w:t xml:space="preserve">Descripcion </w:t>
            </w:r>
          </w:p>
        </w:tc>
      </w:tr>
      <w:tr w:rsidR="00025FA6" w:rsidRPr="00B23E8F" w14:paraId="10E9C6EC" w14:textId="77777777" w:rsidTr="000F7448">
        <w:trPr>
          <w:trHeight w:val="254"/>
        </w:trPr>
        <w:tc>
          <w:tcPr>
            <w:tcW w:w="474" w:type="dxa"/>
            <w:tcBorders>
              <w:top w:val="single" w:sz="2" w:space="0" w:color="auto"/>
              <w:left w:val="single" w:sz="2" w:space="0" w:color="auto"/>
              <w:bottom w:val="single" w:sz="2" w:space="0" w:color="auto"/>
              <w:right w:val="single" w:sz="2" w:space="0" w:color="auto"/>
            </w:tcBorders>
          </w:tcPr>
          <w:p w14:paraId="6326E005" w14:textId="77777777" w:rsidR="00025FA6" w:rsidRPr="00B23E8F" w:rsidRDefault="00025FA6" w:rsidP="000F7448">
            <w:pPr>
              <w:rPr>
                <w:rFonts w:ascii="Calibri" w:hAnsi="Calibri" w:cs="Calibri"/>
              </w:rPr>
            </w:pPr>
            <w:r>
              <w:rPr>
                <w:rFonts w:ascii="Calibri" w:hAnsi="Calibri" w:cs="Calibri"/>
              </w:rPr>
              <w:t>PK</w:t>
            </w:r>
            <w:r w:rsidRPr="00B23E8F">
              <w:rPr>
                <w:rFonts w:ascii="Calibri" w:hAnsi="Calibri" w:cs="Calibri"/>
              </w:rPr>
              <w:fldChar w:fldCharType="begin" w:fldLock="1"/>
            </w:r>
            <w:r w:rsidRPr="00B23E8F">
              <w:rPr>
                <w:rFonts w:ascii="Calibri" w:hAnsi="Calibri" w:cs="Calibri"/>
              </w:rPr>
              <w:instrText>MERGEFIELD Att.PK</w:instrText>
            </w:r>
            <w:r w:rsidRPr="00B23E8F">
              <w:rPr>
                <w:rFonts w:ascii="Calibri" w:hAnsi="Calibri" w:cs="Calibri"/>
              </w:rPr>
              <w:fldChar w:fldCharType="end"/>
            </w:r>
          </w:p>
        </w:tc>
        <w:tc>
          <w:tcPr>
            <w:tcW w:w="456" w:type="dxa"/>
            <w:tcBorders>
              <w:top w:val="single" w:sz="2" w:space="0" w:color="auto"/>
              <w:left w:val="single" w:sz="2" w:space="0" w:color="auto"/>
              <w:bottom w:val="single" w:sz="2" w:space="0" w:color="auto"/>
              <w:right w:val="single" w:sz="2" w:space="0" w:color="auto"/>
            </w:tcBorders>
          </w:tcPr>
          <w:p w14:paraId="656D07D1" w14:textId="77777777" w:rsidR="00025FA6" w:rsidRDefault="00025FA6" w:rsidP="000F7448">
            <w:pPr>
              <w:rPr>
                <w:rFonts w:ascii="Calibri" w:hAnsi="Calibri" w:cs="Calibri"/>
              </w:rPr>
            </w:pPr>
          </w:p>
        </w:tc>
        <w:tc>
          <w:tcPr>
            <w:tcW w:w="1701" w:type="dxa"/>
            <w:tcBorders>
              <w:top w:val="single" w:sz="2" w:space="0" w:color="auto"/>
              <w:left w:val="single" w:sz="2" w:space="0" w:color="auto"/>
              <w:bottom w:val="single" w:sz="2" w:space="0" w:color="auto"/>
              <w:right w:val="single" w:sz="2" w:space="0" w:color="auto"/>
            </w:tcBorders>
          </w:tcPr>
          <w:p w14:paraId="22D1BB43" w14:textId="77777777" w:rsidR="00025FA6" w:rsidRPr="00B23E8F" w:rsidRDefault="00025FA6" w:rsidP="000F7448">
            <w:pPr>
              <w:rPr>
                <w:rFonts w:ascii="Calibri" w:hAnsi="Calibri" w:cs="Calibri"/>
              </w:rPr>
            </w:pPr>
            <w:r>
              <w:rPr>
                <w:rFonts w:ascii="Calibri" w:hAnsi="Calibri" w:cs="Calibri"/>
              </w:rPr>
              <w:t>Id_inventario</w:t>
            </w:r>
          </w:p>
        </w:tc>
        <w:tc>
          <w:tcPr>
            <w:tcW w:w="708" w:type="dxa"/>
            <w:tcBorders>
              <w:top w:val="single" w:sz="2" w:space="0" w:color="auto"/>
              <w:left w:val="single" w:sz="2" w:space="0" w:color="auto"/>
              <w:bottom w:val="single" w:sz="2" w:space="0" w:color="auto"/>
              <w:right w:val="single" w:sz="2" w:space="0" w:color="auto"/>
            </w:tcBorders>
          </w:tcPr>
          <w:p w14:paraId="6309C71D" w14:textId="77777777" w:rsidR="00025FA6" w:rsidRPr="00B23E8F" w:rsidRDefault="00025FA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09289235" w14:textId="77777777" w:rsidR="00025FA6" w:rsidRPr="00B23E8F" w:rsidRDefault="00025FA6" w:rsidP="000F7448">
            <w:pPr>
              <w:rPr>
                <w:rFonts w:ascii="Calibri" w:hAnsi="Calibri" w:cs="Calibri"/>
              </w:rPr>
            </w:pPr>
            <w:r>
              <w:rPr>
                <w:rFonts w:ascii="Calibri" w:hAnsi="Calibri" w:cs="Calibri"/>
              </w:rPr>
              <w:t>Not null</w:t>
            </w:r>
          </w:p>
        </w:tc>
        <w:tc>
          <w:tcPr>
            <w:tcW w:w="1276" w:type="dxa"/>
            <w:tcBorders>
              <w:top w:val="single" w:sz="2" w:space="0" w:color="auto"/>
              <w:left w:val="single" w:sz="2" w:space="0" w:color="auto"/>
              <w:bottom w:val="single" w:sz="2" w:space="0" w:color="auto"/>
              <w:right w:val="single" w:sz="2" w:space="0" w:color="auto"/>
            </w:tcBorders>
          </w:tcPr>
          <w:p w14:paraId="747DB997" w14:textId="3980D202" w:rsidR="00025FA6" w:rsidRPr="00B23E8F" w:rsidRDefault="00A7740A" w:rsidP="000F7448">
            <w:pPr>
              <w:rPr>
                <w:rFonts w:ascii="Calibri" w:hAnsi="Calibri" w:cs="Calibri"/>
              </w:rPr>
            </w:pPr>
            <w:r>
              <w:rPr>
                <w:rFonts w:ascii="Calibri" w:hAnsi="Calibri" w:cs="Calibri"/>
              </w:rPr>
              <w:t>5</w:t>
            </w:r>
          </w:p>
        </w:tc>
        <w:tc>
          <w:tcPr>
            <w:tcW w:w="4032" w:type="dxa"/>
            <w:tcBorders>
              <w:top w:val="single" w:sz="2" w:space="0" w:color="auto"/>
              <w:left w:val="single" w:sz="2" w:space="0" w:color="auto"/>
              <w:bottom w:val="single" w:sz="2" w:space="0" w:color="auto"/>
              <w:right w:val="single" w:sz="2" w:space="0" w:color="auto"/>
            </w:tcBorders>
          </w:tcPr>
          <w:p w14:paraId="1645DADB" w14:textId="77777777" w:rsidR="00025FA6" w:rsidRPr="00B23E8F" w:rsidRDefault="00025FA6" w:rsidP="000F7448">
            <w:pPr>
              <w:rPr>
                <w:rFonts w:ascii="Calibri" w:hAnsi="Calibri" w:cs="Calibri"/>
              </w:rPr>
            </w:pPr>
            <w:r>
              <w:rPr>
                <w:rFonts w:ascii="Calibri" w:hAnsi="Calibri" w:cs="Calibri"/>
              </w:rPr>
              <w:t>Código único del inventario</w:t>
            </w:r>
          </w:p>
        </w:tc>
      </w:tr>
      <w:tr w:rsidR="00025FA6" w:rsidRPr="00B23E8F" w14:paraId="71EC0934"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73810A85" w14:textId="77777777" w:rsidR="00025FA6" w:rsidRPr="00B23E8F" w:rsidRDefault="00025FA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387D98C3" w14:textId="77777777" w:rsidR="00025FA6" w:rsidRDefault="00025FA6" w:rsidP="000F7448">
            <w:pPr>
              <w:rPr>
                <w:rFonts w:ascii="Calibri" w:hAnsi="Calibri" w:cs="Calibri"/>
              </w:rPr>
            </w:pPr>
            <w:r>
              <w:rPr>
                <w:rFonts w:ascii="Calibri" w:hAnsi="Calibri" w:cs="Calibri"/>
              </w:rPr>
              <w:t>FK</w:t>
            </w:r>
          </w:p>
        </w:tc>
        <w:tc>
          <w:tcPr>
            <w:tcW w:w="1701" w:type="dxa"/>
            <w:tcBorders>
              <w:top w:val="single" w:sz="2" w:space="0" w:color="auto"/>
              <w:left w:val="single" w:sz="2" w:space="0" w:color="auto"/>
              <w:bottom w:val="single" w:sz="2" w:space="0" w:color="auto"/>
              <w:right w:val="single" w:sz="2" w:space="0" w:color="auto"/>
            </w:tcBorders>
          </w:tcPr>
          <w:p w14:paraId="455A41D6" w14:textId="77777777" w:rsidR="00025FA6" w:rsidRPr="00B23E8F" w:rsidRDefault="00025FA6" w:rsidP="000F7448">
            <w:pPr>
              <w:rPr>
                <w:rFonts w:ascii="Calibri" w:hAnsi="Calibri" w:cs="Calibri"/>
              </w:rPr>
            </w:pPr>
            <w:r>
              <w:rPr>
                <w:rFonts w:ascii="Calibri" w:hAnsi="Calibri" w:cs="Calibri"/>
              </w:rPr>
              <w:t xml:space="preserve">Id_producto </w:t>
            </w:r>
          </w:p>
        </w:tc>
        <w:tc>
          <w:tcPr>
            <w:tcW w:w="708" w:type="dxa"/>
            <w:tcBorders>
              <w:top w:val="single" w:sz="2" w:space="0" w:color="auto"/>
              <w:left w:val="single" w:sz="2" w:space="0" w:color="auto"/>
              <w:bottom w:val="single" w:sz="2" w:space="0" w:color="auto"/>
              <w:right w:val="single" w:sz="2" w:space="0" w:color="auto"/>
            </w:tcBorders>
          </w:tcPr>
          <w:p w14:paraId="329C9625" w14:textId="77777777" w:rsidR="00025FA6" w:rsidRPr="00B23E8F" w:rsidRDefault="00025FA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3C38D665" w14:textId="77777777" w:rsidR="00025FA6" w:rsidRPr="00B23E8F" w:rsidRDefault="00025FA6" w:rsidP="000F7448">
            <w:pPr>
              <w:rPr>
                <w:rFonts w:ascii="Calibri" w:hAnsi="Calibri" w:cs="Calibri"/>
              </w:rPr>
            </w:pPr>
            <w:r>
              <w:rPr>
                <w:rFonts w:ascii="Calibri" w:hAnsi="Calibri" w:cs="Calibri"/>
              </w:rPr>
              <w:t>Not null</w:t>
            </w:r>
          </w:p>
        </w:tc>
        <w:tc>
          <w:tcPr>
            <w:tcW w:w="1276" w:type="dxa"/>
            <w:tcBorders>
              <w:top w:val="single" w:sz="2" w:space="0" w:color="auto"/>
              <w:left w:val="single" w:sz="2" w:space="0" w:color="auto"/>
              <w:bottom w:val="single" w:sz="2" w:space="0" w:color="auto"/>
              <w:right w:val="single" w:sz="2" w:space="0" w:color="auto"/>
            </w:tcBorders>
          </w:tcPr>
          <w:p w14:paraId="6B85A912" w14:textId="7C516C94" w:rsidR="00025FA6" w:rsidRPr="00B23E8F" w:rsidRDefault="00A7740A" w:rsidP="000F7448">
            <w:pPr>
              <w:rPr>
                <w:rFonts w:ascii="Calibri" w:hAnsi="Calibri" w:cs="Calibri"/>
              </w:rPr>
            </w:pPr>
            <w:r>
              <w:rPr>
                <w:rFonts w:ascii="Calibri" w:hAnsi="Calibri" w:cs="Calibri"/>
              </w:rPr>
              <w:t>5</w:t>
            </w:r>
          </w:p>
        </w:tc>
        <w:tc>
          <w:tcPr>
            <w:tcW w:w="4032" w:type="dxa"/>
            <w:tcBorders>
              <w:top w:val="single" w:sz="2" w:space="0" w:color="auto"/>
              <w:left w:val="single" w:sz="2" w:space="0" w:color="auto"/>
              <w:bottom w:val="single" w:sz="2" w:space="0" w:color="auto"/>
              <w:right w:val="single" w:sz="2" w:space="0" w:color="auto"/>
            </w:tcBorders>
          </w:tcPr>
          <w:p w14:paraId="01B40337" w14:textId="77777777" w:rsidR="00025FA6" w:rsidRPr="00B23E8F" w:rsidRDefault="00025FA6" w:rsidP="000F7448">
            <w:pPr>
              <w:rPr>
                <w:rFonts w:ascii="Calibri" w:hAnsi="Calibri" w:cs="Calibri"/>
              </w:rPr>
            </w:pPr>
            <w:r>
              <w:rPr>
                <w:rFonts w:ascii="Calibri" w:hAnsi="Calibri" w:cs="Calibri"/>
              </w:rPr>
              <w:t>Código único del producto</w:t>
            </w:r>
          </w:p>
        </w:tc>
      </w:tr>
    </w:tbl>
    <w:p w14:paraId="072A00E3" w14:textId="77777777" w:rsidR="00025FA6" w:rsidRPr="00B23E8F" w:rsidRDefault="00025FA6" w:rsidP="00025FA6">
      <w:pPr>
        <w:rPr>
          <w:rFonts w:ascii="Calibri" w:hAnsi="Calibri" w:cs="Calibri"/>
        </w:rPr>
      </w:pPr>
    </w:p>
    <w:p w14:paraId="7170CBB8" w14:textId="77777777" w:rsidR="00025FA6" w:rsidRPr="00B23E8F" w:rsidRDefault="00025FA6" w:rsidP="00025FA6">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025FA6" w:rsidRPr="00B23E8F" w14:paraId="58675EA6" w14:textId="77777777" w:rsidTr="000F7448">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0F444815"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98E1962"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6B709094"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025FA6" w:rsidRPr="00B23E8F" w14:paraId="1C2D9635"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10A6DAE7" w14:textId="77777777" w:rsidR="00025FA6" w:rsidRPr="00B23E8F" w:rsidRDefault="00025FA6" w:rsidP="000F7448">
            <w:pPr>
              <w:rPr>
                <w:rFonts w:ascii="Calibri" w:hAnsi="Calibri" w:cs="Calibri"/>
                <w:lang w:val="en-US"/>
              </w:rPr>
            </w:pPr>
            <w:r>
              <w:rPr>
                <w:rFonts w:ascii="Calibri" w:hAnsi="Calibri" w:cs="Calibri"/>
                <w:lang w:val="en-US"/>
              </w:rPr>
              <w:t xml:space="preserve">Pk </w:t>
            </w:r>
          </w:p>
        </w:tc>
        <w:tc>
          <w:tcPr>
            <w:tcW w:w="3345" w:type="dxa"/>
            <w:tcBorders>
              <w:top w:val="single" w:sz="2" w:space="0" w:color="auto"/>
              <w:left w:val="single" w:sz="2" w:space="0" w:color="auto"/>
              <w:bottom w:val="single" w:sz="2" w:space="0" w:color="auto"/>
              <w:right w:val="single" w:sz="2" w:space="0" w:color="auto"/>
            </w:tcBorders>
          </w:tcPr>
          <w:p w14:paraId="6C28862A" w14:textId="77777777" w:rsidR="00025FA6" w:rsidRPr="00B23E8F" w:rsidRDefault="00025FA6" w:rsidP="000F7448">
            <w:pPr>
              <w:rPr>
                <w:rFonts w:ascii="Calibri" w:hAnsi="Calibri" w:cs="Calibri"/>
                <w:lang w:val="en-US"/>
              </w:rPr>
            </w:pPr>
            <w:r>
              <w:rPr>
                <w:rFonts w:ascii="Calibri" w:hAnsi="Calibri" w:cs="Calibri"/>
              </w:rPr>
              <w:t>Id_inventario</w:t>
            </w:r>
          </w:p>
        </w:tc>
        <w:tc>
          <w:tcPr>
            <w:tcW w:w="3784" w:type="dxa"/>
            <w:tcBorders>
              <w:top w:val="single" w:sz="2" w:space="0" w:color="auto"/>
              <w:left w:val="single" w:sz="2" w:space="0" w:color="auto"/>
              <w:bottom w:val="single" w:sz="2" w:space="0" w:color="auto"/>
              <w:right w:val="single" w:sz="2" w:space="0" w:color="auto"/>
            </w:tcBorders>
          </w:tcPr>
          <w:p w14:paraId="69AFE693" w14:textId="77777777" w:rsidR="00025FA6" w:rsidRPr="00B23E8F" w:rsidRDefault="00025FA6" w:rsidP="000F7448">
            <w:pPr>
              <w:jc w:val="both"/>
              <w:rPr>
                <w:rFonts w:ascii="Calibri" w:hAnsi="Calibri" w:cs="Calibri"/>
              </w:rPr>
            </w:pPr>
            <w:r>
              <w:rPr>
                <w:rFonts w:ascii="Calibri" w:hAnsi="Calibri" w:cs="Calibri"/>
              </w:rPr>
              <w:t>Primary key</w:t>
            </w:r>
          </w:p>
        </w:tc>
      </w:tr>
      <w:tr w:rsidR="00025FA6" w:rsidRPr="00B23E8F" w14:paraId="36A38A32"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1BE82BF3" w14:textId="77777777" w:rsidR="00025FA6" w:rsidRDefault="00025FA6" w:rsidP="000F7448">
            <w:pPr>
              <w:rPr>
                <w:rFonts w:ascii="Calibri" w:hAnsi="Calibri" w:cs="Calibri"/>
                <w:lang w:val="en-US"/>
              </w:rPr>
            </w:pPr>
            <w:r>
              <w:rPr>
                <w:rFonts w:ascii="Calibri" w:hAnsi="Calibri" w:cs="Calibri"/>
                <w:lang w:val="en-US"/>
              </w:rPr>
              <w:t>FK</w:t>
            </w:r>
          </w:p>
        </w:tc>
        <w:tc>
          <w:tcPr>
            <w:tcW w:w="3345" w:type="dxa"/>
            <w:tcBorders>
              <w:top w:val="single" w:sz="2" w:space="0" w:color="auto"/>
              <w:left w:val="single" w:sz="2" w:space="0" w:color="auto"/>
              <w:bottom w:val="single" w:sz="2" w:space="0" w:color="auto"/>
              <w:right w:val="single" w:sz="2" w:space="0" w:color="auto"/>
            </w:tcBorders>
          </w:tcPr>
          <w:p w14:paraId="34EAC1B3" w14:textId="77777777" w:rsidR="00025FA6" w:rsidRDefault="00025FA6" w:rsidP="000F7448">
            <w:pPr>
              <w:rPr>
                <w:rFonts w:ascii="Calibri" w:hAnsi="Calibri" w:cs="Calibri"/>
                <w:lang w:val="en-US"/>
              </w:rPr>
            </w:pPr>
            <w:r>
              <w:rPr>
                <w:rFonts w:ascii="Calibri" w:hAnsi="Calibri" w:cs="Calibri"/>
              </w:rPr>
              <w:t>Id_producto</w:t>
            </w:r>
          </w:p>
        </w:tc>
        <w:tc>
          <w:tcPr>
            <w:tcW w:w="3784" w:type="dxa"/>
            <w:tcBorders>
              <w:top w:val="single" w:sz="2" w:space="0" w:color="auto"/>
              <w:left w:val="single" w:sz="2" w:space="0" w:color="auto"/>
              <w:bottom w:val="single" w:sz="2" w:space="0" w:color="auto"/>
              <w:right w:val="single" w:sz="2" w:space="0" w:color="auto"/>
            </w:tcBorders>
          </w:tcPr>
          <w:p w14:paraId="2D15C140" w14:textId="2A374775" w:rsidR="00025FA6" w:rsidRDefault="005639A7" w:rsidP="000F7448">
            <w:pPr>
              <w:jc w:val="both"/>
              <w:rPr>
                <w:rFonts w:ascii="Calibri" w:hAnsi="Calibri" w:cs="Calibri"/>
              </w:rPr>
            </w:pPr>
            <w:r>
              <w:rPr>
                <w:rFonts w:ascii="Calibri" w:hAnsi="Calibri" w:cs="Calibri"/>
              </w:rPr>
              <w:t>F</w:t>
            </w:r>
            <w:r w:rsidRPr="005639A7">
              <w:rPr>
                <w:rFonts w:ascii="Calibri" w:hAnsi="Calibri" w:cs="Calibri"/>
              </w:rPr>
              <w:t>oreign</w:t>
            </w:r>
            <w:r w:rsidR="00025FA6">
              <w:rPr>
                <w:rFonts w:ascii="Calibri" w:hAnsi="Calibri" w:cs="Calibri"/>
              </w:rPr>
              <w:t xml:space="preserve"> key</w:t>
            </w:r>
          </w:p>
        </w:tc>
      </w:tr>
    </w:tbl>
    <w:p w14:paraId="509D86CB" w14:textId="77777777" w:rsidR="00025FA6" w:rsidRDefault="00025FA6" w:rsidP="00B70FE7">
      <w:pPr>
        <w:jc w:val="both"/>
        <w:rPr>
          <w:rFonts w:ascii="Calibri" w:hAnsi="Calibri" w:cs="Book Antiqua"/>
          <w:i/>
          <w:color w:val="0000FF"/>
        </w:rPr>
      </w:pPr>
    </w:p>
    <w:p w14:paraId="72A2040A" w14:textId="77777777" w:rsidR="00025FA6" w:rsidRPr="00A7740A" w:rsidRDefault="00025FA6" w:rsidP="00025FA6">
      <w:pPr>
        <w:rPr>
          <w:rFonts w:ascii="Calibri" w:hAnsi="Calibri" w:cs="Calibri"/>
          <w:b/>
          <w:bCs/>
          <w:u w:val="single"/>
        </w:rPr>
      </w:pPr>
      <w:r w:rsidRPr="00A7740A">
        <w:rPr>
          <w:rFonts w:ascii="Calibri" w:hAnsi="Calibri" w:cs="Calibri"/>
          <w:b/>
          <w:bCs/>
          <w:u w:val="single"/>
        </w:rPr>
        <w:t xml:space="preserve">Tabla empresa de transporte: </w:t>
      </w:r>
    </w:p>
    <w:p w14:paraId="4C81D81C" w14:textId="77777777" w:rsidR="00025FA6" w:rsidRPr="00B23E8F" w:rsidRDefault="00025FA6" w:rsidP="00025FA6">
      <w:pPr>
        <w:rPr>
          <w:rFonts w:ascii="Calibri" w:hAnsi="Calibri" w:cs="Calibri"/>
        </w:rPr>
      </w:pPr>
    </w:p>
    <w:p w14:paraId="2C4C9A57" w14:textId="77777777" w:rsidR="00025FA6" w:rsidRPr="00B23E8F" w:rsidRDefault="00025FA6" w:rsidP="00025FA6">
      <w:pPr>
        <w:rPr>
          <w:rFonts w:ascii="Calibri" w:hAnsi="Calibri" w:cs="Calibri"/>
          <w:b/>
        </w:rPr>
      </w:pPr>
      <w:r w:rsidRPr="00B23E8F">
        <w:rPr>
          <w:rFonts w:ascii="Calibri" w:hAnsi="Calibri" w:cs="Calibri"/>
          <w:b/>
        </w:rPr>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597"/>
        <w:gridCol w:w="1560"/>
        <w:gridCol w:w="1134"/>
        <w:gridCol w:w="1134"/>
        <w:gridCol w:w="1134"/>
        <w:gridCol w:w="3748"/>
      </w:tblGrid>
      <w:tr w:rsidR="00025FA6" w:rsidRPr="00B23E8F" w14:paraId="77BAD210" w14:textId="77777777" w:rsidTr="000F7448">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11C9D23A"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PK</w:t>
            </w:r>
          </w:p>
        </w:tc>
        <w:tc>
          <w:tcPr>
            <w:tcW w:w="597" w:type="dxa"/>
            <w:tcBorders>
              <w:top w:val="single" w:sz="2" w:space="0" w:color="auto"/>
              <w:left w:val="single" w:sz="2" w:space="0" w:color="auto"/>
              <w:bottom w:val="single" w:sz="2" w:space="0" w:color="auto"/>
              <w:right w:val="single" w:sz="2" w:space="0" w:color="auto"/>
            </w:tcBorders>
            <w:shd w:val="clear" w:color="auto" w:fill="E6E6E6"/>
          </w:tcPr>
          <w:p w14:paraId="0692ADA7" w14:textId="77777777" w:rsidR="00025FA6" w:rsidRPr="00B23E8F" w:rsidRDefault="00025FA6" w:rsidP="000F7448">
            <w:pPr>
              <w:rPr>
                <w:rFonts w:ascii="Calibri" w:hAnsi="Calibri" w:cs="Calibri"/>
                <w:b/>
                <w:bCs/>
                <w:lang w:val="en-US"/>
              </w:rPr>
            </w:pPr>
            <w:r>
              <w:rPr>
                <w:rFonts w:ascii="Calibri" w:hAnsi="Calibri" w:cs="Calibri"/>
                <w:b/>
                <w:bCs/>
                <w:lang w:val="en-US"/>
              </w:rPr>
              <w:t>FK</w:t>
            </w:r>
          </w:p>
        </w:tc>
        <w:tc>
          <w:tcPr>
            <w:tcW w:w="1560" w:type="dxa"/>
            <w:tcBorders>
              <w:top w:val="single" w:sz="2" w:space="0" w:color="auto"/>
              <w:left w:val="single" w:sz="2" w:space="0" w:color="auto"/>
              <w:bottom w:val="single" w:sz="2" w:space="0" w:color="auto"/>
              <w:right w:val="single" w:sz="2" w:space="0" w:color="auto"/>
            </w:tcBorders>
            <w:shd w:val="clear" w:color="auto" w:fill="E6E6E6"/>
          </w:tcPr>
          <w:p w14:paraId="441C8415"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1503FE1C"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553841E6" w14:textId="77777777" w:rsidR="00025FA6" w:rsidRPr="00B23E8F" w:rsidRDefault="00025FA6" w:rsidP="000F7448">
            <w:pPr>
              <w:rPr>
                <w:rFonts w:ascii="Calibri" w:hAnsi="Calibri" w:cs="Calibri"/>
                <w:b/>
                <w:bCs/>
                <w:lang w:val="en-US"/>
              </w:rPr>
            </w:pPr>
            <w:r w:rsidRPr="00B23E8F">
              <w:rPr>
                <w:rFonts w:ascii="Calibri" w:hAnsi="Calibri" w:cs="Calibri"/>
                <w:b/>
                <w:bCs/>
              </w:rPr>
              <w:t>No Nulo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6A450A91"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3748" w:type="dxa"/>
            <w:tcBorders>
              <w:top w:val="single" w:sz="2" w:space="0" w:color="auto"/>
              <w:left w:val="single" w:sz="2" w:space="0" w:color="auto"/>
              <w:bottom w:val="single" w:sz="2" w:space="0" w:color="auto"/>
              <w:right w:val="single" w:sz="2" w:space="0" w:color="auto"/>
            </w:tcBorders>
            <w:shd w:val="clear" w:color="auto" w:fill="E6E6E6"/>
          </w:tcPr>
          <w:p w14:paraId="75B339BC" w14:textId="77777777" w:rsidR="00025FA6" w:rsidRPr="00B23E8F" w:rsidRDefault="00025FA6" w:rsidP="000F7448">
            <w:pPr>
              <w:rPr>
                <w:rFonts w:ascii="Calibri" w:hAnsi="Calibri" w:cs="Calibri"/>
                <w:b/>
                <w:bCs/>
                <w:lang w:val="en-US"/>
              </w:rPr>
            </w:pPr>
            <w:r>
              <w:rPr>
                <w:rFonts w:ascii="Calibri" w:hAnsi="Calibri" w:cs="Calibri"/>
                <w:b/>
                <w:bCs/>
                <w:lang w:val="en-US"/>
              </w:rPr>
              <w:t xml:space="preserve">Descripcion </w:t>
            </w:r>
          </w:p>
        </w:tc>
      </w:tr>
      <w:tr w:rsidR="00025FA6" w:rsidRPr="00B23E8F" w14:paraId="79BCF884" w14:textId="77777777" w:rsidTr="000F7448">
        <w:trPr>
          <w:trHeight w:val="254"/>
        </w:trPr>
        <w:tc>
          <w:tcPr>
            <w:tcW w:w="474" w:type="dxa"/>
            <w:tcBorders>
              <w:top w:val="single" w:sz="2" w:space="0" w:color="auto"/>
              <w:left w:val="single" w:sz="2" w:space="0" w:color="auto"/>
              <w:bottom w:val="single" w:sz="2" w:space="0" w:color="auto"/>
              <w:right w:val="single" w:sz="2" w:space="0" w:color="auto"/>
            </w:tcBorders>
          </w:tcPr>
          <w:p w14:paraId="551997E3" w14:textId="77777777" w:rsidR="00025FA6" w:rsidRPr="00B23E8F" w:rsidRDefault="00025FA6" w:rsidP="000F7448">
            <w:pPr>
              <w:rPr>
                <w:rFonts w:ascii="Calibri" w:hAnsi="Calibri" w:cs="Calibri"/>
              </w:rPr>
            </w:pPr>
            <w:r>
              <w:rPr>
                <w:rFonts w:ascii="Calibri" w:hAnsi="Calibri" w:cs="Calibri"/>
              </w:rPr>
              <w:t>PK</w:t>
            </w:r>
            <w:r w:rsidRPr="00B23E8F">
              <w:rPr>
                <w:rFonts w:ascii="Calibri" w:hAnsi="Calibri" w:cs="Calibri"/>
              </w:rPr>
              <w:fldChar w:fldCharType="begin" w:fldLock="1"/>
            </w:r>
            <w:r w:rsidRPr="00B23E8F">
              <w:rPr>
                <w:rFonts w:ascii="Calibri" w:hAnsi="Calibri" w:cs="Calibri"/>
              </w:rPr>
              <w:instrText>MERGEFIELD Att.PK</w:instrText>
            </w:r>
            <w:r w:rsidRPr="00B23E8F">
              <w:rPr>
                <w:rFonts w:ascii="Calibri" w:hAnsi="Calibri" w:cs="Calibri"/>
              </w:rPr>
              <w:fldChar w:fldCharType="end"/>
            </w:r>
          </w:p>
        </w:tc>
        <w:tc>
          <w:tcPr>
            <w:tcW w:w="597" w:type="dxa"/>
            <w:tcBorders>
              <w:top w:val="single" w:sz="2" w:space="0" w:color="auto"/>
              <w:left w:val="single" w:sz="2" w:space="0" w:color="auto"/>
              <w:bottom w:val="single" w:sz="2" w:space="0" w:color="auto"/>
              <w:right w:val="single" w:sz="2" w:space="0" w:color="auto"/>
            </w:tcBorders>
          </w:tcPr>
          <w:p w14:paraId="51E4C4D8" w14:textId="77777777" w:rsidR="00025FA6" w:rsidRDefault="00025FA6" w:rsidP="000F7448">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50606317" w14:textId="77777777" w:rsidR="00025FA6" w:rsidRPr="00B23E8F" w:rsidRDefault="00025FA6" w:rsidP="000F7448">
            <w:pPr>
              <w:rPr>
                <w:rFonts w:ascii="Calibri" w:hAnsi="Calibri" w:cs="Calibri"/>
              </w:rPr>
            </w:pPr>
            <w:r>
              <w:rPr>
                <w:rFonts w:ascii="Calibri" w:hAnsi="Calibri" w:cs="Calibri"/>
              </w:rPr>
              <w:t>Id_transporte</w:t>
            </w:r>
          </w:p>
        </w:tc>
        <w:tc>
          <w:tcPr>
            <w:tcW w:w="1134" w:type="dxa"/>
            <w:tcBorders>
              <w:top w:val="single" w:sz="2" w:space="0" w:color="auto"/>
              <w:left w:val="single" w:sz="2" w:space="0" w:color="auto"/>
              <w:bottom w:val="single" w:sz="2" w:space="0" w:color="auto"/>
              <w:right w:val="single" w:sz="2" w:space="0" w:color="auto"/>
            </w:tcBorders>
          </w:tcPr>
          <w:p w14:paraId="1CC65448" w14:textId="77777777" w:rsidR="00025FA6" w:rsidRPr="00B23E8F" w:rsidRDefault="00025FA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7F9C0959" w14:textId="77777777" w:rsidR="00025FA6" w:rsidRPr="00B23E8F" w:rsidRDefault="00025FA6" w:rsidP="000F7448">
            <w:pPr>
              <w:rPr>
                <w:rFonts w:ascii="Calibri" w:hAnsi="Calibri" w:cs="Calibri"/>
              </w:rPr>
            </w:pPr>
            <w:r>
              <w:rPr>
                <w:rFonts w:ascii="Calibri" w:hAnsi="Calibri" w:cs="Calibri"/>
              </w:rPr>
              <w:t>Not null</w:t>
            </w:r>
          </w:p>
        </w:tc>
        <w:tc>
          <w:tcPr>
            <w:tcW w:w="1134" w:type="dxa"/>
            <w:tcBorders>
              <w:top w:val="single" w:sz="2" w:space="0" w:color="auto"/>
              <w:left w:val="single" w:sz="2" w:space="0" w:color="auto"/>
              <w:bottom w:val="single" w:sz="2" w:space="0" w:color="auto"/>
              <w:right w:val="single" w:sz="2" w:space="0" w:color="auto"/>
            </w:tcBorders>
          </w:tcPr>
          <w:p w14:paraId="201F8835" w14:textId="77777777" w:rsidR="00025FA6" w:rsidRPr="00B23E8F" w:rsidRDefault="00025FA6" w:rsidP="000F7448">
            <w:pPr>
              <w:rPr>
                <w:rFonts w:ascii="Calibri" w:hAnsi="Calibri" w:cs="Calibri"/>
              </w:rPr>
            </w:pPr>
            <w:r>
              <w:rPr>
                <w:rFonts w:ascii="Calibri" w:hAnsi="Calibri" w:cs="Calibri"/>
              </w:rPr>
              <w:t>5</w:t>
            </w:r>
          </w:p>
        </w:tc>
        <w:tc>
          <w:tcPr>
            <w:tcW w:w="3748" w:type="dxa"/>
            <w:tcBorders>
              <w:top w:val="single" w:sz="2" w:space="0" w:color="auto"/>
              <w:left w:val="single" w:sz="2" w:space="0" w:color="auto"/>
              <w:bottom w:val="single" w:sz="2" w:space="0" w:color="auto"/>
              <w:right w:val="single" w:sz="2" w:space="0" w:color="auto"/>
            </w:tcBorders>
          </w:tcPr>
          <w:p w14:paraId="74B909E1" w14:textId="77777777" w:rsidR="00025FA6" w:rsidRPr="00B23E8F" w:rsidRDefault="00025FA6" w:rsidP="000F7448">
            <w:pPr>
              <w:rPr>
                <w:rFonts w:ascii="Calibri" w:hAnsi="Calibri" w:cs="Calibri"/>
              </w:rPr>
            </w:pPr>
            <w:r>
              <w:rPr>
                <w:rFonts w:ascii="Calibri" w:hAnsi="Calibri" w:cs="Calibri"/>
              </w:rPr>
              <w:t xml:space="preserve">Código único de la empresa </w:t>
            </w:r>
          </w:p>
        </w:tc>
      </w:tr>
      <w:tr w:rsidR="00025FA6" w:rsidRPr="00B23E8F" w14:paraId="7D07A8CF" w14:textId="77777777" w:rsidTr="000F7448">
        <w:trPr>
          <w:trHeight w:val="254"/>
        </w:trPr>
        <w:tc>
          <w:tcPr>
            <w:tcW w:w="474" w:type="dxa"/>
            <w:tcBorders>
              <w:top w:val="single" w:sz="2" w:space="0" w:color="auto"/>
              <w:left w:val="single" w:sz="2" w:space="0" w:color="auto"/>
              <w:bottom w:val="single" w:sz="2" w:space="0" w:color="auto"/>
              <w:right w:val="single" w:sz="2" w:space="0" w:color="auto"/>
            </w:tcBorders>
          </w:tcPr>
          <w:p w14:paraId="6196E2DA" w14:textId="77777777" w:rsidR="00025FA6" w:rsidRDefault="00025FA6" w:rsidP="000F7448">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7489AB9F" w14:textId="77777777" w:rsidR="00025FA6" w:rsidRDefault="00025FA6" w:rsidP="000F7448">
            <w:pPr>
              <w:rPr>
                <w:rFonts w:ascii="Calibri" w:hAnsi="Calibri" w:cs="Calibri"/>
              </w:rPr>
            </w:pPr>
            <w:r>
              <w:rPr>
                <w:rFonts w:ascii="Calibri" w:hAnsi="Calibri" w:cs="Calibri"/>
              </w:rPr>
              <w:t>FK</w:t>
            </w:r>
          </w:p>
        </w:tc>
        <w:tc>
          <w:tcPr>
            <w:tcW w:w="1560" w:type="dxa"/>
            <w:tcBorders>
              <w:top w:val="single" w:sz="2" w:space="0" w:color="auto"/>
              <w:left w:val="single" w:sz="2" w:space="0" w:color="auto"/>
              <w:bottom w:val="single" w:sz="2" w:space="0" w:color="auto"/>
              <w:right w:val="single" w:sz="2" w:space="0" w:color="auto"/>
            </w:tcBorders>
          </w:tcPr>
          <w:p w14:paraId="6089D837" w14:textId="77777777" w:rsidR="00025FA6" w:rsidRDefault="00025FA6" w:rsidP="000F7448">
            <w:pPr>
              <w:rPr>
                <w:rFonts w:ascii="Calibri" w:hAnsi="Calibri" w:cs="Calibri"/>
              </w:rPr>
            </w:pPr>
            <w:r>
              <w:rPr>
                <w:rFonts w:ascii="Calibri" w:hAnsi="Calibri" w:cs="Calibri"/>
              </w:rPr>
              <w:t>Id_productos</w:t>
            </w:r>
          </w:p>
        </w:tc>
        <w:tc>
          <w:tcPr>
            <w:tcW w:w="1134" w:type="dxa"/>
            <w:tcBorders>
              <w:top w:val="single" w:sz="2" w:space="0" w:color="auto"/>
              <w:left w:val="single" w:sz="2" w:space="0" w:color="auto"/>
              <w:bottom w:val="single" w:sz="2" w:space="0" w:color="auto"/>
              <w:right w:val="single" w:sz="2" w:space="0" w:color="auto"/>
            </w:tcBorders>
          </w:tcPr>
          <w:p w14:paraId="23388DB9" w14:textId="77777777" w:rsidR="00025FA6" w:rsidRDefault="00025FA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4BA1C095" w14:textId="234C71B9" w:rsidR="00025FA6" w:rsidRDefault="00025FA6" w:rsidP="000F7448">
            <w:pPr>
              <w:rPr>
                <w:rFonts w:ascii="Calibri" w:hAnsi="Calibri" w:cs="Calibri"/>
              </w:rPr>
            </w:pPr>
            <w:r>
              <w:rPr>
                <w:rFonts w:ascii="Calibri" w:hAnsi="Calibri" w:cs="Calibri"/>
              </w:rPr>
              <w:t>Not null</w:t>
            </w:r>
          </w:p>
        </w:tc>
        <w:tc>
          <w:tcPr>
            <w:tcW w:w="1134" w:type="dxa"/>
            <w:tcBorders>
              <w:top w:val="single" w:sz="2" w:space="0" w:color="auto"/>
              <w:left w:val="single" w:sz="2" w:space="0" w:color="auto"/>
              <w:bottom w:val="single" w:sz="2" w:space="0" w:color="auto"/>
              <w:right w:val="single" w:sz="2" w:space="0" w:color="auto"/>
            </w:tcBorders>
          </w:tcPr>
          <w:p w14:paraId="1765EDD2" w14:textId="77777777" w:rsidR="00025FA6" w:rsidRDefault="00025FA6" w:rsidP="000F7448">
            <w:pPr>
              <w:rPr>
                <w:rFonts w:ascii="Calibri" w:hAnsi="Calibri" w:cs="Calibri"/>
              </w:rPr>
            </w:pPr>
            <w:r>
              <w:rPr>
                <w:rFonts w:ascii="Calibri" w:hAnsi="Calibri" w:cs="Calibri"/>
              </w:rPr>
              <w:t>5</w:t>
            </w:r>
          </w:p>
        </w:tc>
        <w:tc>
          <w:tcPr>
            <w:tcW w:w="3748" w:type="dxa"/>
            <w:tcBorders>
              <w:top w:val="single" w:sz="2" w:space="0" w:color="auto"/>
              <w:left w:val="single" w:sz="2" w:space="0" w:color="auto"/>
              <w:bottom w:val="single" w:sz="2" w:space="0" w:color="auto"/>
              <w:right w:val="single" w:sz="2" w:space="0" w:color="auto"/>
            </w:tcBorders>
          </w:tcPr>
          <w:p w14:paraId="3C615506" w14:textId="77777777" w:rsidR="00025FA6" w:rsidRDefault="00025FA6" w:rsidP="000F7448">
            <w:pPr>
              <w:rPr>
                <w:rFonts w:ascii="Calibri" w:hAnsi="Calibri" w:cs="Calibri"/>
              </w:rPr>
            </w:pPr>
            <w:r>
              <w:rPr>
                <w:rFonts w:ascii="Calibri" w:hAnsi="Calibri" w:cs="Calibri"/>
              </w:rPr>
              <w:t>Código único de productos</w:t>
            </w:r>
          </w:p>
        </w:tc>
      </w:tr>
      <w:tr w:rsidR="00025FA6" w:rsidRPr="00B23E8F" w14:paraId="71571BD9"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29E4010A" w14:textId="77777777" w:rsidR="00025FA6" w:rsidRPr="00B23E8F" w:rsidRDefault="00025FA6" w:rsidP="000F7448">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2B08AF94" w14:textId="77777777" w:rsidR="00025FA6" w:rsidRDefault="00025FA6" w:rsidP="000F7448">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07449D88" w14:textId="77777777" w:rsidR="00025FA6" w:rsidRPr="00B23E8F" w:rsidRDefault="00025FA6" w:rsidP="000F7448">
            <w:pPr>
              <w:rPr>
                <w:rFonts w:ascii="Calibri" w:hAnsi="Calibri" w:cs="Calibri"/>
              </w:rPr>
            </w:pPr>
            <w:r>
              <w:rPr>
                <w:rFonts w:ascii="Calibri" w:hAnsi="Calibri" w:cs="Calibri"/>
              </w:rPr>
              <w:t xml:space="preserve">Nombre </w:t>
            </w:r>
          </w:p>
        </w:tc>
        <w:tc>
          <w:tcPr>
            <w:tcW w:w="1134" w:type="dxa"/>
            <w:tcBorders>
              <w:top w:val="single" w:sz="2" w:space="0" w:color="auto"/>
              <w:left w:val="single" w:sz="2" w:space="0" w:color="auto"/>
              <w:bottom w:val="single" w:sz="2" w:space="0" w:color="auto"/>
              <w:right w:val="single" w:sz="2" w:space="0" w:color="auto"/>
            </w:tcBorders>
          </w:tcPr>
          <w:p w14:paraId="6E5C18EF" w14:textId="77777777" w:rsidR="00025FA6" w:rsidRPr="00B23E8F" w:rsidRDefault="00025FA6"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5E35814F" w14:textId="77777777" w:rsidR="00025FA6" w:rsidRPr="00B23E8F" w:rsidRDefault="00025FA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45AE9089" w14:textId="77777777" w:rsidR="00025FA6" w:rsidRPr="00B23E8F" w:rsidRDefault="00025FA6" w:rsidP="000F7448">
            <w:pPr>
              <w:rPr>
                <w:rFonts w:ascii="Calibri" w:hAnsi="Calibri" w:cs="Calibri"/>
              </w:rPr>
            </w:pPr>
            <w:r>
              <w:rPr>
                <w:rFonts w:ascii="Calibri" w:hAnsi="Calibri" w:cs="Calibri"/>
              </w:rPr>
              <w:t>30</w:t>
            </w:r>
          </w:p>
        </w:tc>
        <w:tc>
          <w:tcPr>
            <w:tcW w:w="3748" w:type="dxa"/>
            <w:tcBorders>
              <w:top w:val="single" w:sz="2" w:space="0" w:color="auto"/>
              <w:left w:val="single" w:sz="2" w:space="0" w:color="auto"/>
              <w:bottom w:val="single" w:sz="2" w:space="0" w:color="auto"/>
              <w:right w:val="single" w:sz="2" w:space="0" w:color="auto"/>
            </w:tcBorders>
          </w:tcPr>
          <w:p w14:paraId="54EBB3A1" w14:textId="77777777" w:rsidR="00025FA6" w:rsidRPr="00B23E8F" w:rsidRDefault="00025FA6" w:rsidP="000F7448">
            <w:pPr>
              <w:rPr>
                <w:rFonts w:ascii="Calibri" w:hAnsi="Calibri" w:cs="Calibri"/>
              </w:rPr>
            </w:pPr>
            <w:r>
              <w:rPr>
                <w:rFonts w:ascii="Calibri" w:hAnsi="Calibri" w:cs="Calibri"/>
              </w:rPr>
              <w:t>Nombre de la empresa</w:t>
            </w:r>
          </w:p>
        </w:tc>
      </w:tr>
      <w:tr w:rsidR="00025FA6" w:rsidRPr="00B23E8F" w14:paraId="718B3EAE"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35D45768" w14:textId="77777777" w:rsidR="00025FA6" w:rsidRPr="00B23E8F" w:rsidRDefault="00025FA6" w:rsidP="000F7448">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2E2A0920" w14:textId="77777777" w:rsidR="00025FA6" w:rsidRDefault="00025FA6" w:rsidP="000F7448">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1DACCA06" w14:textId="77777777" w:rsidR="00025FA6" w:rsidRDefault="00025FA6" w:rsidP="000F7448">
            <w:pPr>
              <w:rPr>
                <w:rFonts w:ascii="Calibri" w:hAnsi="Calibri" w:cs="Calibri"/>
              </w:rPr>
            </w:pPr>
            <w:r>
              <w:rPr>
                <w:rFonts w:ascii="Calibri" w:hAnsi="Calibri" w:cs="Calibri"/>
              </w:rPr>
              <w:t xml:space="preserve">RUC  </w:t>
            </w:r>
          </w:p>
        </w:tc>
        <w:tc>
          <w:tcPr>
            <w:tcW w:w="1134" w:type="dxa"/>
            <w:tcBorders>
              <w:top w:val="single" w:sz="2" w:space="0" w:color="auto"/>
              <w:left w:val="single" w:sz="2" w:space="0" w:color="auto"/>
              <w:bottom w:val="single" w:sz="2" w:space="0" w:color="auto"/>
              <w:right w:val="single" w:sz="2" w:space="0" w:color="auto"/>
            </w:tcBorders>
          </w:tcPr>
          <w:p w14:paraId="08CF00E7" w14:textId="77777777" w:rsidR="00025FA6" w:rsidRPr="00B23E8F" w:rsidRDefault="00025FA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086264A7" w14:textId="77777777" w:rsidR="00025FA6" w:rsidRPr="00B23E8F" w:rsidRDefault="00025FA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41BC2020" w14:textId="77777777" w:rsidR="00025FA6" w:rsidRPr="00B23E8F" w:rsidRDefault="00025FA6" w:rsidP="000F7448">
            <w:pPr>
              <w:rPr>
                <w:rFonts w:ascii="Calibri" w:hAnsi="Calibri" w:cs="Calibri"/>
              </w:rPr>
            </w:pPr>
            <w:r>
              <w:rPr>
                <w:rFonts w:ascii="Calibri" w:hAnsi="Calibri" w:cs="Calibri"/>
              </w:rPr>
              <w:t>13</w:t>
            </w:r>
          </w:p>
        </w:tc>
        <w:tc>
          <w:tcPr>
            <w:tcW w:w="3748" w:type="dxa"/>
            <w:tcBorders>
              <w:top w:val="single" w:sz="2" w:space="0" w:color="auto"/>
              <w:left w:val="single" w:sz="2" w:space="0" w:color="auto"/>
              <w:bottom w:val="single" w:sz="2" w:space="0" w:color="auto"/>
              <w:right w:val="single" w:sz="2" w:space="0" w:color="auto"/>
            </w:tcBorders>
          </w:tcPr>
          <w:p w14:paraId="69295413" w14:textId="77777777" w:rsidR="00025FA6" w:rsidRPr="00B23E8F" w:rsidRDefault="00025FA6" w:rsidP="000F7448">
            <w:pPr>
              <w:rPr>
                <w:rFonts w:ascii="Calibri" w:hAnsi="Calibri" w:cs="Calibri"/>
              </w:rPr>
            </w:pPr>
            <w:r>
              <w:rPr>
                <w:rFonts w:ascii="Calibri" w:hAnsi="Calibri" w:cs="Calibri"/>
              </w:rPr>
              <w:t xml:space="preserve">RUC de la empresa  </w:t>
            </w:r>
          </w:p>
        </w:tc>
      </w:tr>
      <w:tr w:rsidR="00025FA6" w:rsidRPr="00B23E8F" w14:paraId="7A8F5739"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05F09AFE" w14:textId="77777777" w:rsidR="00025FA6" w:rsidRPr="00B23E8F" w:rsidRDefault="00025FA6" w:rsidP="000F7448">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7A76A676" w14:textId="77777777" w:rsidR="00025FA6" w:rsidRDefault="00025FA6" w:rsidP="000F7448">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34DCF2CE" w14:textId="77777777" w:rsidR="00025FA6" w:rsidRDefault="00025FA6" w:rsidP="000F7448">
            <w:pPr>
              <w:rPr>
                <w:rFonts w:ascii="Calibri" w:hAnsi="Calibri" w:cs="Calibri"/>
              </w:rPr>
            </w:pPr>
            <w:r>
              <w:rPr>
                <w:rFonts w:ascii="Calibri" w:hAnsi="Calibri" w:cs="Calibri"/>
              </w:rPr>
              <w:t xml:space="preserve">Razón social </w:t>
            </w:r>
          </w:p>
        </w:tc>
        <w:tc>
          <w:tcPr>
            <w:tcW w:w="1134" w:type="dxa"/>
            <w:tcBorders>
              <w:top w:val="single" w:sz="2" w:space="0" w:color="auto"/>
              <w:left w:val="single" w:sz="2" w:space="0" w:color="auto"/>
              <w:bottom w:val="single" w:sz="2" w:space="0" w:color="auto"/>
              <w:right w:val="single" w:sz="2" w:space="0" w:color="auto"/>
            </w:tcBorders>
          </w:tcPr>
          <w:p w14:paraId="1B5B9F15" w14:textId="77777777" w:rsidR="00025FA6" w:rsidRPr="00B23E8F" w:rsidRDefault="00025FA6" w:rsidP="000F7448">
            <w:pPr>
              <w:rPr>
                <w:rFonts w:ascii="Calibri" w:hAnsi="Calibri" w:cs="Calibri"/>
              </w:rPr>
            </w:pPr>
            <w:r>
              <w:rPr>
                <w:rFonts w:ascii="Calibri" w:hAnsi="Calibri" w:cs="Calibri"/>
              </w:rPr>
              <w:t xml:space="preserve">varchar </w:t>
            </w:r>
          </w:p>
        </w:tc>
        <w:tc>
          <w:tcPr>
            <w:tcW w:w="1134" w:type="dxa"/>
            <w:tcBorders>
              <w:top w:val="single" w:sz="2" w:space="0" w:color="auto"/>
              <w:left w:val="single" w:sz="2" w:space="0" w:color="auto"/>
              <w:bottom w:val="single" w:sz="2" w:space="0" w:color="auto"/>
              <w:right w:val="single" w:sz="2" w:space="0" w:color="auto"/>
            </w:tcBorders>
          </w:tcPr>
          <w:p w14:paraId="24F29EBB" w14:textId="77777777" w:rsidR="00025FA6" w:rsidRPr="00B23E8F" w:rsidRDefault="00025FA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0AC024F5" w14:textId="77777777" w:rsidR="00025FA6" w:rsidRPr="00B23E8F" w:rsidRDefault="00025FA6" w:rsidP="000F7448">
            <w:pPr>
              <w:rPr>
                <w:rFonts w:ascii="Calibri" w:hAnsi="Calibri" w:cs="Calibri"/>
              </w:rPr>
            </w:pPr>
            <w:r>
              <w:rPr>
                <w:rFonts w:ascii="Calibri" w:hAnsi="Calibri" w:cs="Calibri"/>
              </w:rPr>
              <w:t>100</w:t>
            </w:r>
          </w:p>
        </w:tc>
        <w:tc>
          <w:tcPr>
            <w:tcW w:w="3748" w:type="dxa"/>
            <w:tcBorders>
              <w:top w:val="single" w:sz="2" w:space="0" w:color="auto"/>
              <w:left w:val="single" w:sz="2" w:space="0" w:color="auto"/>
              <w:bottom w:val="single" w:sz="2" w:space="0" w:color="auto"/>
              <w:right w:val="single" w:sz="2" w:space="0" w:color="auto"/>
            </w:tcBorders>
          </w:tcPr>
          <w:p w14:paraId="08568740" w14:textId="77777777" w:rsidR="00025FA6" w:rsidRPr="00B23E8F" w:rsidRDefault="00025FA6" w:rsidP="000F7448">
            <w:pPr>
              <w:rPr>
                <w:rFonts w:ascii="Calibri" w:hAnsi="Calibri" w:cs="Calibri"/>
              </w:rPr>
            </w:pPr>
            <w:r>
              <w:rPr>
                <w:rFonts w:ascii="Calibri" w:hAnsi="Calibri" w:cs="Calibri"/>
              </w:rPr>
              <w:t xml:space="preserve">Razón social de la empresa </w:t>
            </w:r>
          </w:p>
        </w:tc>
      </w:tr>
      <w:tr w:rsidR="00025FA6" w:rsidRPr="00B23E8F" w14:paraId="239A12AB"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68120FA7" w14:textId="77777777" w:rsidR="00025FA6" w:rsidRPr="00B23E8F" w:rsidRDefault="00025FA6" w:rsidP="000F7448">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17EF73E1" w14:textId="77777777" w:rsidR="00025FA6" w:rsidRDefault="00025FA6" w:rsidP="000F7448">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583D3C07" w14:textId="77777777" w:rsidR="00025FA6" w:rsidRDefault="00025FA6" w:rsidP="000F7448">
            <w:pPr>
              <w:rPr>
                <w:rFonts w:ascii="Calibri" w:hAnsi="Calibri" w:cs="Calibri"/>
              </w:rPr>
            </w:pPr>
            <w:r>
              <w:rPr>
                <w:rFonts w:ascii="Calibri" w:hAnsi="Calibri" w:cs="Calibri"/>
              </w:rPr>
              <w:t xml:space="preserve">Dirección </w:t>
            </w:r>
          </w:p>
        </w:tc>
        <w:tc>
          <w:tcPr>
            <w:tcW w:w="1134" w:type="dxa"/>
            <w:tcBorders>
              <w:top w:val="single" w:sz="2" w:space="0" w:color="auto"/>
              <w:left w:val="single" w:sz="2" w:space="0" w:color="auto"/>
              <w:bottom w:val="single" w:sz="2" w:space="0" w:color="auto"/>
              <w:right w:val="single" w:sz="2" w:space="0" w:color="auto"/>
            </w:tcBorders>
          </w:tcPr>
          <w:p w14:paraId="4034C8B6" w14:textId="77777777" w:rsidR="00025FA6" w:rsidRPr="00B23E8F" w:rsidRDefault="00025FA6"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4404C4BC" w14:textId="77777777" w:rsidR="00025FA6" w:rsidRPr="00B23E8F" w:rsidRDefault="00025FA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05FC393E" w14:textId="77777777" w:rsidR="00025FA6" w:rsidRPr="00B23E8F" w:rsidRDefault="00025FA6" w:rsidP="000F7448">
            <w:pPr>
              <w:rPr>
                <w:rFonts w:ascii="Calibri" w:hAnsi="Calibri" w:cs="Calibri"/>
              </w:rPr>
            </w:pPr>
            <w:r>
              <w:rPr>
                <w:rFonts w:ascii="Calibri" w:hAnsi="Calibri" w:cs="Calibri"/>
              </w:rPr>
              <w:t>70</w:t>
            </w:r>
          </w:p>
        </w:tc>
        <w:tc>
          <w:tcPr>
            <w:tcW w:w="3748" w:type="dxa"/>
            <w:tcBorders>
              <w:top w:val="single" w:sz="2" w:space="0" w:color="auto"/>
              <w:left w:val="single" w:sz="2" w:space="0" w:color="auto"/>
              <w:bottom w:val="single" w:sz="2" w:space="0" w:color="auto"/>
              <w:right w:val="single" w:sz="2" w:space="0" w:color="auto"/>
            </w:tcBorders>
          </w:tcPr>
          <w:p w14:paraId="382CA3F0" w14:textId="77777777" w:rsidR="00025FA6" w:rsidRPr="00B23E8F" w:rsidRDefault="00025FA6" w:rsidP="000F7448">
            <w:pPr>
              <w:rPr>
                <w:rFonts w:ascii="Calibri" w:hAnsi="Calibri" w:cs="Calibri"/>
              </w:rPr>
            </w:pPr>
            <w:r>
              <w:rPr>
                <w:rFonts w:ascii="Calibri" w:hAnsi="Calibri" w:cs="Calibri"/>
              </w:rPr>
              <w:t xml:space="preserve">Dirección de la empresa  </w:t>
            </w:r>
          </w:p>
        </w:tc>
      </w:tr>
      <w:tr w:rsidR="00025FA6" w:rsidRPr="00B23E8F" w14:paraId="6FA6301E"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68CAF3D9" w14:textId="77777777" w:rsidR="00025FA6" w:rsidRPr="00B23E8F" w:rsidRDefault="00025FA6" w:rsidP="000F7448">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4CF9C1D8" w14:textId="77777777" w:rsidR="00025FA6" w:rsidRDefault="00025FA6" w:rsidP="000F7448">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248E5888" w14:textId="77777777" w:rsidR="00025FA6" w:rsidRDefault="00025FA6" w:rsidP="000F7448">
            <w:pPr>
              <w:rPr>
                <w:rFonts w:ascii="Calibri" w:hAnsi="Calibri" w:cs="Calibri"/>
              </w:rPr>
            </w:pPr>
            <w:r>
              <w:rPr>
                <w:rFonts w:ascii="Calibri" w:hAnsi="Calibri" w:cs="Calibri"/>
              </w:rPr>
              <w:t xml:space="preserve">Teléfono  </w:t>
            </w:r>
          </w:p>
        </w:tc>
        <w:tc>
          <w:tcPr>
            <w:tcW w:w="1134" w:type="dxa"/>
            <w:tcBorders>
              <w:top w:val="single" w:sz="2" w:space="0" w:color="auto"/>
              <w:left w:val="single" w:sz="2" w:space="0" w:color="auto"/>
              <w:bottom w:val="single" w:sz="2" w:space="0" w:color="auto"/>
              <w:right w:val="single" w:sz="2" w:space="0" w:color="auto"/>
            </w:tcBorders>
          </w:tcPr>
          <w:p w14:paraId="03E723D0" w14:textId="77777777" w:rsidR="00025FA6" w:rsidRPr="00B23E8F" w:rsidRDefault="00025FA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5555A433" w14:textId="77777777" w:rsidR="00025FA6" w:rsidRPr="00B23E8F" w:rsidRDefault="00025FA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18916DC" w14:textId="77777777" w:rsidR="00025FA6" w:rsidRPr="00B23E8F" w:rsidRDefault="00025FA6" w:rsidP="000F7448">
            <w:pPr>
              <w:rPr>
                <w:rFonts w:ascii="Calibri" w:hAnsi="Calibri" w:cs="Calibri"/>
              </w:rPr>
            </w:pPr>
            <w:r>
              <w:rPr>
                <w:rFonts w:ascii="Calibri" w:hAnsi="Calibri" w:cs="Calibri"/>
              </w:rPr>
              <w:t>10</w:t>
            </w:r>
          </w:p>
        </w:tc>
        <w:tc>
          <w:tcPr>
            <w:tcW w:w="3748" w:type="dxa"/>
            <w:tcBorders>
              <w:top w:val="single" w:sz="2" w:space="0" w:color="auto"/>
              <w:left w:val="single" w:sz="2" w:space="0" w:color="auto"/>
              <w:bottom w:val="single" w:sz="2" w:space="0" w:color="auto"/>
              <w:right w:val="single" w:sz="2" w:space="0" w:color="auto"/>
            </w:tcBorders>
          </w:tcPr>
          <w:p w14:paraId="133EEA10" w14:textId="77777777" w:rsidR="00025FA6" w:rsidRPr="00B23E8F" w:rsidRDefault="00025FA6" w:rsidP="000F7448">
            <w:pPr>
              <w:rPr>
                <w:rFonts w:ascii="Calibri" w:hAnsi="Calibri" w:cs="Calibri"/>
              </w:rPr>
            </w:pPr>
            <w:r>
              <w:rPr>
                <w:rFonts w:ascii="Calibri" w:hAnsi="Calibri" w:cs="Calibri"/>
              </w:rPr>
              <w:t xml:space="preserve">Número telefónico de la empresa  </w:t>
            </w:r>
          </w:p>
        </w:tc>
      </w:tr>
    </w:tbl>
    <w:p w14:paraId="5590D39A" w14:textId="77777777" w:rsidR="00025FA6" w:rsidRPr="00B23E8F" w:rsidRDefault="00025FA6" w:rsidP="00025FA6">
      <w:pPr>
        <w:rPr>
          <w:rFonts w:ascii="Calibri" w:hAnsi="Calibri" w:cs="Calibri"/>
        </w:rPr>
      </w:pPr>
    </w:p>
    <w:p w14:paraId="30129995" w14:textId="77777777" w:rsidR="00025FA6" w:rsidRPr="00B23E8F" w:rsidRDefault="00025FA6" w:rsidP="00025FA6">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025FA6" w:rsidRPr="00B23E8F" w14:paraId="57327D69" w14:textId="77777777" w:rsidTr="000F7448">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549AAC6A"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CD53CB1"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2B863881"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025FA6" w:rsidRPr="00B23E8F" w14:paraId="7F5E61E4"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47020919" w14:textId="77777777" w:rsidR="00025FA6" w:rsidRPr="00B23E8F" w:rsidRDefault="00025FA6" w:rsidP="000F7448">
            <w:pPr>
              <w:rPr>
                <w:rFonts w:ascii="Calibri" w:hAnsi="Calibri" w:cs="Calibri"/>
                <w:lang w:val="en-US"/>
              </w:rPr>
            </w:pPr>
            <w:r>
              <w:rPr>
                <w:rFonts w:ascii="Calibri" w:hAnsi="Calibri" w:cs="Calibri"/>
                <w:lang w:val="en-US"/>
              </w:rPr>
              <w:t xml:space="preserve">Pk </w:t>
            </w:r>
          </w:p>
        </w:tc>
        <w:tc>
          <w:tcPr>
            <w:tcW w:w="3345" w:type="dxa"/>
            <w:tcBorders>
              <w:top w:val="single" w:sz="2" w:space="0" w:color="auto"/>
              <w:left w:val="single" w:sz="2" w:space="0" w:color="auto"/>
              <w:bottom w:val="single" w:sz="2" w:space="0" w:color="auto"/>
              <w:right w:val="single" w:sz="2" w:space="0" w:color="auto"/>
            </w:tcBorders>
          </w:tcPr>
          <w:p w14:paraId="3423E9C3" w14:textId="77777777" w:rsidR="00025FA6" w:rsidRPr="00B23E8F" w:rsidRDefault="00025FA6" w:rsidP="000F7448">
            <w:pPr>
              <w:rPr>
                <w:rFonts w:ascii="Calibri" w:hAnsi="Calibri" w:cs="Calibri"/>
                <w:lang w:val="en-US"/>
              </w:rPr>
            </w:pPr>
            <w:r>
              <w:rPr>
                <w:rFonts w:ascii="Calibri" w:hAnsi="Calibri" w:cs="Calibri"/>
              </w:rPr>
              <w:t>Id_productos</w:t>
            </w:r>
          </w:p>
        </w:tc>
        <w:tc>
          <w:tcPr>
            <w:tcW w:w="3784" w:type="dxa"/>
            <w:tcBorders>
              <w:top w:val="single" w:sz="2" w:space="0" w:color="auto"/>
              <w:left w:val="single" w:sz="2" w:space="0" w:color="auto"/>
              <w:bottom w:val="single" w:sz="2" w:space="0" w:color="auto"/>
              <w:right w:val="single" w:sz="2" w:space="0" w:color="auto"/>
            </w:tcBorders>
          </w:tcPr>
          <w:p w14:paraId="60CBA3F9" w14:textId="77777777" w:rsidR="00025FA6" w:rsidRPr="00B23E8F" w:rsidRDefault="00025FA6" w:rsidP="000F7448">
            <w:pPr>
              <w:jc w:val="both"/>
              <w:rPr>
                <w:rFonts w:ascii="Calibri" w:hAnsi="Calibri" w:cs="Calibri"/>
              </w:rPr>
            </w:pPr>
            <w:r>
              <w:rPr>
                <w:rFonts w:ascii="Calibri" w:hAnsi="Calibri" w:cs="Calibri"/>
              </w:rPr>
              <w:t>Primary key</w:t>
            </w:r>
          </w:p>
        </w:tc>
      </w:tr>
      <w:tr w:rsidR="00025FA6" w:rsidRPr="00B23E8F" w14:paraId="169AE07B"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62DE713F" w14:textId="77777777" w:rsidR="00025FA6" w:rsidRDefault="00025FA6" w:rsidP="000F7448">
            <w:pPr>
              <w:rPr>
                <w:rFonts w:ascii="Calibri" w:hAnsi="Calibri" w:cs="Calibri"/>
                <w:lang w:val="en-US"/>
              </w:rPr>
            </w:pPr>
            <w:r>
              <w:rPr>
                <w:rFonts w:ascii="Calibri" w:hAnsi="Calibri" w:cs="Calibri"/>
                <w:lang w:val="en-US"/>
              </w:rPr>
              <w:t xml:space="preserve">FK </w:t>
            </w:r>
          </w:p>
        </w:tc>
        <w:tc>
          <w:tcPr>
            <w:tcW w:w="3345" w:type="dxa"/>
            <w:tcBorders>
              <w:top w:val="single" w:sz="2" w:space="0" w:color="auto"/>
              <w:left w:val="single" w:sz="2" w:space="0" w:color="auto"/>
              <w:bottom w:val="single" w:sz="2" w:space="0" w:color="auto"/>
              <w:right w:val="single" w:sz="2" w:space="0" w:color="auto"/>
            </w:tcBorders>
          </w:tcPr>
          <w:p w14:paraId="0AAB5CD3" w14:textId="77777777" w:rsidR="00025FA6" w:rsidRDefault="00025FA6" w:rsidP="000F7448">
            <w:pPr>
              <w:rPr>
                <w:rFonts w:ascii="Calibri" w:hAnsi="Calibri" w:cs="Calibri"/>
                <w:lang w:val="en-US"/>
              </w:rPr>
            </w:pPr>
            <w:r>
              <w:rPr>
                <w:rFonts w:ascii="Calibri" w:hAnsi="Calibri" w:cs="Calibri"/>
              </w:rPr>
              <w:t>Id_productos</w:t>
            </w:r>
          </w:p>
        </w:tc>
        <w:tc>
          <w:tcPr>
            <w:tcW w:w="3784" w:type="dxa"/>
            <w:tcBorders>
              <w:top w:val="single" w:sz="2" w:space="0" w:color="auto"/>
              <w:left w:val="single" w:sz="2" w:space="0" w:color="auto"/>
              <w:bottom w:val="single" w:sz="2" w:space="0" w:color="auto"/>
              <w:right w:val="single" w:sz="2" w:space="0" w:color="auto"/>
            </w:tcBorders>
          </w:tcPr>
          <w:p w14:paraId="6B14C372" w14:textId="2B78B6D5" w:rsidR="00025FA6" w:rsidRDefault="005639A7" w:rsidP="000F7448">
            <w:pPr>
              <w:jc w:val="both"/>
              <w:rPr>
                <w:rFonts w:ascii="Calibri" w:hAnsi="Calibri" w:cs="Calibri"/>
              </w:rPr>
            </w:pPr>
            <w:r>
              <w:rPr>
                <w:rFonts w:ascii="Calibri" w:hAnsi="Calibri" w:cs="Calibri"/>
              </w:rPr>
              <w:t>F</w:t>
            </w:r>
            <w:r w:rsidRPr="005639A7">
              <w:rPr>
                <w:rFonts w:ascii="Calibri" w:hAnsi="Calibri" w:cs="Calibri"/>
              </w:rPr>
              <w:t>oreign</w:t>
            </w:r>
            <w:r w:rsidR="00025FA6">
              <w:rPr>
                <w:rFonts w:ascii="Calibri" w:hAnsi="Calibri" w:cs="Calibri"/>
              </w:rPr>
              <w:t xml:space="preserve"> key</w:t>
            </w:r>
          </w:p>
        </w:tc>
      </w:tr>
    </w:tbl>
    <w:p w14:paraId="1DAB9818" w14:textId="77777777" w:rsidR="00B70FE7" w:rsidRDefault="00B70FE7" w:rsidP="00B70FE7">
      <w:pPr>
        <w:jc w:val="both"/>
        <w:rPr>
          <w:rFonts w:ascii="Calibri" w:hAnsi="Calibri" w:cs="Book Antiqua"/>
          <w:i/>
          <w:color w:val="0000FF"/>
        </w:rPr>
      </w:pPr>
    </w:p>
    <w:p w14:paraId="2B93512E" w14:textId="77777777" w:rsidR="00025FA6" w:rsidRPr="00A7740A" w:rsidRDefault="00025FA6" w:rsidP="00025FA6">
      <w:pPr>
        <w:rPr>
          <w:rFonts w:ascii="Calibri" w:hAnsi="Calibri" w:cs="Calibri"/>
          <w:b/>
          <w:bCs/>
          <w:u w:val="single"/>
        </w:rPr>
      </w:pPr>
      <w:r w:rsidRPr="00A7740A">
        <w:rPr>
          <w:rFonts w:ascii="Calibri" w:hAnsi="Calibri" w:cs="Calibri"/>
          <w:b/>
          <w:bCs/>
          <w:u w:val="single"/>
        </w:rPr>
        <w:t xml:space="preserve">Tabla Administrador: </w:t>
      </w:r>
    </w:p>
    <w:p w14:paraId="4D9E2EEC" w14:textId="77777777" w:rsidR="00025FA6" w:rsidRPr="00B23E8F" w:rsidRDefault="00025FA6" w:rsidP="00025FA6">
      <w:pPr>
        <w:rPr>
          <w:rFonts w:ascii="Calibri" w:hAnsi="Calibri" w:cs="Calibri"/>
        </w:rPr>
      </w:pPr>
    </w:p>
    <w:p w14:paraId="487AEC13" w14:textId="77777777" w:rsidR="00025FA6" w:rsidRPr="00B23E8F" w:rsidRDefault="00025FA6" w:rsidP="00025FA6">
      <w:pPr>
        <w:rPr>
          <w:rFonts w:ascii="Calibri" w:hAnsi="Calibri" w:cs="Calibri"/>
          <w:b/>
        </w:rPr>
      </w:pPr>
      <w:r w:rsidRPr="00B23E8F">
        <w:rPr>
          <w:rFonts w:ascii="Calibri" w:hAnsi="Calibri" w:cs="Calibri"/>
          <w:b/>
        </w:rPr>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456"/>
        <w:gridCol w:w="1984"/>
        <w:gridCol w:w="1055"/>
        <w:gridCol w:w="1134"/>
        <w:gridCol w:w="1134"/>
        <w:gridCol w:w="3544"/>
      </w:tblGrid>
      <w:tr w:rsidR="00025FA6" w:rsidRPr="00B23E8F" w14:paraId="2FE33C61" w14:textId="77777777" w:rsidTr="000F7448">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2EBF74A9"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PK</w:t>
            </w:r>
          </w:p>
        </w:tc>
        <w:tc>
          <w:tcPr>
            <w:tcW w:w="456" w:type="dxa"/>
            <w:tcBorders>
              <w:top w:val="single" w:sz="2" w:space="0" w:color="auto"/>
              <w:left w:val="single" w:sz="2" w:space="0" w:color="auto"/>
              <w:bottom w:val="single" w:sz="2" w:space="0" w:color="auto"/>
              <w:right w:val="single" w:sz="2" w:space="0" w:color="auto"/>
            </w:tcBorders>
            <w:shd w:val="clear" w:color="auto" w:fill="E6E6E6"/>
          </w:tcPr>
          <w:p w14:paraId="01EB567C" w14:textId="77777777" w:rsidR="00025FA6" w:rsidRPr="00B23E8F" w:rsidRDefault="00025FA6" w:rsidP="000F7448">
            <w:pPr>
              <w:rPr>
                <w:rFonts w:ascii="Calibri" w:hAnsi="Calibri" w:cs="Calibri"/>
                <w:b/>
                <w:bCs/>
                <w:lang w:val="en-US"/>
              </w:rPr>
            </w:pPr>
            <w:r>
              <w:rPr>
                <w:rFonts w:ascii="Calibri" w:hAnsi="Calibri" w:cs="Calibri"/>
                <w:b/>
                <w:bCs/>
                <w:lang w:val="en-US"/>
              </w:rPr>
              <w:t xml:space="preserve">FK </w:t>
            </w:r>
          </w:p>
        </w:tc>
        <w:tc>
          <w:tcPr>
            <w:tcW w:w="1984" w:type="dxa"/>
            <w:tcBorders>
              <w:top w:val="single" w:sz="2" w:space="0" w:color="auto"/>
              <w:left w:val="single" w:sz="2" w:space="0" w:color="auto"/>
              <w:bottom w:val="single" w:sz="2" w:space="0" w:color="auto"/>
              <w:right w:val="single" w:sz="2" w:space="0" w:color="auto"/>
            </w:tcBorders>
            <w:shd w:val="clear" w:color="auto" w:fill="E6E6E6"/>
          </w:tcPr>
          <w:p w14:paraId="3C61736B"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055" w:type="dxa"/>
            <w:tcBorders>
              <w:top w:val="single" w:sz="2" w:space="0" w:color="auto"/>
              <w:left w:val="single" w:sz="2" w:space="0" w:color="auto"/>
              <w:bottom w:val="single" w:sz="2" w:space="0" w:color="auto"/>
              <w:right w:val="single" w:sz="2" w:space="0" w:color="auto"/>
            </w:tcBorders>
            <w:shd w:val="clear" w:color="auto" w:fill="E6E6E6"/>
          </w:tcPr>
          <w:p w14:paraId="01959556"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628EB6F8" w14:textId="77777777" w:rsidR="00025FA6" w:rsidRPr="00B23E8F" w:rsidRDefault="00025FA6" w:rsidP="000F7448">
            <w:pPr>
              <w:rPr>
                <w:rFonts w:ascii="Calibri" w:hAnsi="Calibri" w:cs="Calibri"/>
                <w:b/>
                <w:bCs/>
                <w:lang w:val="en-US"/>
              </w:rPr>
            </w:pPr>
            <w:r w:rsidRPr="00B23E8F">
              <w:rPr>
                <w:rFonts w:ascii="Calibri" w:hAnsi="Calibri" w:cs="Calibri"/>
                <w:b/>
                <w:bCs/>
              </w:rPr>
              <w:t>No Nulo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180E20D0"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3544" w:type="dxa"/>
            <w:tcBorders>
              <w:top w:val="single" w:sz="2" w:space="0" w:color="auto"/>
              <w:left w:val="single" w:sz="2" w:space="0" w:color="auto"/>
              <w:bottom w:val="single" w:sz="2" w:space="0" w:color="auto"/>
              <w:right w:val="single" w:sz="2" w:space="0" w:color="auto"/>
            </w:tcBorders>
            <w:shd w:val="clear" w:color="auto" w:fill="E6E6E6"/>
          </w:tcPr>
          <w:p w14:paraId="710D8CE6" w14:textId="77777777" w:rsidR="00025FA6" w:rsidRPr="00B23E8F" w:rsidRDefault="00025FA6" w:rsidP="000F7448">
            <w:pPr>
              <w:rPr>
                <w:rFonts w:ascii="Calibri" w:hAnsi="Calibri" w:cs="Calibri"/>
                <w:b/>
                <w:bCs/>
                <w:lang w:val="en-US"/>
              </w:rPr>
            </w:pPr>
            <w:r>
              <w:rPr>
                <w:rFonts w:ascii="Calibri" w:hAnsi="Calibri" w:cs="Calibri"/>
                <w:b/>
                <w:bCs/>
                <w:lang w:val="en-US"/>
              </w:rPr>
              <w:t xml:space="preserve">Descripcion </w:t>
            </w:r>
          </w:p>
        </w:tc>
      </w:tr>
      <w:tr w:rsidR="00025FA6" w:rsidRPr="00B23E8F" w14:paraId="10F7BD83" w14:textId="77777777" w:rsidTr="000F7448">
        <w:trPr>
          <w:trHeight w:val="254"/>
        </w:trPr>
        <w:tc>
          <w:tcPr>
            <w:tcW w:w="474" w:type="dxa"/>
            <w:tcBorders>
              <w:top w:val="single" w:sz="2" w:space="0" w:color="auto"/>
              <w:left w:val="single" w:sz="2" w:space="0" w:color="auto"/>
              <w:bottom w:val="single" w:sz="2" w:space="0" w:color="auto"/>
              <w:right w:val="single" w:sz="2" w:space="0" w:color="auto"/>
            </w:tcBorders>
          </w:tcPr>
          <w:p w14:paraId="3B903393" w14:textId="77777777" w:rsidR="00025FA6" w:rsidRPr="00B23E8F" w:rsidRDefault="00025FA6" w:rsidP="000F7448">
            <w:pPr>
              <w:rPr>
                <w:rFonts w:ascii="Calibri" w:hAnsi="Calibri" w:cs="Calibri"/>
              </w:rPr>
            </w:pPr>
            <w:r>
              <w:rPr>
                <w:rFonts w:ascii="Calibri" w:hAnsi="Calibri" w:cs="Calibri"/>
              </w:rPr>
              <w:t>PK</w:t>
            </w:r>
            <w:r w:rsidRPr="00B23E8F">
              <w:rPr>
                <w:rFonts w:ascii="Calibri" w:hAnsi="Calibri" w:cs="Calibri"/>
              </w:rPr>
              <w:fldChar w:fldCharType="begin" w:fldLock="1"/>
            </w:r>
            <w:r w:rsidRPr="00B23E8F">
              <w:rPr>
                <w:rFonts w:ascii="Calibri" w:hAnsi="Calibri" w:cs="Calibri"/>
              </w:rPr>
              <w:instrText>MERGEFIELD Att.PK</w:instrText>
            </w:r>
            <w:r w:rsidRPr="00B23E8F">
              <w:rPr>
                <w:rFonts w:ascii="Calibri" w:hAnsi="Calibri" w:cs="Calibri"/>
              </w:rPr>
              <w:fldChar w:fldCharType="end"/>
            </w:r>
          </w:p>
        </w:tc>
        <w:tc>
          <w:tcPr>
            <w:tcW w:w="456" w:type="dxa"/>
            <w:tcBorders>
              <w:top w:val="single" w:sz="2" w:space="0" w:color="auto"/>
              <w:left w:val="single" w:sz="2" w:space="0" w:color="auto"/>
              <w:bottom w:val="single" w:sz="2" w:space="0" w:color="auto"/>
              <w:right w:val="single" w:sz="2" w:space="0" w:color="auto"/>
            </w:tcBorders>
          </w:tcPr>
          <w:p w14:paraId="26175C2E" w14:textId="77777777" w:rsidR="00025FA6" w:rsidRDefault="00025FA6" w:rsidP="000F7448">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69381904" w14:textId="77777777" w:rsidR="00025FA6" w:rsidRPr="00B23E8F" w:rsidRDefault="00025FA6" w:rsidP="000F7448">
            <w:pPr>
              <w:rPr>
                <w:rFonts w:ascii="Calibri" w:hAnsi="Calibri" w:cs="Calibri"/>
              </w:rPr>
            </w:pPr>
            <w:r>
              <w:rPr>
                <w:rFonts w:ascii="Calibri" w:hAnsi="Calibri" w:cs="Calibri"/>
              </w:rPr>
              <w:t>Id_admin</w:t>
            </w:r>
          </w:p>
        </w:tc>
        <w:tc>
          <w:tcPr>
            <w:tcW w:w="1055" w:type="dxa"/>
            <w:tcBorders>
              <w:top w:val="single" w:sz="2" w:space="0" w:color="auto"/>
              <w:left w:val="single" w:sz="2" w:space="0" w:color="auto"/>
              <w:bottom w:val="single" w:sz="2" w:space="0" w:color="auto"/>
              <w:right w:val="single" w:sz="2" w:space="0" w:color="auto"/>
            </w:tcBorders>
          </w:tcPr>
          <w:p w14:paraId="28249329" w14:textId="77777777" w:rsidR="00025FA6" w:rsidRPr="00B23E8F" w:rsidRDefault="00025FA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1E2E442B" w14:textId="77777777" w:rsidR="00025FA6" w:rsidRPr="00B23E8F" w:rsidRDefault="00025FA6" w:rsidP="000F7448">
            <w:pPr>
              <w:rPr>
                <w:rFonts w:ascii="Calibri" w:hAnsi="Calibri" w:cs="Calibri"/>
              </w:rPr>
            </w:pPr>
            <w:r>
              <w:rPr>
                <w:rFonts w:ascii="Calibri" w:hAnsi="Calibri" w:cs="Calibri"/>
              </w:rPr>
              <w:t>Not null</w:t>
            </w:r>
          </w:p>
        </w:tc>
        <w:tc>
          <w:tcPr>
            <w:tcW w:w="1134" w:type="dxa"/>
            <w:tcBorders>
              <w:top w:val="single" w:sz="2" w:space="0" w:color="auto"/>
              <w:left w:val="single" w:sz="2" w:space="0" w:color="auto"/>
              <w:bottom w:val="single" w:sz="2" w:space="0" w:color="auto"/>
              <w:right w:val="single" w:sz="2" w:space="0" w:color="auto"/>
            </w:tcBorders>
          </w:tcPr>
          <w:p w14:paraId="6FF9E8E7" w14:textId="77777777" w:rsidR="00025FA6" w:rsidRPr="00B23E8F" w:rsidRDefault="00025FA6" w:rsidP="000F7448">
            <w:pPr>
              <w:rPr>
                <w:rFonts w:ascii="Calibri" w:hAnsi="Calibri" w:cs="Calibri"/>
              </w:rPr>
            </w:pPr>
            <w:r>
              <w:rPr>
                <w:rFonts w:ascii="Calibri" w:hAnsi="Calibri" w:cs="Calibri"/>
              </w:rPr>
              <w:t>5</w:t>
            </w:r>
          </w:p>
        </w:tc>
        <w:tc>
          <w:tcPr>
            <w:tcW w:w="3544" w:type="dxa"/>
            <w:tcBorders>
              <w:top w:val="single" w:sz="2" w:space="0" w:color="auto"/>
              <w:left w:val="single" w:sz="2" w:space="0" w:color="auto"/>
              <w:bottom w:val="single" w:sz="2" w:space="0" w:color="auto"/>
              <w:right w:val="single" w:sz="2" w:space="0" w:color="auto"/>
            </w:tcBorders>
          </w:tcPr>
          <w:p w14:paraId="6168EA77" w14:textId="77777777" w:rsidR="00025FA6" w:rsidRPr="00B23E8F" w:rsidRDefault="00025FA6" w:rsidP="000F7448">
            <w:pPr>
              <w:rPr>
                <w:rFonts w:ascii="Calibri" w:hAnsi="Calibri" w:cs="Calibri"/>
              </w:rPr>
            </w:pPr>
            <w:r>
              <w:rPr>
                <w:rFonts w:ascii="Calibri" w:hAnsi="Calibri" w:cs="Calibri"/>
              </w:rPr>
              <w:t xml:space="preserve">Código único de administrador </w:t>
            </w:r>
          </w:p>
        </w:tc>
      </w:tr>
      <w:tr w:rsidR="00025FA6" w:rsidRPr="00B23E8F" w14:paraId="2DF901EC" w14:textId="77777777" w:rsidTr="000F7448">
        <w:trPr>
          <w:trHeight w:val="254"/>
        </w:trPr>
        <w:tc>
          <w:tcPr>
            <w:tcW w:w="474" w:type="dxa"/>
            <w:tcBorders>
              <w:top w:val="single" w:sz="2" w:space="0" w:color="auto"/>
              <w:left w:val="single" w:sz="2" w:space="0" w:color="auto"/>
              <w:bottom w:val="single" w:sz="2" w:space="0" w:color="auto"/>
              <w:right w:val="single" w:sz="2" w:space="0" w:color="auto"/>
            </w:tcBorders>
          </w:tcPr>
          <w:p w14:paraId="0B2DFBBF" w14:textId="77777777" w:rsidR="00025FA6" w:rsidRDefault="00025FA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7E1F87DA" w14:textId="77777777" w:rsidR="00025FA6" w:rsidRDefault="00025FA6" w:rsidP="000F7448">
            <w:pPr>
              <w:rPr>
                <w:rFonts w:ascii="Calibri" w:hAnsi="Calibri" w:cs="Calibri"/>
              </w:rPr>
            </w:pPr>
            <w:r>
              <w:rPr>
                <w:rFonts w:ascii="Calibri" w:hAnsi="Calibri" w:cs="Calibri"/>
              </w:rPr>
              <w:t xml:space="preserve">FK </w:t>
            </w:r>
          </w:p>
        </w:tc>
        <w:tc>
          <w:tcPr>
            <w:tcW w:w="1984" w:type="dxa"/>
            <w:tcBorders>
              <w:top w:val="single" w:sz="2" w:space="0" w:color="auto"/>
              <w:left w:val="single" w:sz="2" w:space="0" w:color="auto"/>
              <w:bottom w:val="single" w:sz="2" w:space="0" w:color="auto"/>
              <w:right w:val="single" w:sz="2" w:space="0" w:color="auto"/>
            </w:tcBorders>
          </w:tcPr>
          <w:p w14:paraId="1AABC29D" w14:textId="77777777" w:rsidR="00025FA6" w:rsidRDefault="00025FA6" w:rsidP="000F7448">
            <w:pPr>
              <w:rPr>
                <w:rFonts w:ascii="Calibri" w:hAnsi="Calibri" w:cs="Calibri"/>
              </w:rPr>
            </w:pPr>
            <w:r>
              <w:rPr>
                <w:rFonts w:ascii="Calibri" w:hAnsi="Calibri" w:cs="Calibri"/>
              </w:rPr>
              <w:t>Id_inventario</w:t>
            </w:r>
          </w:p>
        </w:tc>
        <w:tc>
          <w:tcPr>
            <w:tcW w:w="1055" w:type="dxa"/>
            <w:tcBorders>
              <w:top w:val="single" w:sz="2" w:space="0" w:color="auto"/>
              <w:left w:val="single" w:sz="2" w:space="0" w:color="auto"/>
              <w:bottom w:val="single" w:sz="2" w:space="0" w:color="auto"/>
              <w:right w:val="single" w:sz="2" w:space="0" w:color="auto"/>
            </w:tcBorders>
          </w:tcPr>
          <w:p w14:paraId="4A55C3CC" w14:textId="77777777" w:rsidR="00025FA6" w:rsidRDefault="00025FA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57453CE1" w14:textId="77777777" w:rsidR="00025FA6" w:rsidRDefault="00025FA6" w:rsidP="000F7448">
            <w:pPr>
              <w:rPr>
                <w:rFonts w:ascii="Calibri" w:hAnsi="Calibri" w:cs="Calibri"/>
              </w:rPr>
            </w:pPr>
            <w:r>
              <w:rPr>
                <w:rFonts w:ascii="Calibri" w:hAnsi="Calibri" w:cs="Calibri"/>
              </w:rPr>
              <w:t>Not null</w:t>
            </w:r>
          </w:p>
        </w:tc>
        <w:tc>
          <w:tcPr>
            <w:tcW w:w="1134" w:type="dxa"/>
            <w:tcBorders>
              <w:top w:val="single" w:sz="2" w:space="0" w:color="auto"/>
              <w:left w:val="single" w:sz="2" w:space="0" w:color="auto"/>
              <w:bottom w:val="single" w:sz="2" w:space="0" w:color="auto"/>
              <w:right w:val="single" w:sz="2" w:space="0" w:color="auto"/>
            </w:tcBorders>
          </w:tcPr>
          <w:p w14:paraId="163D606D" w14:textId="77777777" w:rsidR="00025FA6" w:rsidRDefault="00025FA6" w:rsidP="000F7448">
            <w:pPr>
              <w:rPr>
                <w:rFonts w:ascii="Calibri" w:hAnsi="Calibri" w:cs="Calibri"/>
              </w:rPr>
            </w:pPr>
            <w:r>
              <w:rPr>
                <w:rFonts w:ascii="Calibri" w:hAnsi="Calibri" w:cs="Calibri"/>
              </w:rPr>
              <w:t>5</w:t>
            </w:r>
          </w:p>
        </w:tc>
        <w:tc>
          <w:tcPr>
            <w:tcW w:w="3544" w:type="dxa"/>
            <w:tcBorders>
              <w:top w:val="single" w:sz="2" w:space="0" w:color="auto"/>
              <w:left w:val="single" w:sz="2" w:space="0" w:color="auto"/>
              <w:bottom w:val="single" w:sz="2" w:space="0" w:color="auto"/>
              <w:right w:val="single" w:sz="2" w:space="0" w:color="auto"/>
            </w:tcBorders>
          </w:tcPr>
          <w:p w14:paraId="4BA90386" w14:textId="77777777" w:rsidR="00025FA6" w:rsidRDefault="00025FA6" w:rsidP="000F7448">
            <w:pPr>
              <w:rPr>
                <w:rFonts w:ascii="Calibri" w:hAnsi="Calibri" w:cs="Calibri"/>
              </w:rPr>
            </w:pPr>
            <w:r>
              <w:rPr>
                <w:rFonts w:ascii="Calibri" w:hAnsi="Calibri" w:cs="Calibri"/>
              </w:rPr>
              <w:t>Código único de inventario</w:t>
            </w:r>
          </w:p>
        </w:tc>
      </w:tr>
      <w:tr w:rsidR="00025FA6" w:rsidRPr="00B23E8F" w14:paraId="6C6DAEF9"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44CB9732" w14:textId="77777777" w:rsidR="00025FA6" w:rsidRPr="00B23E8F" w:rsidRDefault="00025FA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5174388C" w14:textId="77777777" w:rsidR="00025FA6" w:rsidRDefault="00025FA6" w:rsidP="000F7448">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72AA3576" w14:textId="77777777" w:rsidR="00025FA6" w:rsidRPr="00B23E8F" w:rsidRDefault="00025FA6" w:rsidP="000F7448">
            <w:pPr>
              <w:rPr>
                <w:rFonts w:ascii="Calibri" w:hAnsi="Calibri" w:cs="Calibri"/>
              </w:rPr>
            </w:pPr>
            <w:r>
              <w:rPr>
                <w:rFonts w:ascii="Calibri" w:hAnsi="Calibri" w:cs="Calibri"/>
              </w:rPr>
              <w:t xml:space="preserve">Nombre </w:t>
            </w:r>
          </w:p>
        </w:tc>
        <w:tc>
          <w:tcPr>
            <w:tcW w:w="1055" w:type="dxa"/>
            <w:tcBorders>
              <w:top w:val="single" w:sz="2" w:space="0" w:color="auto"/>
              <w:left w:val="single" w:sz="2" w:space="0" w:color="auto"/>
              <w:bottom w:val="single" w:sz="2" w:space="0" w:color="auto"/>
              <w:right w:val="single" w:sz="2" w:space="0" w:color="auto"/>
            </w:tcBorders>
          </w:tcPr>
          <w:p w14:paraId="06D1F192" w14:textId="77777777" w:rsidR="00025FA6" w:rsidRPr="00B23E8F" w:rsidRDefault="00025FA6"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3F2D31B3" w14:textId="77777777" w:rsidR="00025FA6" w:rsidRPr="00B23E8F" w:rsidRDefault="00025FA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43D87AB1" w14:textId="77777777" w:rsidR="00025FA6" w:rsidRPr="00B23E8F" w:rsidRDefault="00025FA6" w:rsidP="000F7448">
            <w:pPr>
              <w:rPr>
                <w:rFonts w:ascii="Calibri" w:hAnsi="Calibri" w:cs="Calibri"/>
              </w:rPr>
            </w:pPr>
            <w:r>
              <w:rPr>
                <w:rFonts w:ascii="Calibri" w:hAnsi="Calibri" w:cs="Calibri"/>
              </w:rPr>
              <w:t>30</w:t>
            </w:r>
          </w:p>
        </w:tc>
        <w:tc>
          <w:tcPr>
            <w:tcW w:w="3544" w:type="dxa"/>
            <w:tcBorders>
              <w:top w:val="single" w:sz="2" w:space="0" w:color="auto"/>
              <w:left w:val="single" w:sz="2" w:space="0" w:color="auto"/>
              <w:bottom w:val="single" w:sz="2" w:space="0" w:color="auto"/>
              <w:right w:val="single" w:sz="2" w:space="0" w:color="auto"/>
            </w:tcBorders>
          </w:tcPr>
          <w:p w14:paraId="62E7A9E5" w14:textId="77777777" w:rsidR="00025FA6" w:rsidRPr="00B23E8F" w:rsidRDefault="00025FA6" w:rsidP="000F7448">
            <w:pPr>
              <w:rPr>
                <w:rFonts w:ascii="Calibri" w:hAnsi="Calibri" w:cs="Calibri"/>
              </w:rPr>
            </w:pPr>
            <w:r>
              <w:rPr>
                <w:rFonts w:ascii="Calibri" w:hAnsi="Calibri" w:cs="Calibri"/>
              </w:rPr>
              <w:t xml:space="preserve">Nombre del usuario </w:t>
            </w:r>
          </w:p>
        </w:tc>
      </w:tr>
      <w:tr w:rsidR="00025FA6" w:rsidRPr="00B23E8F" w14:paraId="6780E450"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46DE7F2B" w14:textId="77777777" w:rsidR="00025FA6" w:rsidRPr="00B23E8F" w:rsidRDefault="00025FA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60C16012" w14:textId="77777777" w:rsidR="00025FA6" w:rsidRDefault="00025FA6" w:rsidP="000F7448">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758F8F5E" w14:textId="77777777" w:rsidR="00025FA6" w:rsidRDefault="00025FA6" w:rsidP="000F7448">
            <w:pPr>
              <w:rPr>
                <w:rFonts w:ascii="Calibri" w:hAnsi="Calibri" w:cs="Calibri"/>
              </w:rPr>
            </w:pPr>
            <w:r>
              <w:rPr>
                <w:rFonts w:ascii="Calibri" w:hAnsi="Calibri" w:cs="Calibri"/>
              </w:rPr>
              <w:t xml:space="preserve">Apellido </w:t>
            </w:r>
          </w:p>
        </w:tc>
        <w:tc>
          <w:tcPr>
            <w:tcW w:w="1055" w:type="dxa"/>
            <w:tcBorders>
              <w:top w:val="single" w:sz="2" w:space="0" w:color="auto"/>
              <w:left w:val="single" w:sz="2" w:space="0" w:color="auto"/>
              <w:bottom w:val="single" w:sz="2" w:space="0" w:color="auto"/>
              <w:right w:val="single" w:sz="2" w:space="0" w:color="auto"/>
            </w:tcBorders>
          </w:tcPr>
          <w:p w14:paraId="1F7BFA84" w14:textId="77777777" w:rsidR="00025FA6" w:rsidRPr="00B23E8F" w:rsidRDefault="00025FA6"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72466D0C" w14:textId="77777777" w:rsidR="00025FA6" w:rsidRPr="00B23E8F" w:rsidRDefault="00025FA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12D2500F" w14:textId="77777777" w:rsidR="00025FA6" w:rsidRPr="00B23E8F" w:rsidRDefault="00025FA6" w:rsidP="000F7448">
            <w:pPr>
              <w:rPr>
                <w:rFonts w:ascii="Calibri" w:hAnsi="Calibri" w:cs="Calibri"/>
              </w:rPr>
            </w:pPr>
            <w:r>
              <w:rPr>
                <w:rFonts w:ascii="Calibri" w:hAnsi="Calibri" w:cs="Calibri"/>
              </w:rPr>
              <w:t>30</w:t>
            </w:r>
          </w:p>
        </w:tc>
        <w:tc>
          <w:tcPr>
            <w:tcW w:w="3544" w:type="dxa"/>
            <w:tcBorders>
              <w:top w:val="single" w:sz="2" w:space="0" w:color="auto"/>
              <w:left w:val="single" w:sz="2" w:space="0" w:color="auto"/>
              <w:bottom w:val="single" w:sz="2" w:space="0" w:color="auto"/>
              <w:right w:val="single" w:sz="2" w:space="0" w:color="auto"/>
            </w:tcBorders>
          </w:tcPr>
          <w:p w14:paraId="29561C1A" w14:textId="77777777" w:rsidR="00025FA6" w:rsidRPr="00B23E8F" w:rsidRDefault="00025FA6" w:rsidP="000F7448">
            <w:pPr>
              <w:rPr>
                <w:rFonts w:ascii="Calibri" w:hAnsi="Calibri" w:cs="Calibri"/>
              </w:rPr>
            </w:pPr>
            <w:r>
              <w:rPr>
                <w:rFonts w:ascii="Calibri" w:hAnsi="Calibri" w:cs="Calibri"/>
              </w:rPr>
              <w:t xml:space="preserve">Apellido del usuario </w:t>
            </w:r>
          </w:p>
        </w:tc>
      </w:tr>
      <w:tr w:rsidR="00025FA6" w:rsidRPr="00B23E8F" w14:paraId="048C4408"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56C3CD38" w14:textId="77777777" w:rsidR="00025FA6" w:rsidRPr="00B23E8F" w:rsidRDefault="00025FA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30A4B65C" w14:textId="77777777" w:rsidR="00025FA6" w:rsidRDefault="00025FA6" w:rsidP="000F7448">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39F4B92B" w14:textId="77777777" w:rsidR="00025FA6" w:rsidRDefault="00025FA6" w:rsidP="000F7448">
            <w:pPr>
              <w:rPr>
                <w:rFonts w:ascii="Calibri" w:hAnsi="Calibri" w:cs="Calibri"/>
              </w:rPr>
            </w:pPr>
            <w:r>
              <w:rPr>
                <w:rFonts w:ascii="Calibri" w:hAnsi="Calibri" w:cs="Calibri"/>
              </w:rPr>
              <w:t xml:space="preserve">Dirección </w:t>
            </w:r>
          </w:p>
        </w:tc>
        <w:tc>
          <w:tcPr>
            <w:tcW w:w="1055" w:type="dxa"/>
            <w:tcBorders>
              <w:top w:val="single" w:sz="2" w:space="0" w:color="auto"/>
              <w:left w:val="single" w:sz="2" w:space="0" w:color="auto"/>
              <w:bottom w:val="single" w:sz="2" w:space="0" w:color="auto"/>
              <w:right w:val="single" w:sz="2" w:space="0" w:color="auto"/>
            </w:tcBorders>
          </w:tcPr>
          <w:p w14:paraId="7C7086FA" w14:textId="77777777" w:rsidR="00025FA6" w:rsidRPr="00B23E8F" w:rsidRDefault="00025FA6"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03F7154B" w14:textId="77777777" w:rsidR="00025FA6" w:rsidRPr="00B23E8F" w:rsidRDefault="00025FA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8F88416" w14:textId="77777777" w:rsidR="00025FA6" w:rsidRPr="00B23E8F" w:rsidRDefault="00025FA6" w:rsidP="000F7448">
            <w:pPr>
              <w:rPr>
                <w:rFonts w:ascii="Calibri" w:hAnsi="Calibri" w:cs="Calibri"/>
              </w:rPr>
            </w:pPr>
            <w:r>
              <w:rPr>
                <w:rFonts w:ascii="Calibri" w:hAnsi="Calibri" w:cs="Calibri"/>
              </w:rPr>
              <w:t>70</w:t>
            </w:r>
          </w:p>
        </w:tc>
        <w:tc>
          <w:tcPr>
            <w:tcW w:w="3544" w:type="dxa"/>
            <w:tcBorders>
              <w:top w:val="single" w:sz="2" w:space="0" w:color="auto"/>
              <w:left w:val="single" w:sz="2" w:space="0" w:color="auto"/>
              <w:bottom w:val="single" w:sz="2" w:space="0" w:color="auto"/>
              <w:right w:val="single" w:sz="2" w:space="0" w:color="auto"/>
            </w:tcBorders>
          </w:tcPr>
          <w:p w14:paraId="30F00F6B" w14:textId="77777777" w:rsidR="00025FA6" w:rsidRPr="00B23E8F" w:rsidRDefault="00025FA6" w:rsidP="000F7448">
            <w:pPr>
              <w:rPr>
                <w:rFonts w:ascii="Calibri" w:hAnsi="Calibri" w:cs="Calibri"/>
              </w:rPr>
            </w:pPr>
            <w:r>
              <w:rPr>
                <w:rFonts w:ascii="Calibri" w:hAnsi="Calibri" w:cs="Calibri"/>
              </w:rPr>
              <w:t xml:space="preserve">Dirección del usuario </w:t>
            </w:r>
          </w:p>
        </w:tc>
      </w:tr>
      <w:tr w:rsidR="00025FA6" w:rsidRPr="00B23E8F" w14:paraId="1340639A"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141A9750" w14:textId="77777777" w:rsidR="00025FA6" w:rsidRPr="00B23E8F" w:rsidRDefault="00025FA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5B2B9893" w14:textId="77777777" w:rsidR="00025FA6" w:rsidRDefault="00025FA6" w:rsidP="000F7448">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3289284E" w14:textId="77777777" w:rsidR="00025FA6" w:rsidRDefault="00025FA6" w:rsidP="000F7448">
            <w:pPr>
              <w:rPr>
                <w:rFonts w:ascii="Calibri" w:hAnsi="Calibri" w:cs="Calibri"/>
              </w:rPr>
            </w:pPr>
            <w:r>
              <w:rPr>
                <w:rFonts w:ascii="Calibri" w:hAnsi="Calibri" w:cs="Calibri"/>
              </w:rPr>
              <w:t xml:space="preserve">Teléfono </w:t>
            </w:r>
          </w:p>
        </w:tc>
        <w:tc>
          <w:tcPr>
            <w:tcW w:w="1055" w:type="dxa"/>
            <w:tcBorders>
              <w:top w:val="single" w:sz="2" w:space="0" w:color="auto"/>
              <w:left w:val="single" w:sz="2" w:space="0" w:color="auto"/>
              <w:bottom w:val="single" w:sz="2" w:space="0" w:color="auto"/>
              <w:right w:val="single" w:sz="2" w:space="0" w:color="auto"/>
            </w:tcBorders>
          </w:tcPr>
          <w:p w14:paraId="52DBF733" w14:textId="77777777" w:rsidR="00025FA6" w:rsidRPr="00B23E8F" w:rsidRDefault="00025FA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5BA74893" w14:textId="77777777" w:rsidR="00025FA6" w:rsidRPr="00B23E8F" w:rsidRDefault="00025FA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B982291" w14:textId="77777777" w:rsidR="00025FA6" w:rsidRPr="00B23E8F" w:rsidRDefault="00025FA6" w:rsidP="000F7448">
            <w:pPr>
              <w:rPr>
                <w:rFonts w:ascii="Calibri" w:hAnsi="Calibri" w:cs="Calibri"/>
              </w:rPr>
            </w:pPr>
            <w:r>
              <w:rPr>
                <w:rFonts w:ascii="Calibri" w:hAnsi="Calibri" w:cs="Calibri"/>
              </w:rPr>
              <w:t>10</w:t>
            </w:r>
          </w:p>
        </w:tc>
        <w:tc>
          <w:tcPr>
            <w:tcW w:w="3544" w:type="dxa"/>
            <w:tcBorders>
              <w:top w:val="single" w:sz="2" w:space="0" w:color="auto"/>
              <w:left w:val="single" w:sz="2" w:space="0" w:color="auto"/>
              <w:bottom w:val="single" w:sz="2" w:space="0" w:color="auto"/>
              <w:right w:val="single" w:sz="2" w:space="0" w:color="auto"/>
            </w:tcBorders>
          </w:tcPr>
          <w:p w14:paraId="5672F57B" w14:textId="77777777" w:rsidR="00025FA6" w:rsidRPr="00B23E8F" w:rsidRDefault="00025FA6" w:rsidP="000F7448">
            <w:pPr>
              <w:rPr>
                <w:rFonts w:ascii="Calibri" w:hAnsi="Calibri" w:cs="Calibri"/>
              </w:rPr>
            </w:pPr>
            <w:r>
              <w:rPr>
                <w:rFonts w:ascii="Calibri" w:hAnsi="Calibri" w:cs="Calibri"/>
              </w:rPr>
              <w:t xml:space="preserve">Teléfono del usuario </w:t>
            </w:r>
          </w:p>
        </w:tc>
      </w:tr>
      <w:tr w:rsidR="00025FA6" w:rsidRPr="00B23E8F" w14:paraId="2F607358"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2839BE59" w14:textId="77777777" w:rsidR="00025FA6" w:rsidRPr="00B23E8F" w:rsidRDefault="00025FA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4A482709" w14:textId="77777777" w:rsidR="00025FA6" w:rsidRDefault="00025FA6" w:rsidP="000F7448">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4D0E61C8" w14:textId="77777777" w:rsidR="00025FA6" w:rsidRDefault="00025FA6" w:rsidP="000F7448">
            <w:pPr>
              <w:rPr>
                <w:rFonts w:ascii="Calibri" w:hAnsi="Calibri" w:cs="Calibri"/>
              </w:rPr>
            </w:pPr>
            <w:r>
              <w:rPr>
                <w:rFonts w:ascii="Calibri" w:hAnsi="Calibri" w:cs="Calibri"/>
              </w:rPr>
              <w:t xml:space="preserve">Correo </w:t>
            </w:r>
          </w:p>
        </w:tc>
        <w:tc>
          <w:tcPr>
            <w:tcW w:w="1055" w:type="dxa"/>
            <w:tcBorders>
              <w:top w:val="single" w:sz="2" w:space="0" w:color="auto"/>
              <w:left w:val="single" w:sz="2" w:space="0" w:color="auto"/>
              <w:bottom w:val="single" w:sz="2" w:space="0" w:color="auto"/>
              <w:right w:val="single" w:sz="2" w:space="0" w:color="auto"/>
            </w:tcBorders>
          </w:tcPr>
          <w:p w14:paraId="3BCA0382" w14:textId="77777777" w:rsidR="00025FA6" w:rsidRPr="00B23E8F" w:rsidRDefault="00025FA6"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4FF56180" w14:textId="77777777" w:rsidR="00025FA6" w:rsidRPr="00B23E8F" w:rsidRDefault="00025FA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13AA4C16" w14:textId="77777777" w:rsidR="00025FA6" w:rsidRPr="00B23E8F" w:rsidRDefault="00025FA6" w:rsidP="000F7448">
            <w:pPr>
              <w:rPr>
                <w:rFonts w:ascii="Calibri" w:hAnsi="Calibri" w:cs="Calibri"/>
              </w:rPr>
            </w:pPr>
            <w:r>
              <w:rPr>
                <w:rFonts w:ascii="Calibri" w:hAnsi="Calibri" w:cs="Calibri"/>
              </w:rPr>
              <w:t>70</w:t>
            </w:r>
          </w:p>
        </w:tc>
        <w:tc>
          <w:tcPr>
            <w:tcW w:w="3544" w:type="dxa"/>
            <w:tcBorders>
              <w:top w:val="single" w:sz="2" w:space="0" w:color="auto"/>
              <w:left w:val="single" w:sz="2" w:space="0" w:color="auto"/>
              <w:bottom w:val="single" w:sz="2" w:space="0" w:color="auto"/>
              <w:right w:val="single" w:sz="2" w:space="0" w:color="auto"/>
            </w:tcBorders>
          </w:tcPr>
          <w:p w14:paraId="0735A0A4" w14:textId="77777777" w:rsidR="00025FA6" w:rsidRPr="00B23E8F" w:rsidRDefault="00025FA6" w:rsidP="000F7448">
            <w:pPr>
              <w:rPr>
                <w:rFonts w:ascii="Calibri" w:hAnsi="Calibri" w:cs="Calibri"/>
              </w:rPr>
            </w:pPr>
            <w:r>
              <w:rPr>
                <w:rFonts w:ascii="Calibri" w:hAnsi="Calibri" w:cs="Calibri"/>
              </w:rPr>
              <w:t xml:space="preserve">Correo del usuario </w:t>
            </w:r>
          </w:p>
        </w:tc>
      </w:tr>
      <w:tr w:rsidR="00025FA6" w:rsidRPr="00B23E8F" w14:paraId="2684D7B6"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2235C08D" w14:textId="77777777" w:rsidR="00025FA6" w:rsidRPr="00B23E8F" w:rsidRDefault="00025FA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0328A2F0" w14:textId="77777777" w:rsidR="00025FA6" w:rsidRDefault="00025FA6" w:rsidP="000F7448">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48FF9021" w14:textId="77777777" w:rsidR="00025FA6" w:rsidRDefault="00025FA6" w:rsidP="000F7448">
            <w:pPr>
              <w:rPr>
                <w:rFonts w:ascii="Calibri" w:hAnsi="Calibri" w:cs="Calibri"/>
              </w:rPr>
            </w:pPr>
            <w:r>
              <w:rPr>
                <w:rFonts w:ascii="Calibri" w:hAnsi="Calibri" w:cs="Calibri"/>
              </w:rPr>
              <w:t xml:space="preserve">Cedula </w:t>
            </w:r>
          </w:p>
        </w:tc>
        <w:tc>
          <w:tcPr>
            <w:tcW w:w="1055" w:type="dxa"/>
            <w:tcBorders>
              <w:top w:val="single" w:sz="2" w:space="0" w:color="auto"/>
              <w:left w:val="single" w:sz="2" w:space="0" w:color="auto"/>
              <w:bottom w:val="single" w:sz="2" w:space="0" w:color="auto"/>
              <w:right w:val="single" w:sz="2" w:space="0" w:color="auto"/>
            </w:tcBorders>
          </w:tcPr>
          <w:p w14:paraId="0F490BA6" w14:textId="77777777" w:rsidR="00025FA6" w:rsidRPr="00B23E8F" w:rsidRDefault="00025FA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005098A1" w14:textId="77777777" w:rsidR="00025FA6" w:rsidRPr="00B23E8F" w:rsidRDefault="00025FA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2EFC0A3E" w14:textId="77777777" w:rsidR="00025FA6" w:rsidRPr="00B23E8F" w:rsidRDefault="00025FA6" w:rsidP="000F7448">
            <w:pPr>
              <w:rPr>
                <w:rFonts w:ascii="Calibri" w:hAnsi="Calibri" w:cs="Calibri"/>
              </w:rPr>
            </w:pPr>
            <w:r>
              <w:rPr>
                <w:rFonts w:ascii="Calibri" w:hAnsi="Calibri" w:cs="Calibri"/>
              </w:rPr>
              <w:t>10</w:t>
            </w:r>
          </w:p>
        </w:tc>
        <w:tc>
          <w:tcPr>
            <w:tcW w:w="3544" w:type="dxa"/>
            <w:tcBorders>
              <w:top w:val="single" w:sz="2" w:space="0" w:color="auto"/>
              <w:left w:val="single" w:sz="2" w:space="0" w:color="auto"/>
              <w:bottom w:val="single" w:sz="2" w:space="0" w:color="auto"/>
              <w:right w:val="single" w:sz="2" w:space="0" w:color="auto"/>
            </w:tcBorders>
          </w:tcPr>
          <w:p w14:paraId="1621B762" w14:textId="77777777" w:rsidR="00025FA6" w:rsidRPr="00B23E8F" w:rsidRDefault="00025FA6" w:rsidP="000F7448">
            <w:pPr>
              <w:rPr>
                <w:rFonts w:ascii="Calibri" w:hAnsi="Calibri" w:cs="Calibri"/>
              </w:rPr>
            </w:pPr>
            <w:r>
              <w:rPr>
                <w:rFonts w:ascii="Calibri" w:hAnsi="Calibri" w:cs="Calibri"/>
              </w:rPr>
              <w:t>Cedula del usuario</w:t>
            </w:r>
          </w:p>
        </w:tc>
      </w:tr>
      <w:tr w:rsidR="00025FA6" w:rsidRPr="00B23E8F" w14:paraId="4ED03E5F"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515421EE" w14:textId="77777777" w:rsidR="00025FA6" w:rsidRPr="00B23E8F" w:rsidRDefault="00025FA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23A685DF" w14:textId="77777777" w:rsidR="00025FA6" w:rsidRDefault="00025FA6" w:rsidP="000F7448">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466A90C1" w14:textId="77777777" w:rsidR="00025FA6" w:rsidRDefault="00025FA6" w:rsidP="000F7448">
            <w:pPr>
              <w:rPr>
                <w:rFonts w:ascii="Calibri" w:hAnsi="Calibri" w:cs="Calibri"/>
              </w:rPr>
            </w:pPr>
            <w:r>
              <w:rPr>
                <w:rFonts w:ascii="Calibri" w:hAnsi="Calibri" w:cs="Calibri"/>
              </w:rPr>
              <w:t xml:space="preserve">Contraseña </w:t>
            </w:r>
          </w:p>
        </w:tc>
        <w:tc>
          <w:tcPr>
            <w:tcW w:w="1055" w:type="dxa"/>
            <w:tcBorders>
              <w:top w:val="single" w:sz="2" w:space="0" w:color="auto"/>
              <w:left w:val="single" w:sz="2" w:space="0" w:color="auto"/>
              <w:bottom w:val="single" w:sz="2" w:space="0" w:color="auto"/>
              <w:right w:val="single" w:sz="2" w:space="0" w:color="auto"/>
            </w:tcBorders>
          </w:tcPr>
          <w:p w14:paraId="014026AA" w14:textId="77777777" w:rsidR="00025FA6" w:rsidRPr="00B23E8F" w:rsidRDefault="00025FA6"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1518067A" w14:textId="77777777" w:rsidR="00025FA6" w:rsidRPr="00B23E8F" w:rsidRDefault="00025FA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5BD2B12" w14:textId="77777777" w:rsidR="00025FA6" w:rsidRPr="00B23E8F" w:rsidRDefault="00025FA6" w:rsidP="000F7448">
            <w:pPr>
              <w:rPr>
                <w:rFonts w:ascii="Calibri" w:hAnsi="Calibri" w:cs="Calibri"/>
              </w:rPr>
            </w:pPr>
            <w:r>
              <w:rPr>
                <w:rFonts w:ascii="Calibri" w:hAnsi="Calibri" w:cs="Calibri"/>
              </w:rPr>
              <w:t>10</w:t>
            </w:r>
          </w:p>
        </w:tc>
        <w:tc>
          <w:tcPr>
            <w:tcW w:w="3544" w:type="dxa"/>
            <w:tcBorders>
              <w:top w:val="single" w:sz="2" w:space="0" w:color="auto"/>
              <w:left w:val="single" w:sz="2" w:space="0" w:color="auto"/>
              <w:bottom w:val="single" w:sz="2" w:space="0" w:color="auto"/>
              <w:right w:val="single" w:sz="2" w:space="0" w:color="auto"/>
            </w:tcBorders>
          </w:tcPr>
          <w:p w14:paraId="552A3215" w14:textId="77777777" w:rsidR="00025FA6" w:rsidRPr="00B23E8F" w:rsidRDefault="00025FA6" w:rsidP="000F7448">
            <w:pPr>
              <w:rPr>
                <w:rFonts w:ascii="Calibri" w:hAnsi="Calibri" w:cs="Calibri"/>
              </w:rPr>
            </w:pPr>
            <w:r>
              <w:rPr>
                <w:rFonts w:ascii="Calibri" w:hAnsi="Calibri" w:cs="Calibri"/>
              </w:rPr>
              <w:t>Contraseña del usuario</w:t>
            </w:r>
          </w:p>
        </w:tc>
      </w:tr>
      <w:tr w:rsidR="00025FA6" w:rsidRPr="00B23E8F" w14:paraId="21E88A7D"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25F5AE30" w14:textId="77777777" w:rsidR="00025FA6" w:rsidRPr="00B23E8F" w:rsidRDefault="00025FA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5D281B96" w14:textId="77777777" w:rsidR="00025FA6" w:rsidRDefault="00025FA6" w:rsidP="000F7448">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66B73384" w14:textId="77777777" w:rsidR="00025FA6" w:rsidRDefault="00025FA6" w:rsidP="000F7448">
            <w:pPr>
              <w:rPr>
                <w:rFonts w:ascii="Calibri" w:hAnsi="Calibri" w:cs="Calibri"/>
              </w:rPr>
            </w:pPr>
            <w:r>
              <w:rPr>
                <w:rFonts w:ascii="Calibri" w:hAnsi="Calibri" w:cs="Calibri"/>
              </w:rPr>
              <w:t>Sexo</w:t>
            </w:r>
          </w:p>
        </w:tc>
        <w:tc>
          <w:tcPr>
            <w:tcW w:w="1055" w:type="dxa"/>
            <w:tcBorders>
              <w:top w:val="single" w:sz="2" w:space="0" w:color="auto"/>
              <w:left w:val="single" w:sz="2" w:space="0" w:color="auto"/>
              <w:bottom w:val="single" w:sz="2" w:space="0" w:color="auto"/>
              <w:right w:val="single" w:sz="2" w:space="0" w:color="auto"/>
            </w:tcBorders>
          </w:tcPr>
          <w:p w14:paraId="1D40299E" w14:textId="77777777" w:rsidR="00025FA6" w:rsidRPr="00B23E8F" w:rsidRDefault="00025FA6"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418963FF" w14:textId="77777777" w:rsidR="00025FA6" w:rsidRPr="00B23E8F" w:rsidRDefault="00025FA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4ECE000F" w14:textId="77777777" w:rsidR="00025FA6" w:rsidRPr="00B23E8F" w:rsidRDefault="00025FA6" w:rsidP="000F7448">
            <w:pPr>
              <w:rPr>
                <w:rFonts w:ascii="Calibri" w:hAnsi="Calibri" w:cs="Calibri"/>
              </w:rPr>
            </w:pPr>
            <w:r>
              <w:rPr>
                <w:rFonts w:ascii="Calibri" w:hAnsi="Calibri" w:cs="Calibri"/>
              </w:rPr>
              <w:t>10</w:t>
            </w:r>
          </w:p>
        </w:tc>
        <w:tc>
          <w:tcPr>
            <w:tcW w:w="3544" w:type="dxa"/>
            <w:tcBorders>
              <w:top w:val="single" w:sz="2" w:space="0" w:color="auto"/>
              <w:left w:val="single" w:sz="2" w:space="0" w:color="auto"/>
              <w:bottom w:val="single" w:sz="2" w:space="0" w:color="auto"/>
              <w:right w:val="single" w:sz="2" w:space="0" w:color="auto"/>
            </w:tcBorders>
          </w:tcPr>
          <w:p w14:paraId="4FE511CB" w14:textId="77777777" w:rsidR="00025FA6" w:rsidRPr="00B23E8F" w:rsidRDefault="00025FA6" w:rsidP="000F7448">
            <w:pPr>
              <w:rPr>
                <w:rFonts w:ascii="Calibri" w:hAnsi="Calibri" w:cs="Calibri"/>
              </w:rPr>
            </w:pPr>
            <w:r>
              <w:rPr>
                <w:rFonts w:ascii="Calibri" w:hAnsi="Calibri" w:cs="Calibri"/>
              </w:rPr>
              <w:t>Sexo del usuario</w:t>
            </w:r>
          </w:p>
        </w:tc>
      </w:tr>
      <w:tr w:rsidR="00025FA6" w:rsidRPr="00B23E8F" w14:paraId="3DD1BE45"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7115ACE8" w14:textId="77777777" w:rsidR="00025FA6" w:rsidRPr="00B23E8F" w:rsidRDefault="00025FA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679735C4" w14:textId="77777777" w:rsidR="00025FA6" w:rsidRDefault="00025FA6" w:rsidP="000F7448">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2EF69937" w14:textId="77777777" w:rsidR="00025FA6" w:rsidRDefault="00025FA6" w:rsidP="000F7448">
            <w:pPr>
              <w:rPr>
                <w:rFonts w:ascii="Calibri" w:hAnsi="Calibri" w:cs="Calibri"/>
              </w:rPr>
            </w:pPr>
            <w:r>
              <w:rPr>
                <w:rFonts w:ascii="Calibri" w:hAnsi="Calibri" w:cs="Calibri"/>
              </w:rPr>
              <w:t xml:space="preserve">Fecha nacimiento </w:t>
            </w:r>
          </w:p>
        </w:tc>
        <w:tc>
          <w:tcPr>
            <w:tcW w:w="1055" w:type="dxa"/>
            <w:tcBorders>
              <w:top w:val="single" w:sz="2" w:space="0" w:color="auto"/>
              <w:left w:val="single" w:sz="2" w:space="0" w:color="auto"/>
              <w:bottom w:val="single" w:sz="2" w:space="0" w:color="auto"/>
              <w:right w:val="single" w:sz="2" w:space="0" w:color="auto"/>
            </w:tcBorders>
          </w:tcPr>
          <w:p w14:paraId="456093DE" w14:textId="77777777" w:rsidR="00025FA6" w:rsidRPr="00B23E8F" w:rsidRDefault="00025FA6" w:rsidP="000F7448">
            <w:pPr>
              <w:rPr>
                <w:rFonts w:ascii="Calibri" w:hAnsi="Calibri" w:cs="Calibri"/>
              </w:rPr>
            </w:pPr>
            <w:r>
              <w:rPr>
                <w:rFonts w:ascii="Calibri" w:hAnsi="Calibri" w:cs="Calibri"/>
              </w:rPr>
              <w:t xml:space="preserve">Date </w:t>
            </w:r>
          </w:p>
        </w:tc>
        <w:tc>
          <w:tcPr>
            <w:tcW w:w="1134" w:type="dxa"/>
            <w:tcBorders>
              <w:top w:val="single" w:sz="2" w:space="0" w:color="auto"/>
              <w:left w:val="single" w:sz="2" w:space="0" w:color="auto"/>
              <w:bottom w:val="single" w:sz="2" w:space="0" w:color="auto"/>
              <w:right w:val="single" w:sz="2" w:space="0" w:color="auto"/>
            </w:tcBorders>
          </w:tcPr>
          <w:p w14:paraId="25159107" w14:textId="77777777" w:rsidR="00025FA6" w:rsidRPr="00B23E8F" w:rsidRDefault="00025FA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47698A2A" w14:textId="77777777" w:rsidR="00025FA6" w:rsidRPr="00B23E8F" w:rsidRDefault="00025FA6" w:rsidP="000F7448">
            <w:pPr>
              <w:rPr>
                <w:rFonts w:ascii="Calibri" w:hAnsi="Calibri" w:cs="Calibri"/>
              </w:rPr>
            </w:pPr>
          </w:p>
        </w:tc>
        <w:tc>
          <w:tcPr>
            <w:tcW w:w="3544" w:type="dxa"/>
            <w:tcBorders>
              <w:top w:val="single" w:sz="2" w:space="0" w:color="auto"/>
              <w:left w:val="single" w:sz="2" w:space="0" w:color="auto"/>
              <w:bottom w:val="single" w:sz="2" w:space="0" w:color="auto"/>
              <w:right w:val="single" w:sz="2" w:space="0" w:color="auto"/>
            </w:tcBorders>
          </w:tcPr>
          <w:p w14:paraId="36E6582E" w14:textId="77777777" w:rsidR="00025FA6" w:rsidRPr="00B23E8F" w:rsidRDefault="00025FA6" w:rsidP="000F7448">
            <w:pPr>
              <w:rPr>
                <w:rFonts w:ascii="Calibri" w:hAnsi="Calibri" w:cs="Calibri"/>
              </w:rPr>
            </w:pPr>
            <w:r>
              <w:rPr>
                <w:rFonts w:ascii="Calibri" w:hAnsi="Calibri" w:cs="Calibri"/>
              </w:rPr>
              <w:t xml:space="preserve">Fecha de nacimiento del usuario </w:t>
            </w:r>
          </w:p>
        </w:tc>
      </w:tr>
    </w:tbl>
    <w:p w14:paraId="327D2393" w14:textId="77777777" w:rsidR="00025FA6" w:rsidRPr="00B23E8F" w:rsidRDefault="00025FA6" w:rsidP="00025FA6">
      <w:pPr>
        <w:rPr>
          <w:rFonts w:ascii="Calibri" w:hAnsi="Calibri" w:cs="Calibri"/>
        </w:rPr>
      </w:pPr>
    </w:p>
    <w:p w14:paraId="05CA9553" w14:textId="77777777" w:rsidR="00025FA6" w:rsidRPr="00B23E8F" w:rsidRDefault="00025FA6" w:rsidP="00025FA6">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025FA6" w:rsidRPr="00B23E8F" w14:paraId="523ABC00" w14:textId="77777777" w:rsidTr="000F7448">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47CF393D"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73D3B9D1"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1C8C6CE8"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025FA6" w:rsidRPr="00B23E8F" w14:paraId="42F0A8AC"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324B1CEC" w14:textId="77777777" w:rsidR="00025FA6" w:rsidRPr="00B23E8F" w:rsidRDefault="00025FA6" w:rsidP="000F7448">
            <w:pPr>
              <w:rPr>
                <w:rFonts w:ascii="Calibri" w:hAnsi="Calibri" w:cs="Calibri"/>
                <w:lang w:val="en-US"/>
              </w:rPr>
            </w:pPr>
            <w:r>
              <w:rPr>
                <w:rFonts w:ascii="Calibri" w:hAnsi="Calibri" w:cs="Calibri"/>
                <w:lang w:val="en-US"/>
              </w:rPr>
              <w:t xml:space="preserve">Pk </w:t>
            </w:r>
          </w:p>
        </w:tc>
        <w:tc>
          <w:tcPr>
            <w:tcW w:w="3345" w:type="dxa"/>
            <w:tcBorders>
              <w:top w:val="single" w:sz="2" w:space="0" w:color="auto"/>
              <w:left w:val="single" w:sz="2" w:space="0" w:color="auto"/>
              <w:bottom w:val="single" w:sz="2" w:space="0" w:color="auto"/>
              <w:right w:val="single" w:sz="2" w:space="0" w:color="auto"/>
            </w:tcBorders>
          </w:tcPr>
          <w:p w14:paraId="06A16A2C" w14:textId="77777777" w:rsidR="00025FA6" w:rsidRPr="00B23E8F" w:rsidRDefault="00025FA6" w:rsidP="000F7448">
            <w:pPr>
              <w:rPr>
                <w:rFonts w:ascii="Calibri" w:hAnsi="Calibri" w:cs="Calibri"/>
                <w:lang w:val="en-US"/>
              </w:rPr>
            </w:pPr>
            <w:r>
              <w:rPr>
                <w:rFonts w:ascii="Calibri" w:hAnsi="Calibri" w:cs="Calibri"/>
                <w:lang w:val="en-US"/>
              </w:rPr>
              <w:t>Id_admin</w:t>
            </w:r>
          </w:p>
        </w:tc>
        <w:tc>
          <w:tcPr>
            <w:tcW w:w="3784" w:type="dxa"/>
            <w:tcBorders>
              <w:top w:val="single" w:sz="2" w:space="0" w:color="auto"/>
              <w:left w:val="single" w:sz="2" w:space="0" w:color="auto"/>
              <w:bottom w:val="single" w:sz="2" w:space="0" w:color="auto"/>
              <w:right w:val="single" w:sz="2" w:space="0" w:color="auto"/>
            </w:tcBorders>
          </w:tcPr>
          <w:p w14:paraId="7972C4B1" w14:textId="77777777" w:rsidR="00025FA6" w:rsidRPr="00B23E8F" w:rsidRDefault="00025FA6" w:rsidP="000F7448">
            <w:pPr>
              <w:jc w:val="both"/>
              <w:rPr>
                <w:rFonts w:ascii="Calibri" w:hAnsi="Calibri" w:cs="Calibri"/>
              </w:rPr>
            </w:pPr>
            <w:r>
              <w:rPr>
                <w:rFonts w:ascii="Calibri" w:hAnsi="Calibri" w:cs="Calibri"/>
              </w:rPr>
              <w:t>Primary key</w:t>
            </w:r>
          </w:p>
        </w:tc>
      </w:tr>
      <w:tr w:rsidR="00025FA6" w:rsidRPr="00B23E8F" w14:paraId="244A8F66"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25839764" w14:textId="77777777" w:rsidR="00025FA6" w:rsidRDefault="00025FA6" w:rsidP="000F7448">
            <w:pPr>
              <w:rPr>
                <w:rFonts w:ascii="Calibri" w:hAnsi="Calibri" w:cs="Calibri"/>
                <w:lang w:val="en-US"/>
              </w:rPr>
            </w:pPr>
            <w:r>
              <w:rPr>
                <w:rFonts w:ascii="Calibri" w:hAnsi="Calibri" w:cs="Calibri"/>
                <w:lang w:val="en-US"/>
              </w:rPr>
              <w:t xml:space="preserve">FK </w:t>
            </w:r>
          </w:p>
        </w:tc>
        <w:tc>
          <w:tcPr>
            <w:tcW w:w="3345" w:type="dxa"/>
            <w:tcBorders>
              <w:top w:val="single" w:sz="2" w:space="0" w:color="auto"/>
              <w:left w:val="single" w:sz="2" w:space="0" w:color="auto"/>
              <w:bottom w:val="single" w:sz="2" w:space="0" w:color="auto"/>
              <w:right w:val="single" w:sz="2" w:space="0" w:color="auto"/>
            </w:tcBorders>
          </w:tcPr>
          <w:p w14:paraId="4453A70D" w14:textId="77777777" w:rsidR="00025FA6" w:rsidRDefault="00025FA6" w:rsidP="000F7448">
            <w:pPr>
              <w:rPr>
                <w:rFonts w:ascii="Calibri" w:hAnsi="Calibri" w:cs="Calibri"/>
                <w:lang w:val="en-US"/>
              </w:rPr>
            </w:pPr>
            <w:r>
              <w:rPr>
                <w:rFonts w:ascii="Calibri" w:hAnsi="Calibri" w:cs="Calibri"/>
              </w:rPr>
              <w:t>Id_inventario</w:t>
            </w:r>
          </w:p>
        </w:tc>
        <w:tc>
          <w:tcPr>
            <w:tcW w:w="3784" w:type="dxa"/>
            <w:tcBorders>
              <w:top w:val="single" w:sz="2" w:space="0" w:color="auto"/>
              <w:left w:val="single" w:sz="2" w:space="0" w:color="auto"/>
              <w:bottom w:val="single" w:sz="2" w:space="0" w:color="auto"/>
              <w:right w:val="single" w:sz="2" w:space="0" w:color="auto"/>
            </w:tcBorders>
          </w:tcPr>
          <w:p w14:paraId="583C81C0" w14:textId="64271A3F" w:rsidR="00025FA6" w:rsidRDefault="005639A7" w:rsidP="000F7448">
            <w:pPr>
              <w:jc w:val="both"/>
              <w:rPr>
                <w:rFonts w:ascii="Calibri" w:hAnsi="Calibri" w:cs="Calibri"/>
              </w:rPr>
            </w:pPr>
            <w:r>
              <w:rPr>
                <w:rFonts w:ascii="Calibri" w:hAnsi="Calibri" w:cs="Calibri"/>
              </w:rPr>
              <w:t>F</w:t>
            </w:r>
            <w:r w:rsidRPr="005639A7">
              <w:rPr>
                <w:rFonts w:ascii="Calibri" w:hAnsi="Calibri" w:cs="Calibri"/>
              </w:rPr>
              <w:t>oreign</w:t>
            </w:r>
            <w:r w:rsidR="00025FA6">
              <w:rPr>
                <w:rFonts w:ascii="Calibri" w:hAnsi="Calibri" w:cs="Calibri"/>
              </w:rPr>
              <w:t xml:space="preserve"> key</w:t>
            </w:r>
          </w:p>
        </w:tc>
      </w:tr>
    </w:tbl>
    <w:p w14:paraId="25684106" w14:textId="77777777" w:rsidR="00025FA6" w:rsidRDefault="00025FA6" w:rsidP="00B70FE7">
      <w:pPr>
        <w:jc w:val="both"/>
        <w:rPr>
          <w:rFonts w:ascii="Calibri" w:hAnsi="Calibri" w:cs="Book Antiqua"/>
          <w:i/>
          <w:color w:val="0000FF"/>
        </w:rPr>
      </w:pPr>
    </w:p>
    <w:p w14:paraId="4D7C5E33" w14:textId="69AB54B5" w:rsidR="00025FA6" w:rsidRPr="00A7740A" w:rsidRDefault="00025FA6" w:rsidP="00025FA6">
      <w:pPr>
        <w:rPr>
          <w:rFonts w:ascii="Calibri" w:hAnsi="Calibri" w:cs="Calibri"/>
          <w:b/>
          <w:bCs/>
          <w:u w:val="single"/>
        </w:rPr>
      </w:pPr>
      <w:r w:rsidRPr="00A7740A">
        <w:rPr>
          <w:rFonts w:ascii="Calibri" w:hAnsi="Calibri" w:cs="Calibri"/>
          <w:b/>
          <w:bCs/>
          <w:u w:val="single"/>
        </w:rPr>
        <w:t xml:space="preserve">Tabla catálogo de productos: </w:t>
      </w:r>
    </w:p>
    <w:p w14:paraId="3736A4F7" w14:textId="77777777" w:rsidR="00025FA6" w:rsidRPr="00B23E8F" w:rsidRDefault="00025FA6" w:rsidP="00025FA6">
      <w:pPr>
        <w:rPr>
          <w:rFonts w:ascii="Calibri" w:hAnsi="Calibri" w:cs="Calibri"/>
        </w:rPr>
      </w:pPr>
    </w:p>
    <w:p w14:paraId="46637AC9" w14:textId="77777777" w:rsidR="00025FA6" w:rsidRPr="00B23E8F" w:rsidRDefault="00025FA6" w:rsidP="00025FA6">
      <w:pPr>
        <w:rPr>
          <w:rFonts w:ascii="Calibri" w:hAnsi="Calibri" w:cs="Calibri"/>
          <w:b/>
        </w:rPr>
      </w:pPr>
      <w:r w:rsidRPr="00B23E8F">
        <w:rPr>
          <w:rFonts w:ascii="Calibri" w:hAnsi="Calibri" w:cs="Calibri"/>
          <w:b/>
        </w:rPr>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539"/>
        <w:gridCol w:w="2126"/>
        <w:gridCol w:w="972"/>
        <w:gridCol w:w="1134"/>
        <w:gridCol w:w="1276"/>
        <w:gridCol w:w="3260"/>
      </w:tblGrid>
      <w:tr w:rsidR="00025FA6" w:rsidRPr="00B23E8F" w14:paraId="6DABD4AC" w14:textId="77777777" w:rsidTr="000F7448">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716A4FCD"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PK</w:t>
            </w:r>
          </w:p>
        </w:tc>
        <w:tc>
          <w:tcPr>
            <w:tcW w:w="539" w:type="dxa"/>
            <w:tcBorders>
              <w:top w:val="single" w:sz="2" w:space="0" w:color="auto"/>
              <w:left w:val="single" w:sz="2" w:space="0" w:color="auto"/>
              <w:bottom w:val="single" w:sz="2" w:space="0" w:color="auto"/>
              <w:right w:val="single" w:sz="2" w:space="0" w:color="auto"/>
            </w:tcBorders>
            <w:shd w:val="clear" w:color="auto" w:fill="E6E6E6"/>
          </w:tcPr>
          <w:p w14:paraId="16846310" w14:textId="77777777" w:rsidR="00025FA6" w:rsidRPr="00B23E8F" w:rsidRDefault="00025FA6" w:rsidP="000F7448">
            <w:pPr>
              <w:rPr>
                <w:rFonts w:ascii="Calibri" w:hAnsi="Calibri" w:cs="Calibri"/>
                <w:b/>
                <w:bCs/>
                <w:lang w:val="en-US"/>
              </w:rPr>
            </w:pPr>
            <w:r>
              <w:rPr>
                <w:rFonts w:ascii="Calibri" w:hAnsi="Calibri" w:cs="Calibri"/>
                <w:b/>
                <w:bCs/>
                <w:lang w:val="en-US"/>
              </w:rPr>
              <w:t>FK</w:t>
            </w:r>
          </w:p>
        </w:tc>
        <w:tc>
          <w:tcPr>
            <w:tcW w:w="2126" w:type="dxa"/>
            <w:tcBorders>
              <w:top w:val="single" w:sz="2" w:space="0" w:color="auto"/>
              <w:left w:val="single" w:sz="2" w:space="0" w:color="auto"/>
              <w:bottom w:val="single" w:sz="2" w:space="0" w:color="auto"/>
              <w:right w:val="single" w:sz="2" w:space="0" w:color="auto"/>
            </w:tcBorders>
            <w:shd w:val="clear" w:color="auto" w:fill="E6E6E6"/>
          </w:tcPr>
          <w:p w14:paraId="6FD90C64"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972" w:type="dxa"/>
            <w:tcBorders>
              <w:top w:val="single" w:sz="2" w:space="0" w:color="auto"/>
              <w:left w:val="single" w:sz="2" w:space="0" w:color="auto"/>
              <w:bottom w:val="single" w:sz="2" w:space="0" w:color="auto"/>
              <w:right w:val="single" w:sz="2" w:space="0" w:color="auto"/>
            </w:tcBorders>
            <w:shd w:val="clear" w:color="auto" w:fill="E6E6E6"/>
          </w:tcPr>
          <w:p w14:paraId="74BD3F47"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1B3176D0" w14:textId="77777777" w:rsidR="00025FA6" w:rsidRPr="00B23E8F" w:rsidRDefault="00025FA6" w:rsidP="000F7448">
            <w:pPr>
              <w:rPr>
                <w:rFonts w:ascii="Calibri" w:hAnsi="Calibri" w:cs="Calibri"/>
                <w:b/>
                <w:bCs/>
                <w:lang w:val="en-US"/>
              </w:rPr>
            </w:pPr>
            <w:r w:rsidRPr="00B23E8F">
              <w:rPr>
                <w:rFonts w:ascii="Calibri" w:hAnsi="Calibri" w:cs="Calibri"/>
                <w:b/>
                <w:bCs/>
              </w:rPr>
              <w:t>No Nulo</w:t>
            </w:r>
          </w:p>
        </w:tc>
        <w:tc>
          <w:tcPr>
            <w:tcW w:w="1276" w:type="dxa"/>
            <w:tcBorders>
              <w:top w:val="single" w:sz="2" w:space="0" w:color="auto"/>
              <w:left w:val="single" w:sz="2" w:space="0" w:color="auto"/>
              <w:bottom w:val="single" w:sz="2" w:space="0" w:color="auto"/>
              <w:right w:val="single" w:sz="2" w:space="0" w:color="auto"/>
            </w:tcBorders>
            <w:shd w:val="clear" w:color="auto" w:fill="E6E6E6"/>
          </w:tcPr>
          <w:p w14:paraId="53A7D251"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3260" w:type="dxa"/>
            <w:tcBorders>
              <w:top w:val="single" w:sz="2" w:space="0" w:color="auto"/>
              <w:left w:val="single" w:sz="2" w:space="0" w:color="auto"/>
              <w:bottom w:val="single" w:sz="2" w:space="0" w:color="auto"/>
              <w:right w:val="single" w:sz="2" w:space="0" w:color="auto"/>
            </w:tcBorders>
            <w:shd w:val="clear" w:color="auto" w:fill="E6E6E6"/>
          </w:tcPr>
          <w:p w14:paraId="683C5593" w14:textId="77777777" w:rsidR="00025FA6" w:rsidRPr="00B23E8F" w:rsidRDefault="00025FA6" w:rsidP="000F7448">
            <w:pPr>
              <w:rPr>
                <w:rFonts w:ascii="Calibri" w:hAnsi="Calibri" w:cs="Calibri"/>
                <w:b/>
                <w:bCs/>
                <w:lang w:val="en-US"/>
              </w:rPr>
            </w:pPr>
            <w:r>
              <w:rPr>
                <w:rFonts w:ascii="Calibri" w:hAnsi="Calibri" w:cs="Calibri"/>
                <w:b/>
                <w:bCs/>
                <w:lang w:val="en-US"/>
              </w:rPr>
              <w:t xml:space="preserve">Descripcion </w:t>
            </w:r>
          </w:p>
        </w:tc>
      </w:tr>
      <w:tr w:rsidR="00025FA6" w:rsidRPr="00B23E8F" w14:paraId="0E2D5298" w14:textId="77777777" w:rsidTr="000F7448">
        <w:trPr>
          <w:trHeight w:val="254"/>
        </w:trPr>
        <w:tc>
          <w:tcPr>
            <w:tcW w:w="474" w:type="dxa"/>
            <w:tcBorders>
              <w:top w:val="single" w:sz="2" w:space="0" w:color="auto"/>
              <w:left w:val="single" w:sz="2" w:space="0" w:color="auto"/>
              <w:bottom w:val="single" w:sz="2" w:space="0" w:color="auto"/>
              <w:right w:val="single" w:sz="2" w:space="0" w:color="auto"/>
            </w:tcBorders>
          </w:tcPr>
          <w:p w14:paraId="740AB661" w14:textId="77777777" w:rsidR="00025FA6" w:rsidRPr="00B23E8F" w:rsidRDefault="00025FA6" w:rsidP="000F7448">
            <w:pPr>
              <w:rPr>
                <w:rFonts w:ascii="Calibri" w:hAnsi="Calibri" w:cs="Calibri"/>
              </w:rPr>
            </w:pPr>
            <w:r>
              <w:rPr>
                <w:rFonts w:ascii="Calibri" w:hAnsi="Calibri" w:cs="Calibri"/>
              </w:rPr>
              <w:t>PK</w:t>
            </w:r>
            <w:r w:rsidRPr="00B23E8F">
              <w:rPr>
                <w:rFonts w:ascii="Calibri" w:hAnsi="Calibri" w:cs="Calibri"/>
              </w:rPr>
              <w:fldChar w:fldCharType="begin" w:fldLock="1"/>
            </w:r>
            <w:r w:rsidRPr="00B23E8F">
              <w:rPr>
                <w:rFonts w:ascii="Calibri" w:hAnsi="Calibri" w:cs="Calibri"/>
              </w:rPr>
              <w:instrText>MERGEFIELD Att.PK</w:instrText>
            </w:r>
            <w:r w:rsidRPr="00B23E8F">
              <w:rPr>
                <w:rFonts w:ascii="Calibri" w:hAnsi="Calibri" w:cs="Calibri"/>
              </w:rPr>
              <w:fldChar w:fldCharType="end"/>
            </w:r>
          </w:p>
        </w:tc>
        <w:tc>
          <w:tcPr>
            <w:tcW w:w="539" w:type="dxa"/>
            <w:tcBorders>
              <w:top w:val="single" w:sz="2" w:space="0" w:color="auto"/>
              <w:left w:val="single" w:sz="2" w:space="0" w:color="auto"/>
              <w:bottom w:val="single" w:sz="2" w:space="0" w:color="auto"/>
              <w:right w:val="single" w:sz="2" w:space="0" w:color="auto"/>
            </w:tcBorders>
          </w:tcPr>
          <w:p w14:paraId="5A0396A8" w14:textId="77777777" w:rsidR="00025FA6" w:rsidRDefault="00025FA6"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56B788C4" w14:textId="4E06376B" w:rsidR="00025FA6" w:rsidRPr="00B23E8F" w:rsidRDefault="00025FA6" w:rsidP="000F7448">
            <w:pPr>
              <w:rPr>
                <w:rFonts w:ascii="Calibri" w:hAnsi="Calibri" w:cs="Calibri"/>
              </w:rPr>
            </w:pPr>
            <w:r>
              <w:rPr>
                <w:rFonts w:ascii="Calibri" w:hAnsi="Calibri" w:cs="Calibri"/>
              </w:rPr>
              <w:t>Id_catalogo</w:t>
            </w:r>
          </w:p>
        </w:tc>
        <w:tc>
          <w:tcPr>
            <w:tcW w:w="972" w:type="dxa"/>
            <w:tcBorders>
              <w:top w:val="single" w:sz="2" w:space="0" w:color="auto"/>
              <w:left w:val="single" w:sz="2" w:space="0" w:color="auto"/>
              <w:bottom w:val="single" w:sz="2" w:space="0" w:color="auto"/>
              <w:right w:val="single" w:sz="2" w:space="0" w:color="auto"/>
            </w:tcBorders>
          </w:tcPr>
          <w:p w14:paraId="5A06A9F5" w14:textId="77777777" w:rsidR="00025FA6" w:rsidRPr="00B23E8F" w:rsidRDefault="00025FA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4CB30547" w14:textId="77777777" w:rsidR="00025FA6" w:rsidRPr="00B23E8F" w:rsidRDefault="00025FA6" w:rsidP="000F7448">
            <w:pPr>
              <w:rPr>
                <w:rFonts w:ascii="Calibri" w:hAnsi="Calibri" w:cs="Calibri"/>
              </w:rPr>
            </w:pPr>
            <w:r>
              <w:rPr>
                <w:rFonts w:ascii="Calibri" w:hAnsi="Calibri" w:cs="Calibri"/>
              </w:rPr>
              <w:t>Not null</w:t>
            </w:r>
          </w:p>
        </w:tc>
        <w:tc>
          <w:tcPr>
            <w:tcW w:w="1276" w:type="dxa"/>
            <w:tcBorders>
              <w:top w:val="single" w:sz="2" w:space="0" w:color="auto"/>
              <w:left w:val="single" w:sz="2" w:space="0" w:color="auto"/>
              <w:bottom w:val="single" w:sz="2" w:space="0" w:color="auto"/>
              <w:right w:val="single" w:sz="2" w:space="0" w:color="auto"/>
            </w:tcBorders>
          </w:tcPr>
          <w:p w14:paraId="0ADE5681" w14:textId="77777777" w:rsidR="00025FA6" w:rsidRPr="00B23E8F" w:rsidRDefault="00025FA6" w:rsidP="000F7448">
            <w:pPr>
              <w:rPr>
                <w:rFonts w:ascii="Calibri" w:hAnsi="Calibri" w:cs="Calibri"/>
              </w:rPr>
            </w:pPr>
            <w:r>
              <w:rPr>
                <w:rFonts w:ascii="Calibri" w:hAnsi="Calibri" w:cs="Calibri"/>
              </w:rPr>
              <w:t>5</w:t>
            </w:r>
          </w:p>
        </w:tc>
        <w:tc>
          <w:tcPr>
            <w:tcW w:w="3260" w:type="dxa"/>
            <w:tcBorders>
              <w:top w:val="single" w:sz="2" w:space="0" w:color="auto"/>
              <w:left w:val="single" w:sz="2" w:space="0" w:color="auto"/>
              <w:bottom w:val="single" w:sz="2" w:space="0" w:color="auto"/>
              <w:right w:val="single" w:sz="2" w:space="0" w:color="auto"/>
            </w:tcBorders>
          </w:tcPr>
          <w:p w14:paraId="0EA940F3" w14:textId="747C2168" w:rsidR="00025FA6" w:rsidRPr="00B23E8F" w:rsidRDefault="00025FA6" w:rsidP="000F7448">
            <w:pPr>
              <w:rPr>
                <w:rFonts w:ascii="Calibri" w:hAnsi="Calibri" w:cs="Calibri"/>
              </w:rPr>
            </w:pPr>
            <w:r>
              <w:rPr>
                <w:rFonts w:ascii="Calibri" w:hAnsi="Calibri" w:cs="Calibri"/>
              </w:rPr>
              <w:t>Código único del C. producto</w:t>
            </w:r>
          </w:p>
        </w:tc>
      </w:tr>
      <w:tr w:rsidR="00025FA6" w:rsidRPr="00B23E8F" w14:paraId="14479714"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4B13CB5A" w14:textId="77777777" w:rsidR="00025FA6" w:rsidRPr="00B23E8F" w:rsidRDefault="00025FA6"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516D2737" w14:textId="77777777" w:rsidR="00025FA6" w:rsidRDefault="00025FA6"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63865BEB" w14:textId="77777777" w:rsidR="00025FA6" w:rsidRPr="00B23E8F" w:rsidRDefault="00025FA6" w:rsidP="000F7448">
            <w:pPr>
              <w:rPr>
                <w:rFonts w:ascii="Calibri" w:hAnsi="Calibri" w:cs="Calibri"/>
              </w:rPr>
            </w:pPr>
            <w:r>
              <w:rPr>
                <w:rFonts w:ascii="Calibri" w:hAnsi="Calibri" w:cs="Calibri"/>
              </w:rPr>
              <w:t xml:space="preserve">Nombre </w:t>
            </w:r>
          </w:p>
        </w:tc>
        <w:tc>
          <w:tcPr>
            <w:tcW w:w="972" w:type="dxa"/>
            <w:tcBorders>
              <w:top w:val="single" w:sz="2" w:space="0" w:color="auto"/>
              <w:left w:val="single" w:sz="2" w:space="0" w:color="auto"/>
              <w:bottom w:val="single" w:sz="2" w:space="0" w:color="auto"/>
              <w:right w:val="single" w:sz="2" w:space="0" w:color="auto"/>
            </w:tcBorders>
          </w:tcPr>
          <w:p w14:paraId="348138A3" w14:textId="77777777" w:rsidR="00025FA6" w:rsidRPr="00B23E8F" w:rsidRDefault="00025FA6"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5C669F21" w14:textId="77777777" w:rsidR="00025FA6" w:rsidRPr="00B23E8F" w:rsidRDefault="00025FA6" w:rsidP="000F7448">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67F38DA0" w14:textId="77777777" w:rsidR="00025FA6" w:rsidRPr="00B23E8F" w:rsidRDefault="00025FA6" w:rsidP="000F7448">
            <w:pPr>
              <w:rPr>
                <w:rFonts w:ascii="Calibri" w:hAnsi="Calibri" w:cs="Calibri"/>
              </w:rPr>
            </w:pPr>
            <w:r>
              <w:rPr>
                <w:rFonts w:ascii="Calibri" w:hAnsi="Calibri" w:cs="Calibri"/>
              </w:rPr>
              <w:t>30</w:t>
            </w:r>
          </w:p>
        </w:tc>
        <w:tc>
          <w:tcPr>
            <w:tcW w:w="3260" w:type="dxa"/>
            <w:tcBorders>
              <w:top w:val="single" w:sz="2" w:space="0" w:color="auto"/>
              <w:left w:val="single" w:sz="2" w:space="0" w:color="auto"/>
              <w:bottom w:val="single" w:sz="2" w:space="0" w:color="auto"/>
              <w:right w:val="single" w:sz="2" w:space="0" w:color="auto"/>
            </w:tcBorders>
          </w:tcPr>
          <w:p w14:paraId="058D2EC3" w14:textId="77777777" w:rsidR="00025FA6" w:rsidRPr="00B23E8F" w:rsidRDefault="00025FA6" w:rsidP="000F7448">
            <w:pPr>
              <w:rPr>
                <w:rFonts w:ascii="Calibri" w:hAnsi="Calibri" w:cs="Calibri"/>
              </w:rPr>
            </w:pPr>
            <w:r>
              <w:rPr>
                <w:rFonts w:ascii="Calibri" w:hAnsi="Calibri" w:cs="Calibri"/>
              </w:rPr>
              <w:t>Nombre del producto</w:t>
            </w:r>
          </w:p>
        </w:tc>
      </w:tr>
      <w:tr w:rsidR="00025FA6" w:rsidRPr="00B23E8F" w14:paraId="16C68BB2"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197BA280" w14:textId="77777777" w:rsidR="00025FA6" w:rsidRPr="00B23E8F" w:rsidRDefault="00025FA6"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3715BFDF" w14:textId="77777777" w:rsidR="00025FA6" w:rsidRDefault="00025FA6"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586EB0C4" w14:textId="77777777" w:rsidR="00025FA6" w:rsidRDefault="00025FA6" w:rsidP="000F7448">
            <w:pPr>
              <w:rPr>
                <w:rFonts w:ascii="Calibri" w:hAnsi="Calibri" w:cs="Calibri"/>
              </w:rPr>
            </w:pPr>
            <w:r>
              <w:rPr>
                <w:rFonts w:ascii="Calibri" w:hAnsi="Calibri" w:cs="Calibri"/>
              </w:rPr>
              <w:t xml:space="preserve">Descripción  </w:t>
            </w:r>
          </w:p>
        </w:tc>
        <w:tc>
          <w:tcPr>
            <w:tcW w:w="972" w:type="dxa"/>
            <w:tcBorders>
              <w:top w:val="single" w:sz="2" w:space="0" w:color="auto"/>
              <w:left w:val="single" w:sz="2" w:space="0" w:color="auto"/>
              <w:bottom w:val="single" w:sz="2" w:space="0" w:color="auto"/>
              <w:right w:val="single" w:sz="2" w:space="0" w:color="auto"/>
            </w:tcBorders>
          </w:tcPr>
          <w:p w14:paraId="2980387B" w14:textId="77777777" w:rsidR="00025FA6" w:rsidRPr="00B23E8F" w:rsidRDefault="00025FA6"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37038207" w14:textId="77777777" w:rsidR="00025FA6" w:rsidRPr="00B23E8F" w:rsidRDefault="00025FA6" w:rsidP="000F7448">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1CA01AFD" w14:textId="77777777" w:rsidR="00025FA6" w:rsidRPr="00B23E8F" w:rsidRDefault="00025FA6" w:rsidP="000F7448">
            <w:pPr>
              <w:rPr>
                <w:rFonts w:ascii="Calibri" w:hAnsi="Calibri" w:cs="Calibri"/>
              </w:rPr>
            </w:pPr>
            <w:r>
              <w:rPr>
                <w:rFonts w:ascii="Calibri" w:hAnsi="Calibri" w:cs="Calibri"/>
              </w:rPr>
              <w:t>30</w:t>
            </w:r>
          </w:p>
        </w:tc>
        <w:tc>
          <w:tcPr>
            <w:tcW w:w="3260" w:type="dxa"/>
            <w:tcBorders>
              <w:top w:val="single" w:sz="2" w:space="0" w:color="auto"/>
              <w:left w:val="single" w:sz="2" w:space="0" w:color="auto"/>
              <w:bottom w:val="single" w:sz="2" w:space="0" w:color="auto"/>
              <w:right w:val="single" w:sz="2" w:space="0" w:color="auto"/>
            </w:tcBorders>
          </w:tcPr>
          <w:p w14:paraId="45382A96" w14:textId="77777777" w:rsidR="00025FA6" w:rsidRPr="00B23E8F" w:rsidRDefault="00025FA6" w:rsidP="000F7448">
            <w:pPr>
              <w:rPr>
                <w:rFonts w:ascii="Calibri" w:hAnsi="Calibri" w:cs="Calibri"/>
              </w:rPr>
            </w:pPr>
            <w:r>
              <w:rPr>
                <w:rFonts w:ascii="Calibri" w:hAnsi="Calibri" w:cs="Calibri"/>
              </w:rPr>
              <w:t xml:space="preserve">Descripción del producto  </w:t>
            </w:r>
          </w:p>
        </w:tc>
      </w:tr>
      <w:tr w:rsidR="00025FA6" w:rsidRPr="00B23E8F" w14:paraId="6B5A8F87"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59E9DEEA" w14:textId="77777777" w:rsidR="00025FA6" w:rsidRPr="00B23E8F" w:rsidRDefault="00025FA6"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7C199A22" w14:textId="77777777" w:rsidR="00025FA6" w:rsidRDefault="00025FA6"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7D3B1677" w14:textId="77777777" w:rsidR="00025FA6" w:rsidRDefault="00025FA6" w:rsidP="000F7448">
            <w:pPr>
              <w:rPr>
                <w:rFonts w:ascii="Calibri" w:hAnsi="Calibri" w:cs="Calibri"/>
              </w:rPr>
            </w:pPr>
            <w:r>
              <w:rPr>
                <w:rFonts w:ascii="Calibri" w:hAnsi="Calibri" w:cs="Calibri"/>
              </w:rPr>
              <w:t xml:space="preserve">Precio </w:t>
            </w:r>
          </w:p>
        </w:tc>
        <w:tc>
          <w:tcPr>
            <w:tcW w:w="972" w:type="dxa"/>
            <w:tcBorders>
              <w:top w:val="single" w:sz="2" w:space="0" w:color="auto"/>
              <w:left w:val="single" w:sz="2" w:space="0" w:color="auto"/>
              <w:bottom w:val="single" w:sz="2" w:space="0" w:color="auto"/>
              <w:right w:val="single" w:sz="2" w:space="0" w:color="auto"/>
            </w:tcBorders>
          </w:tcPr>
          <w:p w14:paraId="5ED9C6D8" w14:textId="77777777" w:rsidR="00025FA6" w:rsidRPr="00B23E8F" w:rsidRDefault="00025FA6" w:rsidP="000F7448">
            <w:pPr>
              <w:rPr>
                <w:rFonts w:ascii="Calibri" w:hAnsi="Calibri" w:cs="Calibri"/>
              </w:rPr>
            </w:pPr>
            <w:r>
              <w:rPr>
                <w:rFonts w:ascii="Calibri" w:hAnsi="Calibri" w:cs="Calibri"/>
              </w:rPr>
              <w:t xml:space="preserve">double </w:t>
            </w:r>
          </w:p>
        </w:tc>
        <w:tc>
          <w:tcPr>
            <w:tcW w:w="1134" w:type="dxa"/>
            <w:tcBorders>
              <w:top w:val="single" w:sz="2" w:space="0" w:color="auto"/>
              <w:left w:val="single" w:sz="2" w:space="0" w:color="auto"/>
              <w:bottom w:val="single" w:sz="2" w:space="0" w:color="auto"/>
              <w:right w:val="single" w:sz="2" w:space="0" w:color="auto"/>
            </w:tcBorders>
          </w:tcPr>
          <w:p w14:paraId="63AE30CC" w14:textId="77777777" w:rsidR="00025FA6" w:rsidRPr="00B23E8F" w:rsidRDefault="00025FA6" w:rsidP="000F7448">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2C92E444" w14:textId="77777777" w:rsidR="00025FA6" w:rsidRPr="00B23E8F" w:rsidRDefault="00025FA6" w:rsidP="000F7448">
            <w:pPr>
              <w:rPr>
                <w:rFonts w:ascii="Calibri" w:hAnsi="Calibri" w:cs="Calibri"/>
              </w:rPr>
            </w:pPr>
            <w:r>
              <w:rPr>
                <w:rFonts w:ascii="Calibri" w:hAnsi="Calibri" w:cs="Calibri"/>
              </w:rPr>
              <w:t>8,2</w:t>
            </w:r>
          </w:p>
        </w:tc>
        <w:tc>
          <w:tcPr>
            <w:tcW w:w="3260" w:type="dxa"/>
            <w:tcBorders>
              <w:top w:val="single" w:sz="2" w:space="0" w:color="auto"/>
              <w:left w:val="single" w:sz="2" w:space="0" w:color="auto"/>
              <w:bottom w:val="single" w:sz="2" w:space="0" w:color="auto"/>
              <w:right w:val="single" w:sz="2" w:space="0" w:color="auto"/>
            </w:tcBorders>
          </w:tcPr>
          <w:p w14:paraId="1A4BDC99" w14:textId="77777777" w:rsidR="00025FA6" w:rsidRPr="00B23E8F" w:rsidRDefault="00025FA6" w:rsidP="000F7448">
            <w:pPr>
              <w:rPr>
                <w:rFonts w:ascii="Calibri" w:hAnsi="Calibri" w:cs="Calibri"/>
              </w:rPr>
            </w:pPr>
            <w:r>
              <w:rPr>
                <w:rFonts w:ascii="Calibri" w:hAnsi="Calibri" w:cs="Calibri"/>
              </w:rPr>
              <w:t xml:space="preserve">Precio del producto </w:t>
            </w:r>
          </w:p>
        </w:tc>
      </w:tr>
      <w:tr w:rsidR="00025FA6" w:rsidRPr="00B23E8F" w14:paraId="53478257"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0C4125DB" w14:textId="77777777" w:rsidR="00025FA6" w:rsidRPr="00B23E8F" w:rsidRDefault="00025FA6"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3A56071E" w14:textId="77777777" w:rsidR="00025FA6" w:rsidRDefault="00025FA6"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115BEB75" w14:textId="77777777" w:rsidR="00025FA6" w:rsidRDefault="00025FA6" w:rsidP="000F7448">
            <w:pPr>
              <w:rPr>
                <w:rFonts w:ascii="Calibri" w:hAnsi="Calibri" w:cs="Calibri"/>
              </w:rPr>
            </w:pPr>
            <w:r>
              <w:rPr>
                <w:rFonts w:ascii="Calibri" w:hAnsi="Calibri" w:cs="Calibri"/>
              </w:rPr>
              <w:t xml:space="preserve">Cantidad </w:t>
            </w:r>
          </w:p>
        </w:tc>
        <w:tc>
          <w:tcPr>
            <w:tcW w:w="972" w:type="dxa"/>
            <w:tcBorders>
              <w:top w:val="single" w:sz="2" w:space="0" w:color="auto"/>
              <w:left w:val="single" w:sz="2" w:space="0" w:color="auto"/>
              <w:bottom w:val="single" w:sz="2" w:space="0" w:color="auto"/>
              <w:right w:val="single" w:sz="2" w:space="0" w:color="auto"/>
            </w:tcBorders>
          </w:tcPr>
          <w:p w14:paraId="0E64AE04" w14:textId="77777777" w:rsidR="00025FA6" w:rsidRPr="00B23E8F" w:rsidRDefault="00025FA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47748002" w14:textId="77777777" w:rsidR="00025FA6" w:rsidRPr="00B23E8F" w:rsidRDefault="00025FA6" w:rsidP="000F7448">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5B5F9B2D" w14:textId="77777777" w:rsidR="00025FA6" w:rsidRPr="00B23E8F" w:rsidRDefault="00025FA6" w:rsidP="000F7448">
            <w:pPr>
              <w:rPr>
                <w:rFonts w:ascii="Calibri" w:hAnsi="Calibri" w:cs="Calibri"/>
              </w:rPr>
            </w:pPr>
            <w:r>
              <w:rPr>
                <w:rFonts w:ascii="Calibri" w:hAnsi="Calibri" w:cs="Calibri"/>
              </w:rPr>
              <w:t>8,2</w:t>
            </w:r>
          </w:p>
        </w:tc>
        <w:tc>
          <w:tcPr>
            <w:tcW w:w="3260" w:type="dxa"/>
            <w:tcBorders>
              <w:top w:val="single" w:sz="2" w:space="0" w:color="auto"/>
              <w:left w:val="single" w:sz="2" w:space="0" w:color="auto"/>
              <w:bottom w:val="single" w:sz="2" w:space="0" w:color="auto"/>
              <w:right w:val="single" w:sz="2" w:space="0" w:color="auto"/>
            </w:tcBorders>
          </w:tcPr>
          <w:p w14:paraId="7DD0EE00" w14:textId="77777777" w:rsidR="00025FA6" w:rsidRPr="00B23E8F" w:rsidRDefault="00025FA6" w:rsidP="000F7448">
            <w:pPr>
              <w:rPr>
                <w:rFonts w:ascii="Calibri" w:hAnsi="Calibri" w:cs="Calibri"/>
              </w:rPr>
            </w:pPr>
            <w:r>
              <w:rPr>
                <w:rFonts w:ascii="Calibri" w:hAnsi="Calibri" w:cs="Calibri"/>
              </w:rPr>
              <w:t xml:space="preserve">Cantidad del producto  </w:t>
            </w:r>
          </w:p>
        </w:tc>
      </w:tr>
      <w:tr w:rsidR="00025FA6" w:rsidRPr="00B23E8F" w14:paraId="3A45EAAB"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796025AF" w14:textId="77777777" w:rsidR="00025FA6" w:rsidRPr="00B23E8F" w:rsidRDefault="00025FA6"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7892A1DB" w14:textId="77777777" w:rsidR="00025FA6" w:rsidRDefault="00025FA6"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2C58555B" w14:textId="77777777" w:rsidR="00025FA6" w:rsidRDefault="00025FA6" w:rsidP="000F7448">
            <w:pPr>
              <w:rPr>
                <w:rFonts w:ascii="Calibri" w:hAnsi="Calibri" w:cs="Calibri"/>
              </w:rPr>
            </w:pPr>
            <w:r>
              <w:rPr>
                <w:rFonts w:ascii="Calibri" w:hAnsi="Calibri" w:cs="Calibri"/>
              </w:rPr>
              <w:t xml:space="preserve">Proveedor </w:t>
            </w:r>
          </w:p>
        </w:tc>
        <w:tc>
          <w:tcPr>
            <w:tcW w:w="972" w:type="dxa"/>
            <w:tcBorders>
              <w:top w:val="single" w:sz="2" w:space="0" w:color="auto"/>
              <w:left w:val="single" w:sz="2" w:space="0" w:color="auto"/>
              <w:bottom w:val="single" w:sz="2" w:space="0" w:color="auto"/>
              <w:right w:val="single" w:sz="2" w:space="0" w:color="auto"/>
            </w:tcBorders>
          </w:tcPr>
          <w:p w14:paraId="53CF5534" w14:textId="77777777" w:rsidR="00025FA6" w:rsidRPr="00B23E8F" w:rsidRDefault="00025FA6"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5404A13A" w14:textId="77777777" w:rsidR="00025FA6" w:rsidRPr="00B23E8F" w:rsidRDefault="00025FA6" w:rsidP="000F7448">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50AA1924" w14:textId="77777777" w:rsidR="00025FA6" w:rsidRPr="00B23E8F" w:rsidRDefault="00025FA6" w:rsidP="000F7448">
            <w:pPr>
              <w:rPr>
                <w:rFonts w:ascii="Calibri" w:hAnsi="Calibri" w:cs="Calibri"/>
              </w:rPr>
            </w:pPr>
            <w:r>
              <w:rPr>
                <w:rFonts w:ascii="Calibri" w:hAnsi="Calibri" w:cs="Calibri"/>
              </w:rPr>
              <w:t>70</w:t>
            </w:r>
          </w:p>
        </w:tc>
        <w:tc>
          <w:tcPr>
            <w:tcW w:w="3260" w:type="dxa"/>
            <w:tcBorders>
              <w:top w:val="single" w:sz="2" w:space="0" w:color="auto"/>
              <w:left w:val="single" w:sz="2" w:space="0" w:color="auto"/>
              <w:bottom w:val="single" w:sz="2" w:space="0" w:color="auto"/>
              <w:right w:val="single" w:sz="2" w:space="0" w:color="auto"/>
            </w:tcBorders>
          </w:tcPr>
          <w:p w14:paraId="28936993" w14:textId="77777777" w:rsidR="00025FA6" w:rsidRPr="00B23E8F" w:rsidRDefault="00025FA6" w:rsidP="000F7448">
            <w:pPr>
              <w:rPr>
                <w:rFonts w:ascii="Calibri" w:hAnsi="Calibri" w:cs="Calibri"/>
              </w:rPr>
            </w:pPr>
            <w:r>
              <w:rPr>
                <w:rFonts w:ascii="Calibri" w:hAnsi="Calibri" w:cs="Calibri"/>
              </w:rPr>
              <w:t xml:space="preserve">Proveedor del producto </w:t>
            </w:r>
          </w:p>
        </w:tc>
      </w:tr>
      <w:tr w:rsidR="00025FA6" w:rsidRPr="00B23E8F" w14:paraId="54A8FC18"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274879CA" w14:textId="77777777" w:rsidR="00025FA6" w:rsidRPr="00B23E8F" w:rsidRDefault="00025FA6"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227501CB" w14:textId="77777777" w:rsidR="00025FA6" w:rsidRDefault="00025FA6"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7DD28031" w14:textId="77777777" w:rsidR="00025FA6" w:rsidRDefault="00025FA6" w:rsidP="000F7448">
            <w:pPr>
              <w:rPr>
                <w:rFonts w:ascii="Calibri" w:hAnsi="Calibri" w:cs="Calibri"/>
              </w:rPr>
            </w:pPr>
            <w:r>
              <w:rPr>
                <w:rFonts w:ascii="Calibri" w:hAnsi="Calibri" w:cs="Calibri"/>
              </w:rPr>
              <w:t xml:space="preserve">Modelo </w:t>
            </w:r>
          </w:p>
        </w:tc>
        <w:tc>
          <w:tcPr>
            <w:tcW w:w="972" w:type="dxa"/>
            <w:tcBorders>
              <w:top w:val="single" w:sz="2" w:space="0" w:color="auto"/>
              <w:left w:val="single" w:sz="2" w:space="0" w:color="auto"/>
              <w:bottom w:val="single" w:sz="2" w:space="0" w:color="auto"/>
              <w:right w:val="single" w:sz="2" w:space="0" w:color="auto"/>
            </w:tcBorders>
          </w:tcPr>
          <w:p w14:paraId="0F8CC187" w14:textId="77777777" w:rsidR="00025FA6" w:rsidRPr="00B23E8F" w:rsidRDefault="00025FA6"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25E916E9" w14:textId="77777777" w:rsidR="00025FA6" w:rsidRPr="00B23E8F" w:rsidRDefault="00025FA6" w:rsidP="000F7448">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7A20AB54" w14:textId="77777777" w:rsidR="00025FA6" w:rsidRPr="00B23E8F" w:rsidRDefault="00025FA6" w:rsidP="000F7448">
            <w:pPr>
              <w:rPr>
                <w:rFonts w:ascii="Calibri" w:hAnsi="Calibri" w:cs="Calibri"/>
              </w:rPr>
            </w:pPr>
            <w:r>
              <w:rPr>
                <w:rFonts w:ascii="Calibri" w:hAnsi="Calibri" w:cs="Calibri"/>
              </w:rPr>
              <w:t>20</w:t>
            </w:r>
          </w:p>
        </w:tc>
        <w:tc>
          <w:tcPr>
            <w:tcW w:w="3260" w:type="dxa"/>
            <w:tcBorders>
              <w:top w:val="single" w:sz="2" w:space="0" w:color="auto"/>
              <w:left w:val="single" w:sz="2" w:space="0" w:color="auto"/>
              <w:bottom w:val="single" w:sz="2" w:space="0" w:color="auto"/>
              <w:right w:val="single" w:sz="2" w:space="0" w:color="auto"/>
            </w:tcBorders>
          </w:tcPr>
          <w:p w14:paraId="5259A8AE" w14:textId="77777777" w:rsidR="00025FA6" w:rsidRPr="00B23E8F" w:rsidRDefault="00025FA6" w:rsidP="000F7448">
            <w:pPr>
              <w:rPr>
                <w:rFonts w:ascii="Calibri" w:hAnsi="Calibri" w:cs="Calibri"/>
              </w:rPr>
            </w:pPr>
            <w:r>
              <w:rPr>
                <w:rFonts w:ascii="Calibri" w:hAnsi="Calibri" w:cs="Calibri"/>
              </w:rPr>
              <w:t>Modelo del producto</w:t>
            </w:r>
          </w:p>
        </w:tc>
      </w:tr>
      <w:tr w:rsidR="00025FA6" w:rsidRPr="00B23E8F" w14:paraId="3A177D81"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71DBF93C" w14:textId="77777777" w:rsidR="00025FA6" w:rsidRPr="00B23E8F" w:rsidRDefault="00025FA6"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1EF56ECE" w14:textId="77777777" w:rsidR="00025FA6" w:rsidRDefault="00025FA6"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48A89FFD" w14:textId="77777777" w:rsidR="00025FA6" w:rsidRDefault="00025FA6" w:rsidP="000F7448">
            <w:pPr>
              <w:rPr>
                <w:rFonts w:ascii="Calibri" w:hAnsi="Calibri" w:cs="Calibri"/>
              </w:rPr>
            </w:pPr>
            <w:r>
              <w:rPr>
                <w:rFonts w:ascii="Calibri" w:hAnsi="Calibri" w:cs="Calibri"/>
              </w:rPr>
              <w:t xml:space="preserve">Marca </w:t>
            </w:r>
          </w:p>
        </w:tc>
        <w:tc>
          <w:tcPr>
            <w:tcW w:w="972" w:type="dxa"/>
            <w:tcBorders>
              <w:top w:val="single" w:sz="2" w:space="0" w:color="auto"/>
              <w:left w:val="single" w:sz="2" w:space="0" w:color="auto"/>
              <w:bottom w:val="single" w:sz="2" w:space="0" w:color="auto"/>
              <w:right w:val="single" w:sz="2" w:space="0" w:color="auto"/>
            </w:tcBorders>
          </w:tcPr>
          <w:p w14:paraId="080E8DDF" w14:textId="77777777" w:rsidR="00025FA6" w:rsidRPr="00B23E8F" w:rsidRDefault="00025FA6" w:rsidP="000F7448">
            <w:pPr>
              <w:rPr>
                <w:rFonts w:ascii="Calibri" w:hAnsi="Calibri" w:cs="Calibri"/>
              </w:rPr>
            </w:pPr>
            <w:r>
              <w:rPr>
                <w:rFonts w:ascii="Calibri" w:hAnsi="Calibri" w:cs="Calibri"/>
              </w:rPr>
              <w:t>varchar</w:t>
            </w:r>
          </w:p>
        </w:tc>
        <w:tc>
          <w:tcPr>
            <w:tcW w:w="1134" w:type="dxa"/>
            <w:tcBorders>
              <w:top w:val="single" w:sz="2" w:space="0" w:color="auto"/>
              <w:left w:val="single" w:sz="2" w:space="0" w:color="auto"/>
              <w:bottom w:val="single" w:sz="2" w:space="0" w:color="auto"/>
              <w:right w:val="single" w:sz="2" w:space="0" w:color="auto"/>
            </w:tcBorders>
          </w:tcPr>
          <w:p w14:paraId="31655923" w14:textId="77777777" w:rsidR="00025FA6" w:rsidRPr="00B23E8F" w:rsidRDefault="00025FA6" w:rsidP="000F7448">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1819653D" w14:textId="77777777" w:rsidR="00025FA6" w:rsidRPr="00B23E8F" w:rsidRDefault="00025FA6" w:rsidP="000F7448">
            <w:pPr>
              <w:rPr>
                <w:rFonts w:ascii="Calibri" w:hAnsi="Calibri" w:cs="Calibri"/>
              </w:rPr>
            </w:pPr>
            <w:r>
              <w:rPr>
                <w:rFonts w:ascii="Calibri" w:hAnsi="Calibri" w:cs="Calibri"/>
              </w:rPr>
              <w:t>30</w:t>
            </w:r>
          </w:p>
        </w:tc>
        <w:tc>
          <w:tcPr>
            <w:tcW w:w="3260" w:type="dxa"/>
            <w:tcBorders>
              <w:top w:val="single" w:sz="2" w:space="0" w:color="auto"/>
              <w:left w:val="single" w:sz="2" w:space="0" w:color="auto"/>
              <w:bottom w:val="single" w:sz="2" w:space="0" w:color="auto"/>
              <w:right w:val="single" w:sz="2" w:space="0" w:color="auto"/>
            </w:tcBorders>
          </w:tcPr>
          <w:p w14:paraId="214DA09D" w14:textId="77777777" w:rsidR="00025FA6" w:rsidRPr="00B23E8F" w:rsidRDefault="00025FA6" w:rsidP="000F7448">
            <w:pPr>
              <w:rPr>
                <w:rFonts w:ascii="Calibri" w:hAnsi="Calibri" w:cs="Calibri"/>
              </w:rPr>
            </w:pPr>
            <w:r>
              <w:rPr>
                <w:rFonts w:ascii="Calibri" w:hAnsi="Calibri" w:cs="Calibri"/>
              </w:rPr>
              <w:t xml:space="preserve">Marca del producto </w:t>
            </w:r>
          </w:p>
        </w:tc>
      </w:tr>
      <w:tr w:rsidR="00025FA6" w:rsidRPr="00B23E8F" w14:paraId="7B0893F7"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323688DE" w14:textId="77777777" w:rsidR="00025FA6" w:rsidRPr="00B23E8F" w:rsidRDefault="00025FA6" w:rsidP="000F7448">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712D7FAB" w14:textId="77777777" w:rsidR="00025FA6" w:rsidRDefault="00025FA6" w:rsidP="000F7448">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7987A6D9" w14:textId="77777777" w:rsidR="00025FA6" w:rsidRDefault="00025FA6" w:rsidP="000F7448">
            <w:pPr>
              <w:rPr>
                <w:rFonts w:ascii="Calibri" w:hAnsi="Calibri" w:cs="Calibri"/>
              </w:rPr>
            </w:pPr>
            <w:r>
              <w:rPr>
                <w:rFonts w:ascii="Calibri" w:hAnsi="Calibri" w:cs="Calibri"/>
              </w:rPr>
              <w:t>Fecha de registro</w:t>
            </w:r>
          </w:p>
        </w:tc>
        <w:tc>
          <w:tcPr>
            <w:tcW w:w="972" w:type="dxa"/>
            <w:tcBorders>
              <w:top w:val="single" w:sz="2" w:space="0" w:color="auto"/>
              <w:left w:val="single" w:sz="2" w:space="0" w:color="auto"/>
              <w:bottom w:val="single" w:sz="2" w:space="0" w:color="auto"/>
              <w:right w:val="single" w:sz="2" w:space="0" w:color="auto"/>
            </w:tcBorders>
          </w:tcPr>
          <w:p w14:paraId="6418CA0B" w14:textId="77777777" w:rsidR="00025FA6" w:rsidRPr="00B23E8F" w:rsidRDefault="00025FA6" w:rsidP="000F7448">
            <w:pPr>
              <w:rPr>
                <w:rFonts w:ascii="Calibri" w:hAnsi="Calibri" w:cs="Calibri"/>
              </w:rPr>
            </w:pPr>
            <w:r>
              <w:rPr>
                <w:rFonts w:ascii="Calibri" w:hAnsi="Calibri" w:cs="Calibri"/>
              </w:rPr>
              <w:t xml:space="preserve">Date </w:t>
            </w:r>
          </w:p>
        </w:tc>
        <w:tc>
          <w:tcPr>
            <w:tcW w:w="1134" w:type="dxa"/>
            <w:tcBorders>
              <w:top w:val="single" w:sz="2" w:space="0" w:color="auto"/>
              <w:left w:val="single" w:sz="2" w:space="0" w:color="auto"/>
              <w:bottom w:val="single" w:sz="2" w:space="0" w:color="auto"/>
              <w:right w:val="single" w:sz="2" w:space="0" w:color="auto"/>
            </w:tcBorders>
          </w:tcPr>
          <w:p w14:paraId="260BE18A" w14:textId="77777777" w:rsidR="00025FA6" w:rsidRPr="00B23E8F" w:rsidRDefault="00025FA6" w:rsidP="000F7448">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30D820EF" w14:textId="77777777" w:rsidR="00025FA6" w:rsidRPr="00B23E8F" w:rsidRDefault="00025FA6" w:rsidP="000F7448">
            <w:pPr>
              <w:rPr>
                <w:rFonts w:ascii="Calibri" w:hAnsi="Calibri" w:cs="Calibri"/>
              </w:rPr>
            </w:pPr>
          </w:p>
        </w:tc>
        <w:tc>
          <w:tcPr>
            <w:tcW w:w="3260" w:type="dxa"/>
            <w:tcBorders>
              <w:top w:val="single" w:sz="2" w:space="0" w:color="auto"/>
              <w:left w:val="single" w:sz="2" w:space="0" w:color="auto"/>
              <w:bottom w:val="single" w:sz="2" w:space="0" w:color="auto"/>
              <w:right w:val="single" w:sz="2" w:space="0" w:color="auto"/>
            </w:tcBorders>
          </w:tcPr>
          <w:p w14:paraId="6E743455" w14:textId="77777777" w:rsidR="00025FA6" w:rsidRPr="00B23E8F" w:rsidRDefault="00025FA6" w:rsidP="000F7448">
            <w:pPr>
              <w:rPr>
                <w:rFonts w:ascii="Calibri" w:hAnsi="Calibri" w:cs="Calibri"/>
              </w:rPr>
            </w:pPr>
            <w:r>
              <w:rPr>
                <w:rFonts w:ascii="Calibri" w:hAnsi="Calibri" w:cs="Calibri"/>
              </w:rPr>
              <w:t>Fecha del registro del producto</w:t>
            </w:r>
          </w:p>
        </w:tc>
      </w:tr>
    </w:tbl>
    <w:p w14:paraId="13216AF0" w14:textId="77777777" w:rsidR="00025FA6" w:rsidRPr="00B23E8F" w:rsidRDefault="00025FA6" w:rsidP="00025FA6">
      <w:pPr>
        <w:rPr>
          <w:rFonts w:ascii="Calibri" w:hAnsi="Calibri" w:cs="Calibri"/>
        </w:rPr>
      </w:pPr>
    </w:p>
    <w:p w14:paraId="04102493" w14:textId="77777777" w:rsidR="00025FA6" w:rsidRPr="00B23E8F" w:rsidRDefault="00025FA6" w:rsidP="00025FA6">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025FA6" w:rsidRPr="00B23E8F" w14:paraId="01E92F83" w14:textId="77777777" w:rsidTr="000F7448">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A57D565"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16A27429"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714F1518" w14:textId="77777777" w:rsidR="00025FA6" w:rsidRPr="00B23E8F" w:rsidRDefault="00025FA6" w:rsidP="000F7448">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025FA6" w:rsidRPr="00B23E8F" w14:paraId="43A81460"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69D05661" w14:textId="77777777" w:rsidR="00025FA6" w:rsidRPr="00B23E8F" w:rsidRDefault="00025FA6" w:rsidP="000F7448">
            <w:pPr>
              <w:rPr>
                <w:rFonts w:ascii="Calibri" w:hAnsi="Calibri" w:cs="Calibri"/>
                <w:lang w:val="en-US"/>
              </w:rPr>
            </w:pPr>
            <w:r>
              <w:rPr>
                <w:rFonts w:ascii="Calibri" w:hAnsi="Calibri" w:cs="Calibri"/>
                <w:lang w:val="en-US"/>
              </w:rPr>
              <w:t xml:space="preserve">Pk </w:t>
            </w:r>
          </w:p>
        </w:tc>
        <w:tc>
          <w:tcPr>
            <w:tcW w:w="3345" w:type="dxa"/>
            <w:tcBorders>
              <w:top w:val="single" w:sz="2" w:space="0" w:color="auto"/>
              <w:left w:val="single" w:sz="2" w:space="0" w:color="auto"/>
              <w:bottom w:val="single" w:sz="2" w:space="0" w:color="auto"/>
              <w:right w:val="single" w:sz="2" w:space="0" w:color="auto"/>
            </w:tcBorders>
          </w:tcPr>
          <w:p w14:paraId="788EC45E" w14:textId="258A8759" w:rsidR="00025FA6" w:rsidRPr="00B23E8F" w:rsidRDefault="00025FA6" w:rsidP="000F7448">
            <w:pPr>
              <w:rPr>
                <w:rFonts w:ascii="Calibri" w:hAnsi="Calibri" w:cs="Calibri"/>
                <w:lang w:val="en-US"/>
              </w:rPr>
            </w:pPr>
            <w:r>
              <w:rPr>
                <w:rFonts w:ascii="Calibri" w:hAnsi="Calibri" w:cs="Calibri"/>
              </w:rPr>
              <w:t>Id_ catalogo</w:t>
            </w:r>
          </w:p>
        </w:tc>
        <w:tc>
          <w:tcPr>
            <w:tcW w:w="3784" w:type="dxa"/>
            <w:tcBorders>
              <w:top w:val="single" w:sz="2" w:space="0" w:color="auto"/>
              <w:left w:val="single" w:sz="2" w:space="0" w:color="auto"/>
              <w:bottom w:val="single" w:sz="2" w:space="0" w:color="auto"/>
              <w:right w:val="single" w:sz="2" w:space="0" w:color="auto"/>
            </w:tcBorders>
          </w:tcPr>
          <w:p w14:paraId="18104808" w14:textId="77777777" w:rsidR="00025FA6" w:rsidRPr="00B23E8F" w:rsidRDefault="00025FA6" w:rsidP="000F7448">
            <w:pPr>
              <w:jc w:val="both"/>
              <w:rPr>
                <w:rFonts w:ascii="Calibri" w:hAnsi="Calibri" w:cs="Calibri"/>
              </w:rPr>
            </w:pPr>
            <w:r>
              <w:rPr>
                <w:rFonts w:ascii="Calibri" w:hAnsi="Calibri" w:cs="Calibri"/>
              </w:rPr>
              <w:t>Primary key</w:t>
            </w:r>
          </w:p>
        </w:tc>
      </w:tr>
    </w:tbl>
    <w:p w14:paraId="45043544" w14:textId="77777777" w:rsidR="00025FA6" w:rsidRDefault="00025FA6" w:rsidP="00B70FE7">
      <w:pPr>
        <w:jc w:val="both"/>
        <w:rPr>
          <w:rFonts w:ascii="Calibri" w:hAnsi="Calibri" w:cs="Book Antiqua"/>
          <w:i/>
          <w:color w:val="0000FF"/>
        </w:rPr>
      </w:pPr>
    </w:p>
    <w:p w14:paraId="1A2112ED" w14:textId="77777777" w:rsidR="00BF4C46" w:rsidRPr="00A7740A" w:rsidRDefault="00BF4C46" w:rsidP="00BF4C46">
      <w:pPr>
        <w:rPr>
          <w:rFonts w:ascii="Calibri" w:hAnsi="Calibri" w:cs="Calibri"/>
          <w:b/>
          <w:bCs/>
          <w:u w:val="single"/>
        </w:rPr>
      </w:pPr>
      <w:r w:rsidRPr="00A7740A">
        <w:rPr>
          <w:rFonts w:ascii="Calibri" w:hAnsi="Calibri" w:cs="Calibri"/>
          <w:b/>
          <w:bCs/>
          <w:u w:val="single"/>
        </w:rPr>
        <w:t xml:space="preserve">Tabla usuario: </w:t>
      </w:r>
    </w:p>
    <w:p w14:paraId="01DFD489" w14:textId="77777777" w:rsidR="00BF4C46" w:rsidRPr="00B23E8F" w:rsidRDefault="00BF4C46" w:rsidP="00BF4C46">
      <w:pPr>
        <w:rPr>
          <w:rFonts w:ascii="Calibri" w:hAnsi="Calibri" w:cs="Calibri"/>
        </w:rPr>
      </w:pPr>
    </w:p>
    <w:p w14:paraId="02E9355C" w14:textId="77777777" w:rsidR="00BF4C46" w:rsidRPr="00B23E8F" w:rsidRDefault="00BF4C46" w:rsidP="00BF4C46">
      <w:pPr>
        <w:rPr>
          <w:rFonts w:ascii="Calibri" w:hAnsi="Calibri" w:cs="Calibri"/>
          <w:b/>
        </w:rPr>
      </w:pPr>
      <w:r w:rsidRPr="00B23E8F">
        <w:rPr>
          <w:rFonts w:ascii="Calibri" w:hAnsi="Calibri" w:cs="Calibri"/>
          <w:b/>
        </w:rPr>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456"/>
        <w:gridCol w:w="2137"/>
        <w:gridCol w:w="1044"/>
        <w:gridCol w:w="992"/>
        <w:gridCol w:w="1134"/>
        <w:gridCol w:w="3544"/>
      </w:tblGrid>
      <w:tr w:rsidR="00BF4C46" w:rsidRPr="00B23E8F" w14:paraId="512B08E6" w14:textId="77777777" w:rsidTr="000F7448">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47B0B6A2"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PK</w:t>
            </w:r>
          </w:p>
        </w:tc>
        <w:tc>
          <w:tcPr>
            <w:tcW w:w="456" w:type="dxa"/>
            <w:tcBorders>
              <w:top w:val="single" w:sz="2" w:space="0" w:color="auto"/>
              <w:left w:val="single" w:sz="2" w:space="0" w:color="auto"/>
              <w:bottom w:val="single" w:sz="2" w:space="0" w:color="auto"/>
              <w:right w:val="single" w:sz="2" w:space="0" w:color="auto"/>
            </w:tcBorders>
            <w:shd w:val="clear" w:color="auto" w:fill="E6E6E6"/>
          </w:tcPr>
          <w:p w14:paraId="615B35C5" w14:textId="77777777" w:rsidR="00BF4C46" w:rsidRPr="00B23E8F" w:rsidRDefault="00BF4C46" w:rsidP="000F7448">
            <w:pPr>
              <w:rPr>
                <w:rFonts w:ascii="Calibri" w:hAnsi="Calibri" w:cs="Calibri"/>
                <w:b/>
                <w:bCs/>
                <w:lang w:val="en-US"/>
              </w:rPr>
            </w:pPr>
            <w:r>
              <w:rPr>
                <w:rFonts w:ascii="Calibri" w:hAnsi="Calibri" w:cs="Calibri"/>
                <w:b/>
                <w:bCs/>
                <w:lang w:val="en-US"/>
              </w:rPr>
              <w:t>FK</w:t>
            </w:r>
          </w:p>
        </w:tc>
        <w:tc>
          <w:tcPr>
            <w:tcW w:w="2137" w:type="dxa"/>
            <w:tcBorders>
              <w:top w:val="single" w:sz="2" w:space="0" w:color="auto"/>
              <w:left w:val="single" w:sz="2" w:space="0" w:color="auto"/>
              <w:bottom w:val="single" w:sz="2" w:space="0" w:color="auto"/>
              <w:right w:val="single" w:sz="2" w:space="0" w:color="auto"/>
            </w:tcBorders>
            <w:shd w:val="clear" w:color="auto" w:fill="E6E6E6"/>
          </w:tcPr>
          <w:p w14:paraId="032A9F5C"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044" w:type="dxa"/>
            <w:tcBorders>
              <w:top w:val="single" w:sz="2" w:space="0" w:color="auto"/>
              <w:left w:val="single" w:sz="2" w:space="0" w:color="auto"/>
              <w:bottom w:val="single" w:sz="2" w:space="0" w:color="auto"/>
              <w:right w:val="single" w:sz="2" w:space="0" w:color="auto"/>
            </w:tcBorders>
            <w:shd w:val="clear" w:color="auto" w:fill="E6E6E6"/>
          </w:tcPr>
          <w:p w14:paraId="15304944"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992" w:type="dxa"/>
            <w:tcBorders>
              <w:top w:val="single" w:sz="2" w:space="0" w:color="auto"/>
              <w:left w:val="single" w:sz="2" w:space="0" w:color="auto"/>
              <w:bottom w:val="single" w:sz="2" w:space="0" w:color="auto"/>
              <w:right w:val="single" w:sz="2" w:space="0" w:color="auto"/>
            </w:tcBorders>
            <w:shd w:val="clear" w:color="auto" w:fill="E6E6E6"/>
          </w:tcPr>
          <w:p w14:paraId="78777C0F" w14:textId="77777777" w:rsidR="00BF4C46" w:rsidRPr="00B23E8F" w:rsidRDefault="00BF4C46" w:rsidP="000F7448">
            <w:pPr>
              <w:rPr>
                <w:rFonts w:ascii="Calibri" w:hAnsi="Calibri" w:cs="Calibri"/>
                <w:b/>
                <w:bCs/>
                <w:lang w:val="en-US"/>
              </w:rPr>
            </w:pPr>
            <w:r w:rsidRPr="00B23E8F">
              <w:rPr>
                <w:rFonts w:ascii="Calibri" w:hAnsi="Calibri" w:cs="Calibri"/>
                <w:b/>
                <w:bCs/>
              </w:rPr>
              <w:t>No Nulo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1ADF51CC"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3544" w:type="dxa"/>
            <w:tcBorders>
              <w:top w:val="single" w:sz="2" w:space="0" w:color="auto"/>
              <w:left w:val="single" w:sz="2" w:space="0" w:color="auto"/>
              <w:bottom w:val="single" w:sz="2" w:space="0" w:color="auto"/>
              <w:right w:val="single" w:sz="2" w:space="0" w:color="auto"/>
            </w:tcBorders>
            <w:shd w:val="clear" w:color="auto" w:fill="E6E6E6"/>
          </w:tcPr>
          <w:p w14:paraId="0451CCD0" w14:textId="77777777" w:rsidR="00BF4C46" w:rsidRPr="00B23E8F" w:rsidRDefault="00BF4C46" w:rsidP="000F7448">
            <w:pPr>
              <w:rPr>
                <w:rFonts w:ascii="Calibri" w:hAnsi="Calibri" w:cs="Calibri"/>
                <w:b/>
                <w:bCs/>
                <w:lang w:val="en-US"/>
              </w:rPr>
            </w:pPr>
            <w:r>
              <w:rPr>
                <w:rFonts w:ascii="Calibri" w:hAnsi="Calibri" w:cs="Calibri"/>
                <w:b/>
                <w:bCs/>
                <w:lang w:val="en-US"/>
              </w:rPr>
              <w:t xml:space="preserve">Descripcion </w:t>
            </w:r>
          </w:p>
        </w:tc>
      </w:tr>
      <w:tr w:rsidR="00BF4C46" w:rsidRPr="00B23E8F" w14:paraId="6CEF635D" w14:textId="77777777" w:rsidTr="000F7448">
        <w:trPr>
          <w:trHeight w:val="254"/>
        </w:trPr>
        <w:tc>
          <w:tcPr>
            <w:tcW w:w="474" w:type="dxa"/>
            <w:tcBorders>
              <w:top w:val="single" w:sz="2" w:space="0" w:color="auto"/>
              <w:left w:val="single" w:sz="2" w:space="0" w:color="auto"/>
              <w:bottom w:val="single" w:sz="2" w:space="0" w:color="auto"/>
              <w:right w:val="single" w:sz="2" w:space="0" w:color="auto"/>
            </w:tcBorders>
          </w:tcPr>
          <w:p w14:paraId="7B014860" w14:textId="77777777" w:rsidR="00BF4C46" w:rsidRPr="00B23E8F" w:rsidRDefault="00BF4C46" w:rsidP="000F7448">
            <w:pPr>
              <w:rPr>
                <w:rFonts w:ascii="Calibri" w:hAnsi="Calibri" w:cs="Calibri"/>
              </w:rPr>
            </w:pPr>
            <w:r>
              <w:rPr>
                <w:rFonts w:ascii="Calibri" w:hAnsi="Calibri" w:cs="Calibri"/>
              </w:rPr>
              <w:t>PK</w:t>
            </w:r>
            <w:r w:rsidRPr="00B23E8F">
              <w:rPr>
                <w:rFonts w:ascii="Calibri" w:hAnsi="Calibri" w:cs="Calibri"/>
              </w:rPr>
              <w:fldChar w:fldCharType="begin" w:fldLock="1"/>
            </w:r>
            <w:r w:rsidRPr="00B23E8F">
              <w:rPr>
                <w:rFonts w:ascii="Calibri" w:hAnsi="Calibri" w:cs="Calibri"/>
              </w:rPr>
              <w:instrText>MERGEFIELD Att.PK</w:instrText>
            </w:r>
            <w:r w:rsidRPr="00B23E8F">
              <w:rPr>
                <w:rFonts w:ascii="Calibri" w:hAnsi="Calibri" w:cs="Calibri"/>
              </w:rPr>
              <w:fldChar w:fldCharType="end"/>
            </w:r>
          </w:p>
        </w:tc>
        <w:tc>
          <w:tcPr>
            <w:tcW w:w="456" w:type="dxa"/>
            <w:tcBorders>
              <w:top w:val="single" w:sz="2" w:space="0" w:color="auto"/>
              <w:left w:val="single" w:sz="2" w:space="0" w:color="auto"/>
              <w:bottom w:val="single" w:sz="2" w:space="0" w:color="auto"/>
              <w:right w:val="single" w:sz="2" w:space="0" w:color="auto"/>
            </w:tcBorders>
          </w:tcPr>
          <w:p w14:paraId="7B428F7F" w14:textId="77777777" w:rsidR="00BF4C46" w:rsidRDefault="00BF4C46" w:rsidP="000F7448">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4387E875" w14:textId="77777777" w:rsidR="00BF4C46" w:rsidRPr="00B23E8F" w:rsidRDefault="00BF4C46" w:rsidP="000F7448">
            <w:pPr>
              <w:rPr>
                <w:rFonts w:ascii="Calibri" w:hAnsi="Calibri" w:cs="Calibri"/>
              </w:rPr>
            </w:pPr>
            <w:r>
              <w:rPr>
                <w:rFonts w:ascii="Calibri" w:hAnsi="Calibri" w:cs="Calibri"/>
              </w:rPr>
              <w:t>Id_usuario</w:t>
            </w:r>
          </w:p>
        </w:tc>
        <w:tc>
          <w:tcPr>
            <w:tcW w:w="1044" w:type="dxa"/>
            <w:tcBorders>
              <w:top w:val="single" w:sz="2" w:space="0" w:color="auto"/>
              <w:left w:val="single" w:sz="2" w:space="0" w:color="auto"/>
              <w:bottom w:val="single" w:sz="2" w:space="0" w:color="auto"/>
              <w:right w:val="single" w:sz="2" w:space="0" w:color="auto"/>
            </w:tcBorders>
          </w:tcPr>
          <w:p w14:paraId="4FEDAAF1" w14:textId="77777777" w:rsidR="00BF4C46" w:rsidRPr="00B23E8F" w:rsidRDefault="00BF4C46" w:rsidP="000F7448">
            <w:pPr>
              <w:rPr>
                <w:rFonts w:ascii="Calibri" w:hAnsi="Calibri" w:cs="Calibri"/>
              </w:rPr>
            </w:pPr>
            <w:r>
              <w:rPr>
                <w:rFonts w:ascii="Calibri" w:hAnsi="Calibri" w:cs="Calibri"/>
              </w:rPr>
              <w:t>int</w:t>
            </w:r>
          </w:p>
        </w:tc>
        <w:tc>
          <w:tcPr>
            <w:tcW w:w="992" w:type="dxa"/>
            <w:tcBorders>
              <w:top w:val="single" w:sz="2" w:space="0" w:color="auto"/>
              <w:left w:val="single" w:sz="2" w:space="0" w:color="auto"/>
              <w:bottom w:val="single" w:sz="2" w:space="0" w:color="auto"/>
              <w:right w:val="single" w:sz="2" w:space="0" w:color="auto"/>
            </w:tcBorders>
          </w:tcPr>
          <w:p w14:paraId="6BC3C29B" w14:textId="77777777" w:rsidR="00BF4C46" w:rsidRPr="00B23E8F" w:rsidRDefault="00BF4C46" w:rsidP="000F7448">
            <w:pPr>
              <w:rPr>
                <w:rFonts w:ascii="Calibri" w:hAnsi="Calibri" w:cs="Calibri"/>
              </w:rPr>
            </w:pPr>
            <w:r>
              <w:rPr>
                <w:rFonts w:ascii="Calibri" w:hAnsi="Calibri" w:cs="Calibri"/>
              </w:rPr>
              <w:t>Not null</w:t>
            </w:r>
          </w:p>
        </w:tc>
        <w:tc>
          <w:tcPr>
            <w:tcW w:w="1134" w:type="dxa"/>
            <w:tcBorders>
              <w:top w:val="single" w:sz="2" w:space="0" w:color="auto"/>
              <w:left w:val="single" w:sz="2" w:space="0" w:color="auto"/>
              <w:bottom w:val="single" w:sz="2" w:space="0" w:color="auto"/>
              <w:right w:val="single" w:sz="2" w:space="0" w:color="auto"/>
            </w:tcBorders>
          </w:tcPr>
          <w:p w14:paraId="500D9318" w14:textId="77777777" w:rsidR="00BF4C46" w:rsidRPr="00B23E8F" w:rsidRDefault="00BF4C46" w:rsidP="000F7448">
            <w:pPr>
              <w:rPr>
                <w:rFonts w:ascii="Calibri" w:hAnsi="Calibri" w:cs="Calibri"/>
              </w:rPr>
            </w:pPr>
            <w:r>
              <w:rPr>
                <w:rFonts w:ascii="Calibri" w:hAnsi="Calibri" w:cs="Calibri"/>
              </w:rPr>
              <w:t>5</w:t>
            </w:r>
          </w:p>
        </w:tc>
        <w:tc>
          <w:tcPr>
            <w:tcW w:w="3544" w:type="dxa"/>
            <w:tcBorders>
              <w:top w:val="single" w:sz="2" w:space="0" w:color="auto"/>
              <w:left w:val="single" w:sz="2" w:space="0" w:color="auto"/>
              <w:bottom w:val="single" w:sz="2" w:space="0" w:color="auto"/>
              <w:right w:val="single" w:sz="2" w:space="0" w:color="auto"/>
            </w:tcBorders>
          </w:tcPr>
          <w:p w14:paraId="33D0D104" w14:textId="77777777" w:rsidR="00BF4C46" w:rsidRPr="00B23E8F" w:rsidRDefault="00BF4C46" w:rsidP="000F7448">
            <w:pPr>
              <w:rPr>
                <w:rFonts w:ascii="Calibri" w:hAnsi="Calibri" w:cs="Calibri"/>
              </w:rPr>
            </w:pPr>
            <w:r>
              <w:rPr>
                <w:rFonts w:ascii="Calibri" w:hAnsi="Calibri" w:cs="Calibri"/>
              </w:rPr>
              <w:t xml:space="preserve">Código único por usuario </w:t>
            </w:r>
          </w:p>
        </w:tc>
      </w:tr>
      <w:tr w:rsidR="00BF4C46" w:rsidRPr="00B23E8F" w14:paraId="5ADE2975" w14:textId="77777777" w:rsidTr="000F7448">
        <w:trPr>
          <w:trHeight w:val="254"/>
        </w:trPr>
        <w:tc>
          <w:tcPr>
            <w:tcW w:w="474" w:type="dxa"/>
            <w:tcBorders>
              <w:top w:val="single" w:sz="2" w:space="0" w:color="auto"/>
              <w:left w:val="single" w:sz="2" w:space="0" w:color="auto"/>
              <w:bottom w:val="single" w:sz="2" w:space="0" w:color="auto"/>
              <w:right w:val="single" w:sz="2" w:space="0" w:color="auto"/>
            </w:tcBorders>
          </w:tcPr>
          <w:p w14:paraId="36C3C99E" w14:textId="77777777" w:rsidR="00BF4C46"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101A7C5B" w14:textId="77777777" w:rsidR="00BF4C46" w:rsidRDefault="00BF4C46" w:rsidP="000F7448">
            <w:pPr>
              <w:rPr>
                <w:rFonts w:ascii="Calibri" w:hAnsi="Calibri" w:cs="Calibri"/>
              </w:rPr>
            </w:pPr>
            <w:r>
              <w:rPr>
                <w:rFonts w:ascii="Calibri" w:hAnsi="Calibri" w:cs="Calibri"/>
              </w:rPr>
              <w:t>FK</w:t>
            </w:r>
          </w:p>
        </w:tc>
        <w:tc>
          <w:tcPr>
            <w:tcW w:w="2137" w:type="dxa"/>
            <w:tcBorders>
              <w:top w:val="single" w:sz="2" w:space="0" w:color="auto"/>
              <w:left w:val="single" w:sz="2" w:space="0" w:color="auto"/>
              <w:bottom w:val="single" w:sz="2" w:space="0" w:color="auto"/>
              <w:right w:val="single" w:sz="2" w:space="0" w:color="auto"/>
            </w:tcBorders>
          </w:tcPr>
          <w:p w14:paraId="63216D3F" w14:textId="77777777" w:rsidR="00BF4C46" w:rsidRDefault="00BF4C46" w:rsidP="000F7448">
            <w:pPr>
              <w:rPr>
                <w:rFonts w:ascii="Calibri" w:hAnsi="Calibri" w:cs="Calibri"/>
              </w:rPr>
            </w:pPr>
            <w:r>
              <w:rPr>
                <w:rFonts w:ascii="Calibri" w:hAnsi="Calibri" w:cs="Calibri"/>
              </w:rPr>
              <w:t>Id_catalogo</w:t>
            </w:r>
          </w:p>
        </w:tc>
        <w:tc>
          <w:tcPr>
            <w:tcW w:w="1044" w:type="dxa"/>
            <w:tcBorders>
              <w:top w:val="single" w:sz="2" w:space="0" w:color="auto"/>
              <w:left w:val="single" w:sz="2" w:space="0" w:color="auto"/>
              <w:bottom w:val="single" w:sz="2" w:space="0" w:color="auto"/>
              <w:right w:val="single" w:sz="2" w:space="0" w:color="auto"/>
            </w:tcBorders>
          </w:tcPr>
          <w:p w14:paraId="146900F3" w14:textId="77777777" w:rsidR="00BF4C46" w:rsidRDefault="00BF4C46" w:rsidP="000F7448">
            <w:pPr>
              <w:rPr>
                <w:rFonts w:ascii="Calibri" w:hAnsi="Calibri" w:cs="Calibri"/>
              </w:rPr>
            </w:pPr>
            <w:r>
              <w:rPr>
                <w:rFonts w:ascii="Calibri" w:hAnsi="Calibri" w:cs="Calibri"/>
              </w:rPr>
              <w:t>int</w:t>
            </w:r>
          </w:p>
        </w:tc>
        <w:tc>
          <w:tcPr>
            <w:tcW w:w="992" w:type="dxa"/>
            <w:tcBorders>
              <w:top w:val="single" w:sz="2" w:space="0" w:color="auto"/>
              <w:left w:val="single" w:sz="2" w:space="0" w:color="auto"/>
              <w:bottom w:val="single" w:sz="2" w:space="0" w:color="auto"/>
              <w:right w:val="single" w:sz="2" w:space="0" w:color="auto"/>
            </w:tcBorders>
          </w:tcPr>
          <w:p w14:paraId="1B5635CF" w14:textId="77777777" w:rsidR="00BF4C46" w:rsidRDefault="00BF4C46" w:rsidP="000F7448">
            <w:pPr>
              <w:rPr>
                <w:rFonts w:ascii="Calibri" w:hAnsi="Calibri" w:cs="Calibri"/>
              </w:rPr>
            </w:pPr>
            <w:r>
              <w:rPr>
                <w:rFonts w:ascii="Calibri" w:hAnsi="Calibri" w:cs="Calibri"/>
              </w:rPr>
              <w:t>Not null</w:t>
            </w:r>
          </w:p>
        </w:tc>
        <w:tc>
          <w:tcPr>
            <w:tcW w:w="1134" w:type="dxa"/>
            <w:tcBorders>
              <w:top w:val="single" w:sz="2" w:space="0" w:color="auto"/>
              <w:left w:val="single" w:sz="2" w:space="0" w:color="auto"/>
              <w:bottom w:val="single" w:sz="2" w:space="0" w:color="auto"/>
              <w:right w:val="single" w:sz="2" w:space="0" w:color="auto"/>
            </w:tcBorders>
          </w:tcPr>
          <w:p w14:paraId="555AFD45" w14:textId="77777777" w:rsidR="00BF4C46" w:rsidRDefault="00BF4C46" w:rsidP="000F7448">
            <w:pPr>
              <w:rPr>
                <w:rFonts w:ascii="Calibri" w:hAnsi="Calibri" w:cs="Calibri"/>
              </w:rPr>
            </w:pPr>
            <w:r>
              <w:rPr>
                <w:rFonts w:ascii="Calibri" w:hAnsi="Calibri" w:cs="Calibri"/>
              </w:rPr>
              <w:t>5</w:t>
            </w:r>
          </w:p>
        </w:tc>
        <w:tc>
          <w:tcPr>
            <w:tcW w:w="3544" w:type="dxa"/>
            <w:tcBorders>
              <w:top w:val="single" w:sz="2" w:space="0" w:color="auto"/>
              <w:left w:val="single" w:sz="2" w:space="0" w:color="auto"/>
              <w:bottom w:val="single" w:sz="2" w:space="0" w:color="auto"/>
              <w:right w:val="single" w:sz="2" w:space="0" w:color="auto"/>
            </w:tcBorders>
          </w:tcPr>
          <w:p w14:paraId="1EB32D50" w14:textId="77777777" w:rsidR="00BF4C46" w:rsidRDefault="00BF4C46" w:rsidP="000F7448">
            <w:pPr>
              <w:rPr>
                <w:rFonts w:ascii="Calibri" w:hAnsi="Calibri" w:cs="Calibri"/>
              </w:rPr>
            </w:pPr>
            <w:r>
              <w:rPr>
                <w:rFonts w:ascii="Calibri" w:hAnsi="Calibri" w:cs="Calibri"/>
              </w:rPr>
              <w:t xml:space="preserve">Código único del catalogo </w:t>
            </w:r>
          </w:p>
        </w:tc>
      </w:tr>
      <w:tr w:rsidR="00BF4C46" w:rsidRPr="00B23E8F" w14:paraId="0A8D48D4"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17E94DB7"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6C5721A5" w14:textId="77777777" w:rsidR="00BF4C46" w:rsidRDefault="00BF4C46" w:rsidP="000F7448">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65B2B1AC" w14:textId="77777777" w:rsidR="00BF4C46" w:rsidRPr="00B23E8F" w:rsidRDefault="00BF4C46" w:rsidP="000F7448">
            <w:pPr>
              <w:rPr>
                <w:rFonts w:ascii="Calibri" w:hAnsi="Calibri" w:cs="Calibri"/>
              </w:rPr>
            </w:pPr>
            <w:r>
              <w:rPr>
                <w:rFonts w:ascii="Calibri" w:hAnsi="Calibri" w:cs="Calibri"/>
              </w:rPr>
              <w:t xml:space="preserve">Nombre </w:t>
            </w:r>
          </w:p>
        </w:tc>
        <w:tc>
          <w:tcPr>
            <w:tcW w:w="1044" w:type="dxa"/>
            <w:tcBorders>
              <w:top w:val="single" w:sz="2" w:space="0" w:color="auto"/>
              <w:left w:val="single" w:sz="2" w:space="0" w:color="auto"/>
              <w:bottom w:val="single" w:sz="2" w:space="0" w:color="auto"/>
              <w:right w:val="single" w:sz="2" w:space="0" w:color="auto"/>
            </w:tcBorders>
          </w:tcPr>
          <w:p w14:paraId="135701B5" w14:textId="77777777" w:rsidR="00BF4C46" w:rsidRPr="00B23E8F" w:rsidRDefault="00BF4C46" w:rsidP="000F7448">
            <w:pPr>
              <w:rPr>
                <w:rFonts w:ascii="Calibri" w:hAnsi="Calibri" w:cs="Calibri"/>
              </w:rPr>
            </w:pPr>
            <w:r>
              <w:rPr>
                <w:rFonts w:ascii="Calibri" w:hAnsi="Calibri" w:cs="Calibri"/>
              </w:rPr>
              <w:t>varchar</w:t>
            </w:r>
          </w:p>
        </w:tc>
        <w:tc>
          <w:tcPr>
            <w:tcW w:w="992" w:type="dxa"/>
            <w:tcBorders>
              <w:top w:val="single" w:sz="2" w:space="0" w:color="auto"/>
              <w:left w:val="single" w:sz="2" w:space="0" w:color="auto"/>
              <w:bottom w:val="single" w:sz="2" w:space="0" w:color="auto"/>
              <w:right w:val="single" w:sz="2" w:space="0" w:color="auto"/>
            </w:tcBorders>
          </w:tcPr>
          <w:p w14:paraId="0BE937A7" w14:textId="77777777" w:rsidR="00BF4C46" w:rsidRPr="00B23E8F" w:rsidRDefault="00BF4C4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0D08AC4E" w14:textId="77777777" w:rsidR="00BF4C46" w:rsidRPr="00B23E8F" w:rsidRDefault="00BF4C46" w:rsidP="000F7448">
            <w:pPr>
              <w:rPr>
                <w:rFonts w:ascii="Calibri" w:hAnsi="Calibri" w:cs="Calibri"/>
              </w:rPr>
            </w:pPr>
            <w:r>
              <w:rPr>
                <w:rFonts w:ascii="Calibri" w:hAnsi="Calibri" w:cs="Calibri"/>
              </w:rPr>
              <w:t>30</w:t>
            </w:r>
          </w:p>
        </w:tc>
        <w:tc>
          <w:tcPr>
            <w:tcW w:w="3544" w:type="dxa"/>
            <w:tcBorders>
              <w:top w:val="single" w:sz="2" w:space="0" w:color="auto"/>
              <w:left w:val="single" w:sz="2" w:space="0" w:color="auto"/>
              <w:bottom w:val="single" w:sz="2" w:space="0" w:color="auto"/>
              <w:right w:val="single" w:sz="2" w:space="0" w:color="auto"/>
            </w:tcBorders>
          </w:tcPr>
          <w:p w14:paraId="20C6ED60" w14:textId="77777777" w:rsidR="00BF4C46" w:rsidRPr="00B23E8F" w:rsidRDefault="00BF4C46" w:rsidP="000F7448">
            <w:pPr>
              <w:rPr>
                <w:rFonts w:ascii="Calibri" w:hAnsi="Calibri" w:cs="Calibri"/>
              </w:rPr>
            </w:pPr>
            <w:r>
              <w:rPr>
                <w:rFonts w:ascii="Calibri" w:hAnsi="Calibri" w:cs="Calibri"/>
              </w:rPr>
              <w:t xml:space="preserve">Nombre del usuario </w:t>
            </w:r>
          </w:p>
        </w:tc>
      </w:tr>
      <w:tr w:rsidR="00BF4C46" w:rsidRPr="00B23E8F" w14:paraId="6BC1167E"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692FB565"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664ECF5D" w14:textId="77777777" w:rsidR="00BF4C46" w:rsidRDefault="00BF4C46" w:rsidP="000F7448">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7875FD4C" w14:textId="77777777" w:rsidR="00BF4C46" w:rsidRDefault="00BF4C46" w:rsidP="000F7448">
            <w:pPr>
              <w:rPr>
                <w:rFonts w:ascii="Calibri" w:hAnsi="Calibri" w:cs="Calibri"/>
              </w:rPr>
            </w:pPr>
            <w:r>
              <w:rPr>
                <w:rFonts w:ascii="Calibri" w:hAnsi="Calibri" w:cs="Calibri"/>
              </w:rPr>
              <w:t xml:space="preserve">Apellido </w:t>
            </w:r>
          </w:p>
        </w:tc>
        <w:tc>
          <w:tcPr>
            <w:tcW w:w="1044" w:type="dxa"/>
            <w:tcBorders>
              <w:top w:val="single" w:sz="2" w:space="0" w:color="auto"/>
              <w:left w:val="single" w:sz="2" w:space="0" w:color="auto"/>
              <w:bottom w:val="single" w:sz="2" w:space="0" w:color="auto"/>
              <w:right w:val="single" w:sz="2" w:space="0" w:color="auto"/>
            </w:tcBorders>
          </w:tcPr>
          <w:p w14:paraId="618336A2" w14:textId="77777777" w:rsidR="00BF4C46" w:rsidRPr="00B23E8F" w:rsidRDefault="00BF4C46" w:rsidP="000F7448">
            <w:pPr>
              <w:rPr>
                <w:rFonts w:ascii="Calibri" w:hAnsi="Calibri" w:cs="Calibri"/>
              </w:rPr>
            </w:pPr>
            <w:r>
              <w:rPr>
                <w:rFonts w:ascii="Calibri" w:hAnsi="Calibri" w:cs="Calibri"/>
              </w:rPr>
              <w:t>varchar</w:t>
            </w:r>
          </w:p>
        </w:tc>
        <w:tc>
          <w:tcPr>
            <w:tcW w:w="992" w:type="dxa"/>
            <w:tcBorders>
              <w:top w:val="single" w:sz="2" w:space="0" w:color="auto"/>
              <w:left w:val="single" w:sz="2" w:space="0" w:color="auto"/>
              <w:bottom w:val="single" w:sz="2" w:space="0" w:color="auto"/>
              <w:right w:val="single" w:sz="2" w:space="0" w:color="auto"/>
            </w:tcBorders>
          </w:tcPr>
          <w:p w14:paraId="01D3BF98" w14:textId="77777777" w:rsidR="00BF4C46" w:rsidRPr="00B23E8F" w:rsidRDefault="00BF4C4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369DC6C" w14:textId="77777777" w:rsidR="00BF4C46" w:rsidRPr="00B23E8F" w:rsidRDefault="00BF4C46" w:rsidP="000F7448">
            <w:pPr>
              <w:rPr>
                <w:rFonts w:ascii="Calibri" w:hAnsi="Calibri" w:cs="Calibri"/>
              </w:rPr>
            </w:pPr>
            <w:r>
              <w:rPr>
                <w:rFonts w:ascii="Calibri" w:hAnsi="Calibri" w:cs="Calibri"/>
              </w:rPr>
              <w:t>30</w:t>
            </w:r>
          </w:p>
        </w:tc>
        <w:tc>
          <w:tcPr>
            <w:tcW w:w="3544" w:type="dxa"/>
            <w:tcBorders>
              <w:top w:val="single" w:sz="2" w:space="0" w:color="auto"/>
              <w:left w:val="single" w:sz="2" w:space="0" w:color="auto"/>
              <w:bottom w:val="single" w:sz="2" w:space="0" w:color="auto"/>
              <w:right w:val="single" w:sz="2" w:space="0" w:color="auto"/>
            </w:tcBorders>
          </w:tcPr>
          <w:p w14:paraId="7F39E989" w14:textId="77777777" w:rsidR="00BF4C46" w:rsidRPr="00B23E8F" w:rsidRDefault="00BF4C46" w:rsidP="000F7448">
            <w:pPr>
              <w:rPr>
                <w:rFonts w:ascii="Calibri" w:hAnsi="Calibri" w:cs="Calibri"/>
              </w:rPr>
            </w:pPr>
            <w:r>
              <w:rPr>
                <w:rFonts w:ascii="Calibri" w:hAnsi="Calibri" w:cs="Calibri"/>
              </w:rPr>
              <w:t xml:space="preserve">Apellido del usuario </w:t>
            </w:r>
          </w:p>
        </w:tc>
      </w:tr>
      <w:tr w:rsidR="00BF4C46" w:rsidRPr="00B23E8F" w14:paraId="335526A0"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6988C500"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3EFA7A20" w14:textId="77777777" w:rsidR="00BF4C46" w:rsidRDefault="00BF4C46" w:rsidP="000F7448">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2A2BF166" w14:textId="77777777" w:rsidR="00BF4C46" w:rsidRDefault="00BF4C46" w:rsidP="000F7448">
            <w:pPr>
              <w:rPr>
                <w:rFonts w:ascii="Calibri" w:hAnsi="Calibri" w:cs="Calibri"/>
              </w:rPr>
            </w:pPr>
            <w:r>
              <w:rPr>
                <w:rFonts w:ascii="Calibri" w:hAnsi="Calibri" w:cs="Calibri"/>
              </w:rPr>
              <w:t xml:space="preserve">Dirección </w:t>
            </w:r>
          </w:p>
        </w:tc>
        <w:tc>
          <w:tcPr>
            <w:tcW w:w="1044" w:type="dxa"/>
            <w:tcBorders>
              <w:top w:val="single" w:sz="2" w:space="0" w:color="auto"/>
              <w:left w:val="single" w:sz="2" w:space="0" w:color="auto"/>
              <w:bottom w:val="single" w:sz="2" w:space="0" w:color="auto"/>
              <w:right w:val="single" w:sz="2" w:space="0" w:color="auto"/>
            </w:tcBorders>
          </w:tcPr>
          <w:p w14:paraId="72D88C60" w14:textId="77777777" w:rsidR="00BF4C46" w:rsidRPr="00B23E8F" w:rsidRDefault="00BF4C46" w:rsidP="000F7448">
            <w:pPr>
              <w:rPr>
                <w:rFonts w:ascii="Calibri" w:hAnsi="Calibri" w:cs="Calibri"/>
              </w:rPr>
            </w:pPr>
            <w:r>
              <w:rPr>
                <w:rFonts w:ascii="Calibri" w:hAnsi="Calibri" w:cs="Calibri"/>
              </w:rPr>
              <w:t>varchar</w:t>
            </w:r>
          </w:p>
        </w:tc>
        <w:tc>
          <w:tcPr>
            <w:tcW w:w="992" w:type="dxa"/>
            <w:tcBorders>
              <w:top w:val="single" w:sz="2" w:space="0" w:color="auto"/>
              <w:left w:val="single" w:sz="2" w:space="0" w:color="auto"/>
              <w:bottom w:val="single" w:sz="2" w:space="0" w:color="auto"/>
              <w:right w:val="single" w:sz="2" w:space="0" w:color="auto"/>
            </w:tcBorders>
          </w:tcPr>
          <w:p w14:paraId="788E3329" w14:textId="77777777" w:rsidR="00BF4C46" w:rsidRPr="00B23E8F" w:rsidRDefault="00BF4C4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024DA881" w14:textId="77777777" w:rsidR="00BF4C46" w:rsidRPr="00B23E8F" w:rsidRDefault="00BF4C46" w:rsidP="000F7448">
            <w:pPr>
              <w:rPr>
                <w:rFonts w:ascii="Calibri" w:hAnsi="Calibri" w:cs="Calibri"/>
              </w:rPr>
            </w:pPr>
            <w:r>
              <w:rPr>
                <w:rFonts w:ascii="Calibri" w:hAnsi="Calibri" w:cs="Calibri"/>
              </w:rPr>
              <w:t>70</w:t>
            </w:r>
          </w:p>
        </w:tc>
        <w:tc>
          <w:tcPr>
            <w:tcW w:w="3544" w:type="dxa"/>
            <w:tcBorders>
              <w:top w:val="single" w:sz="2" w:space="0" w:color="auto"/>
              <w:left w:val="single" w:sz="2" w:space="0" w:color="auto"/>
              <w:bottom w:val="single" w:sz="2" w:space="0" w:color="auto"/>
              <w:right w:val="single" w:sz="2" w:space="0" w:color="auto"/>
            </w:tcBorders>
          </w:tcPr>
          <w:p w14:paraId="78461309" w14:textId="77777777" w:rsidR="00BF4C46" w:rsidRPr="00B23E8F" w:rsidRDefault="00BF4C46" w:rsidP="000F7448">
            <w:pPr>
              <w:rPr>
                <w:rFonts w:ascii="Calibri" w:hAnsi="Calibri" w:cs="Calibri"/>
              </w:rPr>
            </w:pPr>
            <w:r>
              <w:rPr>
                <w:rFonts w:ascii="Calibri" w:hAnsi="Calibri" w:cs="Calibri"/>
              </w:rPr>
              <w:t xml:space="preserve">Dirección del usuario </w:t>
            </w:r>
          </w:p>
        </w:tc>
      </w:tr>
      <w:tr w:rsidR="00BF4C46" w:rsidRPr="00B23E8F" w14:paraId="3D2C4454"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64B79753"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723524C4" w14:textId="77777777" w:rsidR="00BF4C46" w:rsidRDefault="00BF4C46" w:rsidP="000F7448">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7BD05654" w14:textId="77777777" w:rsidR="00BF4C46" w:rsidRDefault="00BF4C46" w:rsidP="000F7448">
            <w:pPr>
              <w:rPr>
                <w:rFonts w:ascii="Calibri" w:hAnsi="Calibri" w:cs="Calibri"/>
              </w:rPr>
            </w:pPr>
            <w:r>
              <w:rPr>
                <w:rFonts w:ascii="Calibri" w:hAnsi="Calibri" w:cs="Calibri"/>
              </w:rPr>
              <w:t xml:space="preserve">Provincia </w:t>
            </w:r>
          </w:p>
        </w:tc>
        <w:tc>
          <w:tcPr>
            <w:tcW w:w="1044" w:type="dxa"/>
            <w:tcBorders>
              <w:top w:val="single" w:sz="2" w:space="0" w:color="auto"/>
              <w:left w:val="single" w:sz="2" w:space="0" w:color="auto"/>
              <w:bottom w:val="single" w:sz="2" w:space="0" w:color="auto"/>
              <w:right w:val="single" w:sz="2" w:space="0" w:color="auto"/>
            </w:tcBorders>
          </w:tcPr>
          <w:p w14:paraId="028CE0B6" w14:textId="77777777" w:rsidR="00BF4C46" w:rsidRPr="00B23E8F" w:rsidRDefault="00BF4C46" w:rsidP="000F7448">
            <w:pPr>
              <w:rPr>
                <w:rFonts w:ascii="Calibri" w:hAnsi="Calibri" w:cs="Calibri"/>
              </w:rPr>
            </w:pPr>
            <w:r>
              <w:rPr>
                <w:rFonts w:ascii="Calibri" w:hAnsi="Calibri" w:cs="Calibri"/>
              </w:rPr>
              <w:t>varchar</w:t>
            </w:r>
          </w:p>
        </w:tc>
        <w:tc>
          <w:tcPr>
            <w:tcW w:w="992" w:type="dxa"/>
            <w:tcBorders>
              <w:top w:val="single" w:sz="2" w:space="0" w:color="auto"/>
              <w:left w:val="single" w:sz="2" w:space="0" w:color="auto"/>
              <w:bottom w:val="single" w:sz="2" w:space="0" w:color="auto"/>
              <w:right w:val="single" w:sz="2" w:space="0" w:color="auto"/>
            </w:tcBorders>
          </w:tcPr>
          <w:p w14:paraId="719553E5" w14:textId="77777777" w:rsidR="00BF4C46" w:rsidRPr="00B23E8F" w:rsidRDefault="00BF4C4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08C077BA" w14:textId="77777777" w:rsidR="00BF4C46" w:rsidRPr="00B23E8F" w:rsidRDefault="00BF4C46" w:rsidP="000F7448">
            <w:pPr>
              <w:rPr>
                <w:rFonts w:ascii="Calibri" w:hAnsi="Calibri" w:cs="Calibri"/>
              </w:rPr>
            </w:pPr>
            <w:r>
              <w:rPr>
                <w:rFonts w:ascii="Calibri" w:hAnsi="Calibri" w:cs="Calibri"/>
              </w:rPr>
              <w:t>20</w:t>
            </w:r>
          </w:p>
        </w:tc>
        <w:tc>
          <w:tcPr>
            <w:tcW w:w="3544" w:type="dxa"/>
            <w:tcBorders>
              <w:top w:val="single" w:sz="2" w:space="0" w:color="auto"/>
              <w:left w:val="single" w:sz="2" w:space="0" w:color="auto"/>
              <w:bottom w:val="single" w:sz="2" w:space="0" w:color="auto"/>
              <w:right w:val="single" w:sz="2" w:space="0" w:color="auto"/>
            </w:tcBorders>
          </w:tcPr>
          <w:p w14:paraId="5ABDC49B" w14:textId="77777777" w:rsidR="00BF4C46" w:rsidRPr="00B23E8F" w:rsidRDefault="00BF4C46" w:rsidP="000F7448">
            <w:pPr>
              <w:rPr>
                <w:rFonts w:ascii="Calibri" w:hAnsi="Calibri" w:cs="Calibri"/>
              </w:rPr>
            </w:pPr>
            <w:r>
              <w:rPr>
                <w:rFonts w:ascii="Calibri" w:hAnsi="Calibri" w:cs="Calibri"/>
              </w:rPr>
              <w:t>Provincia del usuario</w:t>
            </w:r>
          </w:p>
        </w:tc>
      </w:tr>
      <w:tr w:rsidR="00BF4C46" w:rsidRPr="00B23E8F" w14:paraId="18786CA3"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66461212"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2930284A" w14:textId="77777777" w:rsidR="00BF4C46" w:rsidRDefault="00BF4C46" w:rsidP="000F7448">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37865A01" w14:textId="77777777" w:rsidR="00BF4C46" w:rsidRDefault="00BF4C46" w:rsidP="000F7448">
            <w:pPr>
              <w:rPr>
                <w:rFonts w:ascii="Calibri" w:hAnsi="Calibri" w:cs="Calibri"/>
              </w:rPr>
            </w:pPr>
            <w:r>
              <w:rPr>
                <w:rFonts w:ascii="Calibri" w:hAnsi="Calibri" w:cs="Calibri"/>
              </w:rPr>
              <w:t xml:space="preserve">Cantón </w:t>
            </w:r>
          </w:p>
        </w:tc>
        <w:tc>
          <w:tcPr>
            <w:tcW w:w="1044" w:type="dxa"/>
            <w:tcBorders>
              <w:top w:val="single" w:sz="2" w:space="0" w:color="auto"/>
              <w:left w:val="single" w:sz="2" w:space="0" w:color="auto"/>
              <w:bottom w:val="single" w:sz="2" w:space="0" w:color="auto"/>
              <w:right w:val="single" w:sz="2" w:space="0" w:color="auto"/>
            </w:tcBorders>
          </w:tcPr>
          <w:p w14:paraId="383797E7" w14:textId="77777777" w:rsidR="00BF4C46" w:rsidRPr="00B23E8F" w:rsidRDefault="00BF4C46" w:rsidP="000F7448">
            <w:pPr>
              <w:rPr>
                <w:rFonts w:ascii="Calibri" w:hAnsi="Calibri" w:cs="Calibri"/>
              </w:rPr>
            </w:pPr>
            <w:r>
              <w:rPr>
                <w:rFonts w:ascii="Calibri" w:hAnsi="Calibri" w:cs="Calibri"/>
              </w:rPr>
              <w:t>varchar</w:t>
            </w:r>
          </w:p>
        </w:tc>
        <w:tc>
          <w:tcPr>
            <w:tcW w:w="992" w:type="dxa"/>
            <w:tcBorders>
              <w:top w:val="single" w:sz="2" w:space="0" w:color="auto"/>
              <w:left w:val="single" w:sz="2" w:space="0" w:color="auto"/>
              <w:bottom w:val="single" w:sz="2" w:space="0" w:color="auto"/>
              <w:right w:val="single" w:sz="2" w:space="0" w:color="auto"/>
            </w:tcBorders>
          </w:tcPr>
          <w:p w14:paraId="47CB53F5" w14:textId="77777777" w:rsidR="00BF4C46" w:rsidRPr="00B23E8F" w:rsidRDefault="00BF4C4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E60AC14" w14:textId="77777777" w:rsidR="00BF4C46" w:rsidRPr="00B23E8F" w:rsidRDefault="00BF4C46" w:rsidP="000F7448">
            <w:pPr>
              <w:rPr>
                <w:rFonts w:ascii="Calibri" w:hAnsi="Calibri" w:cs="Calibri"/>
              </w:rPr>
            </w:pPr>
            <w:r>
              <w:rPr>
                <w:rFonts w:ascii="Calibri" w:hAnsi="Calibri" w:cs="Calibri"/>
              </w:rPr>
              <w:t>20</w:t>
            </w:r>
          </w:p>
        </w:tc>
        <w:tc>
          <w:tcPr>
            <w:tcW w:w="3544" w:type="dxa"/>
            <w:tcBorders>
              <w:top w:val="single" w:sz="2" w:space="0" w:color="auto"/>
              <w:left w:val="single" w:sz="2" w:space="0" w:color="auto"/>
              <w:bottom w:val="single" w:sz="2" w:space="0" w:color="auto"/>
              <w:right w:val="single" w:sz="2" w:space="0" w:color="auto"/>
            </w:tcBorders>
          </w:tcPr>
          <w:p w14:paraId="3DB65F72" w14:textId="77777777" w:rsidR="00BF4C46" w:rsidRPr="00B23E8F" w:rsidRDefault="00BF4C46" w:rsidP="000F7448">
            <w:pPr>
              <w:rPr>
                <w:rFonts w:ascii="Calibri" w:hAnsi="Calibri" w:cs="Calibri"/>
              </w:rPr>
            </w:pPr>
            <w:r>
              <w:rPr>
                <w:rFonts w:ascii="Calibri" w:hAnsi="Calibri" w:cs="Calibri"/>
              </w:rPr>
              <w:t>Cantón del usuario</w:t>
            </w:r>
          </w:p>
        </w:tc>
      </w:tr>
      <w:tr w:rsidR="00BF4C46" w:rsidRPr="00B23E8F" w14:paraId="6698E435"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5EEC62FC"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2D9E391C" w14:textId="77777777" w:rsidR="00BF4C46" w:rsidRDefault="00BF4C46" w:rsidP="000F7448">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2A01BFAA" w14:textId="77777777" w:rsidR="00BF4C46" w:rsidRDefault="00BF4C46" w:rsidP="000F7448">
            <w:pPr>
              <w:rPr>
                <w:rFonts w:ascii="Calibri" w:hAnsi="Calibri" w:cs="Calibri"/>
              </w:rPr>
            </w:pPr>
            <w:r>
              <w:rPr>
                <w:rFonts w:ascii="Calibri" w:hAnsi="Calibri" w:cs="Calibri"/>
              </w:rPr>
              <w:t xml:space="preserve">Teléfono </w:t>
            </w:r>
          </w:p>
        </w:tc>
        <w:tc>
          <w:tcPr>
            <w:tcW w:w="1044" w:type="dxa"/>
            <w:tcBorders>
              <w:top w:val="single" w:sz="2" w:space="0" w:color="auto"/>
              <w:left w:val="single" w:sz="2" w:space="0" w:color="auto"/>
              <w:bottom w:val="single" w:sz="2" w:space="0" w:color="auto"/>
              <w:right w:val="single" w:sz="2" w:space="0" w:color="auto"/>
            </w:tcBorders>
          </w:tcPr>
          <w:p w14:paraId="2022A418" w14:textId="77777777" w:rsidR="00BF4C46" w:rsidRPr="00B23E8F" w:rsidRDefault="00BF4C46" w:rsidP="000F7448">
            <w:pPr>
              <w:rPr>
                <w:rFonts w:ascii="Calibri" w:hAnsi="Calibri" w:cs="Calibri"/>
              </w:rPr>
            </w:pPr>
            <w:r>
              <w:rPr>
                <w:rFonts w:ascii="Calibri" w:hAnsi="Calibri" w:cs="Calibri"/>
              </w:rPr>
              <w:t>int</w:t>
            </w:r>
          </w:p>
        </w:tc>
        <w:tc>
          <w:tcPr>
            <w:tcW w:w="992" w:type="dxa"/>
            <w:tcBorders>
              <w:top w:val="single" w:sz="2" w:space="0" w:color="auto"/>
              <w:left w:val="single" w:sz="2" w:space="0" w:color="auto"/>
              <w:bottom w:val="single" w:sz="2" w:space="0" w:color="auto"/>
              <w:right w:val="single" w:sz="2" w:space="0" w:color="auto"/>
            </w:tcBorders>
          </w:tcPr>
          <w:p w14:paraId="6BFDDD32" w14:textId="77777777" w:rsidR="00BF4C46" w:rsidRPr="00B23E8F" w:rsidRDefault="00BF4C4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051BB503" w14:textId="77777777" w:rsidR="00BF4C46" w:rsidRPr="00B23E8F" w:rsidRDefault="00BF4C46" w:rsidP="000F7448">
            <w:pPr>
              <w:rPr>
                <w:rFonts w:ascii="Calibri" w:hAnsi="Calibri" w:cs="Calibri"/>
              </w:rPr>
            </w:pPr>
            <w:r>
              <w:rPr>
                <w:rFonts w:ascii="Calibri" w:hAnsi="Calibri" w:cs="Calibri"/>
              </w:rPr>
              <w:t>10</w:t>
            </w:r>
          </w:p>
        </w:tc>
        <w:tc>
          <w:tcPr>
            <w:tcW w:w="3544" w:type="dxa"/>
            <w:tcBorders>
              <w:top w:val="single" w:sz="2" w:space="0" w:color="auto"/>
              <w:left w:val="single" w:sz="2" w:space="0" w:color="auto"/>
              <w:bottom w:val="single" w:sz="2" w:space="0" w:color="auto"/>
              <w:right w:val="single" w:sz="2" w:space="0" w:color="auto"/>
            </w:tcBorders>
          </w:tcPr>
          <w:p w14:paraId="12FBF2A8" w14:textId="77777777" w:rsidR="00BF4C46" w:rsidRPr="00B23E8F" w:rsidRDefault="00BF4C46" w:rsidP="000F7448">
            <w:pPr>
              <w:rPr>
                <w:rFonts w:ascii="Calibri" w:hAnsi="Calibri" w:cs="Calibri"/>
              </w:rPr>
            </w:pPr>
            <w:r>
              <w:rPr>
                <w:rFonts w:ascii="Calibri" w:hAnsi="Calibri" w:cs="Calibri"/>
              </w:rPr>
              <w:t xml:space="preserve">Teléfono del usuario </w:t>
            </w:r>
          </w:p>
        </w:tc>
      </w:tr>
      <w:tr w:rsidR="00BF4C46" w:rsidRPr="00B23E8F" w14:paraId="16F01EBB"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1277A28B"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12A36772" w14:textId="77777777" w:rsidR="00BF4C46" w:rsidRDefault="00BF4C46" w:rsidP="000F7448">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21C435B1" w14:textId="77777777" w:rsidR="00BF4C46" w:rsidRDefault="00BF4C46" w:rsidP="000F7448">
            <w:pPr>
              <w:rPr>
                <w:rFonts w:ascii="Calibri" w:hAnsi="Calibri" w:cs="Calibri"/>
              </w:rPr>
            </w:pPr>
            <w:r>
              <w:rPr>
                <w:rFonts w:ascii="Calibri" w:hAnsi="Calibri" w:cs="Calibri"/>
              </w:rPr>
              <w:t xml:space="preserve">Correo </w:t>
            </w:r>
          </w:p>
        </w:tc>
        <w:tc>
          <w:tcPr>
            <w:tcW w:w="1044" w:type="dxa"/>
            <w:tcBorders>
              <w:top w:val="single" w:sz="2" w:space="0" w:color="auto"/>
              <w:left w:val="single" w:sz="2" w:space="0" w:color="auto"/>
              <w:bottom w:val="single" w:sz="2" w:space="0" w:color="auto"/>
              <w:right w:val="single" w:sz="2" w:space="0" w:color="auto"/>
            </w:tcBorders>
          </w:tcPr>
          <w:p w14:paraId="7F4C8065" w14:textId="77777777" w:rsidR="00BF4C46" w:rsidRPr="00B23E8F" w:rsidRDefault="00BF4C46" w:rsidP="000F7448">
            <w:pPr>
              <w:rPr>
                <w:rFonts w:ascii="Calibri" w:hAnsi="Calibri" w:cs="Calibri"/>
              </w:rPr>
            </w:pPr>
            <w:r>
              <w:rPr>
                <w:rFonts w:ascii="Calibri" w:hAnsi="Calibri" w:cs="Calibri"/>
              </w:rPr>
              <w:t>varchar</w:t>
            </w:r>
          </w:p>
        </w:tc>
        <w:tc>
          <w:tcPr>
            <w:tcW w:w="992" w:type="dxa"/>
            <w:tcBorders>
              <w:top w:val="single" w:sz="2" w:space="0" w:color="auto"/>
              <w:left w:val="single" w:sz="2" w:space="0" w:color="auto"/>
              <w:bottom w:val="single" w:sz="2" w:space="0" w:color="auto"/>
              <w:right w:val="single" w:sz="2" w:space="0" w:color="auto"/>
            </w:tcBorders>
          </w:tcPr>
          <w:p w14:paraId="34E68C44" w14:textId="77777777" w:rsidR="00BF4C46" w:rsidRPr="00B23E8F" w:rsidRDefault="00BF4C4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0B9FE400" w14:textId="77777777" w:rsidR="00BF4C46" w:rsidRPr="00B23E8F" w:rsidRDefault="00BF4C46" w:rsidP="000F7448">
            <w:pPr>
              <w:rPr>
                <w:rFonts w:ascii="Calibri" w:hAnsi="Calibri" w:cs="Calibri"/>
              </w:rPr>
            </w:pPr>
            <w:r>
              <w:rPr>
                <w:rFonts w:ascii="Calibri" w:hAnsi="Calibri" w:cs="Calibri"/>
              </w:rPr>
              <w:t>70</w:t>
            </w:r>
          </w:p>
        </w:tc>
        <w:tc>
          <w:tcPr>
            <w:tcW w:w="3544" w:type="dxa"/>
            <w:tcBorders>
              <w:top w:val="single" w:sz="2" w:space="0" w:color="auto"/>
              <w:left w:val="single" w:sz="2" w:space="0" w:color="auto"/>
              <w:bottom w:val="single" w:sz="2" w:space="0" w:color="auto"/>
              <w:right w:val="single" w:sz="2" w:space="0" w:color="auto"/>
            </w:tcBorders>
          </w:tcPr>
          <w:p w14:paraId="0FFA7891" w14:textId="77777777" w:rsidR="00BF4C46" w:rsidRPr="00B23E8F" w:rsidRDefault="00BF4C46" w:rsidP="000F7448">
            <w:pPr>
              <w:rPr>
                <w:rFonts w:ascii="Calibri" w:hAnsi="Calibri" w:cs="Calibri"/>
              </w:rPr>
            </w:pPr>
            <w:r>
              <w:rPr>
                <w:rFonts w:ascii="Calibri" w:hAnsi="Calibri" w:cs="Calibri"/>
              </w:rPr>
              <w:t xml:space="preserve">Correo del usuario </w:t>
            </w:r>
          </w:p>
        </w:tc>
      </w:tr>
      <w:tr w:rsidR="00BF4C46" w:rsidRPr="00B23E8F" w14:paraId="6557B2BB"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14D7AD6D"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3124D8A2" w14:textId="77777777" w:rsidR="00BF4C46" w:rsidRDefault="00BF4C46" w:rsidP="000F7448">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6D9794DE" w14:textId="77777777" w:rsidR="00BF4C46" w:rsidRDefault="00BF4C46" w:rsidP="000F7448">
            <w:pPr>
              <w:rPr>
                <w:rFonts w:ascii="Calibri" w:hAnsi="Calibri" w:cs="Calibri"/>
              </w:rPr>
            </w:pPr>
            <w:r>
              <w:rPr>
                <w:rFonts w:ascii="Calibri" w:hAnsi="Calibri" w:cs="Calibri"/>
              </w:rPr>
              <w:t xml:space="preserve">Cedula </w:t>
            </w:r>
          </w:p>
        </w:tc>
        <w:tc>
          <w:tcPr>
            <w:tcW w:w="1044" w:type="dxa"/>
            <w:tcBorders>
              <w:top w:val="single" w:sz="2" w:space="0" w:color="auto"/>
              <w:left w:val="single" w:sz="2" w:space="0" w:color="auto"/>
              <w:bottom w:val="single" w:sz="2" w:space="0" w:color="auto"/>
              <w:right w:val="single" w:sz="2" w:space="0" w:color="auto"/>
            </w:tcBorders>
          </w:tcPr>
          <w:p w14:paraId="6B36F691" w14:textId="77777777" w:rsidR="00BF4C46" w:rsidRPr="00B23E8F" w:rsidRDefault="00BF4C46" w:rsidP="000F7448">
            <w:pPr>
              <w:rPr>
                <w:rFonts w:ascii="Calibri" w:hAnsi="Calibri" w:cs="Calibri"/>
              </w:rPr>
            </w:pPr>
            <w:r>
              <w:rPr>
                <w:rFonts w:ascii="Calibri" w:hAnsi="Calibri" w:cs="Calibri"/>
              </w:rPr>
              <w:t>int</w:t>
            </w:r>
          </w:p>
        </w:tc>
        <w:tc>
          <w:tcPr>
            <w:tcW w:w="992" w:type="dxa"/>
            <w:tcBorders>
              <w:top w:val="single" w:sz="2" w:space="0" w:color="auto"/>
              <w:left w:val="single" w:sz="2" w:space="0" w:color="auto"/>
              <w:bottom w:val="single" w:sz="2" w:space="0" w:color="auto"/>
              <w:right w:val="single" w:sz="2" w:space="0" w:color="auto"/>
            </w:tcBorders>
          </w:tcPr>
          <w:p w14:paraId="369E0480" w14:textId="77777777" w:rsidR="00BF4C46" w:rsidRPr="00B23E8F" w:rsidRDefault="00BF4C4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71F64A9" w14:textId="77777777" w:rsidR="00BF4C46" w:rsidRPr="00B23E8F" w:rsidRDefault="00BF4C46" w:rsidP="000F7448">
            <w:pPr>
              <w:rPr>
                <w:rFonts w:ascii="Calibri" w:hAnsi="Calibri" w:cs="Calibri"/>
              </w:rPr>
            </w:pPr>
            <w:r>
              <w:rPr>
                <w:rFonts w:ascii="Calibri" w:hAnsi="Calibri" w:cs="Calibri"/>
              </w:rPr>
              <w:t>10</w:t>
            </w:r>
          </w:p>
        </w:tc>
        <w:tc>
          <w:tcPr>
            <w:tcW w:w="3544" w:type="dxa"/>
            <w:tcBorders>
              <w:top w:val="single" w:sz="2" w:space="0" w:color="auto"/>
              <w:left w:val="single" w:sz="2" w:space="0" w:color="auto"/>
              <w:bottom w:val="single" w:sz="2" w:space="0" w:color="auto"/>
              <w:right w:val="single" w:sz="2" w:space="0" w:color="auto"/>
            </w:tcBorders>
          </w:tcPr>
          <w:p w14:paraId="3A659025" w14:textId="77777777" w:rsidR="00BF4C46" w:rsidRPr="00B23E8F" w:rsidRDefault="00BF4C46" w:rsidP="000F7448">
            <w:pPr>
              <w:rPr>
                <w:rFonts w:ascii="Calibri" w:hAnsi="Calibri" w:cs="Calibri"/>
              </w:rPr>
            </w:pPr>
            <w:r>
              <w:rPr>
                <w:rFonts w:ascii="Calibri" w:hAnsi="Calibri" w:cs="Calibri"/>
              </w:rPr>
              <w:t>Cedula del usuario</w:t>
            </w:r>
          </w:p>
        </w:tc>
      </w:tr>
      <w:tr w:rsidR="00BF4C46" w:rsidRPr="00B23E8F" w14:paraId="7540447C"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7070A139"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2BE5FA20" w14:textId="77777777" w:rsidR="00BF4C46" w:rsidRDefault="00BF4C46" w:rsidP="000F7448">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30B95F30" w14:textId="77777777" w:rsidR="00BF4C46" w:rsidRDefault="00BF4C46" w:rsidP="000F7448">
            <w:pPr>
              <w:rPr>
                <w:rFonts w:ascii="Calibri" w:hAnsi="Calibri" w:cs="Calibri"/>
              </w:rPr>
            </w:pPr>
            <w:r>
              <w:rPr>
                <w:rFonts w:ascii="Calibri" w:hAnsi="Calibri" w:cs="Calibri"/>
              </w:rPr>
              <w:t xml:space="preserve">Contraseña </w:t>
            </w:r>
          </w:p>
        </w:tc>
        <w:tc>
          <w:tcPr>
            <w:tcW w:w="1044" w:type="dxa"/>
            <w:tcBorders>
              <w:top w:val="single" w:sz="2" w:space="0" w:color="auto"/>
              <w:left w:val="single" w:sz="2" w:space="0" w:color="auto"/>
              <w:bottom w:val="single" w:sz="2" w:space="0" w:color="auto"/>
              <w:right w:val="single" w:sz="2" w:space="0" w:color="auto"/>
            </w:tcBorders>
          </w:tcPr>
          <w:p w14:paraId="52858BCE" w14:textId="77777777" w:rsidR="00BF4C46" w:rsidRPr="00B23E8F" w:rsidRDefault="00BF4C46" w:rsidP="000F7448">
            <w:pPr>
              <w:rPr>
                <w:rFonts w:ascii="Calibri" w:hAnsi="Calibri" w:cs="Calibri"/>
              </w:rPr>
            </w:pPr>
            <w:r>
              <w:rPr>
                <w:rFonts w:ascii="Calibri" w:hAnsi="Calibri" w:cs="Calibri"/>
              </w:rPr>
              <w:t>varchar</w:t>
            </w:r>
          </w:p>
        </w:tc>
        <w:tc>
          <w:tcPr>
            <w:tcW w:w="992" w:type="dxa"/>
            <w:tcBorders>
              <w:top w:val="single" w:sz="2" w:space="0" w:color="auto"/>
              <w:left w:val="single" w:sz="2" w:space="0" w:color="auto"/>
              <w:bottom w:val="single" w:sz="2" w:space="0" w:color="auto"/>
              <w:right w:val="single" w:sz="2" w:space="0" w:color="auto"/>
            </w:tcBorders>
          </w:tcPr>
          <w:p w14:paraId="68512FBB" w14:textId="77777777" w:rsidR="00BF4C46" w:rsidRPr="00B23E8F" w:rsidRDefault="00BF4C4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0DA1073B" w14:textId="77777777" w:rsidR="00BF4C46" w:rsidRPr="00B23E8F" w:rsidRDefault="00BF4C46" w:rsidP="000F7448">
            <w:pPr>
              <w:rPr>
                <w:rFonts w:ascii="Calibri" w:hAnsi="Calibri" w:cs="Calibri"/>
              </w:rPr>
            </w:pPr>
            <w:r>
              <w:rPr>
                <w:rFonts w:ascii="Calibri" w:hAnsi="Calibri" w:cs="Calibri"/>
              </w:rPr>
              <w:t>10</w:t>
            </w:r>
          </w:p>
        </w:tc>
        <w:tc>
          <w:tcPr>
            <w:tcW w:w="3544" w:type="dxa"/>
            <w:tcBorders>
              <w:top w:val="single" w:sz="2" w:space="0" w:color="auto"/>
              <w:left w:val="single" w:sz="2" w:space="0" w:color="auto"/>
              <w:bottom w:val="single" w:sz="2" w:space="0" w:color="auto"/>
              <w:right w:val="single" w:sz="2" w:space="0" w:color="auto"/>
            </w:tcBorders>
          </w:tcPr>
          <w:p w14:paraId="759F244B" w14:textId="77777777" w:rsidR="00BF4C46" w:rsidRPr="00B23E8F" w:rsidRDefault="00BF4C46" w:rsidP="000F7448">
            <w:pPr>
              <w:rPr>
                <w:rFonts w:ascii="Calibri" w:hAnsi="Calibri" w:cs="Calibri"/>
              </w:rPr>
            </w:pPr>
            <w:r>
              <w:rPr>
                <w:rFonts w:ascii="Calibri" w:hAnsi="Calibri" w:cs="Calibri"/>
              </w:rPr>
              <w:t>Contraseña del usuario</w:t>
            </w:r>
          </w:p>
        </w:tc>
      </w:tr>
      <w:tr w:rsidR="00BF4C46" w:rsidRPr="00B23E8F" w14:paraId="489ED4BA"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3D9030F9"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5FB397E6" w14:textId="77777777" w:rsidR="00BF4C46" w:rsidRDefault="00BF4C46" w:rsidP="000F7448">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07D72B6C" w14:textId="77777777" w:rsidR="00BF4C46" w:rsidRDefault="00BF4C46" w:rsidP="000F7448">
            <w:pPr>
              <w:rPr>
                <w:rFonts w:ascii="Calibri" w:hAnsi="Calibri" w:cs="Calibri"/>
              </w:rPr>
            </w:pPr>
            <w:r>
              <w:rPr>
                <w:rFonts w:ascii="Calibri" w:hAnsi="Calibri" w:cs="Calibri"/>
              </w:rPr>
              <w:t>Sexo</w:t>
            </w:r>
          </w:p>
        </w:tc>
        <w:tc>
          <w:tcPr>
            <w:tcW w:w="1044" w:type="dxa"/>
            <w:tcBorders>
              <w:top w:val="single" w:sz="2" w:space="0" w:color="auto"/>
              <w:left w:val="single" w:sz="2" w:space="0" w:color="auto"/>
              <w:bottom w:val="single" w:sz="2" w:space="0" w:color="auto"/>
              <w:right w:val="single" w:sz="2" w:space="0" w:color="auto"/>
            </w:tcBorders>
          </w:tcPr>
          <w:p w14:paraId="64A9920B" w14:textId="77777777" w:rsidR="00BF4C46" w:rsidRPr="00B23E8F" w:rsidRDefault="00BF4C46" w:rsidP="000F7448">
            <w:pPr>
              <w:rPr>
                <w:rFonts w:ascii="Calibri" w:hAnsi="Calibri" w:cs="Calibri"/>
              </w:rPr>
            </w:pPr>
            <w:r>
              <w:rPr>
                <w:rFonts w:ascii="Calibri" w:hAnsi="Calibri" w:cs="Calibri"/>
              </w:rPr>
              <w:t>varchar</w:t>
            </w:r>
          </w:p>
        </w:tc>
        <w:tc>
          <w:tcPr>
            <w:tcW w:w="992" w:type="dxa"/>
            <w:tcBorders>
              <w:top w:val="single" w:sz="2" w:space="0" w:color="auto"/>
              <w:left w:val="single" w:sz="2" w:space="0" w:color="auto"/>
              <w:bottom w:val="single" w:sz="2" w:space="0" w:color="auto"/>
              <w:right w:val="single" w:sz="2" w:space="0" w:color="auto"/>
            </w:tcBorders>
          </w:tcPr>
          <w:p w14:paraId="58549898" w14:textId="77777777" w:rsidR="00BF4C46" w:rsidRPr="00B23E8F" w:rsidRDefault="00BF4C4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406EEEF0" w14:textId="77777777" w:rsidR="00BF4C46" w:rsidRPr="00B23E8F" w:rsidRDefault="00BF4C46" w:rsidP="000F7448">
            <w:pPr>
              <w:rPr>
                <w:rFonts w:ascii="Calibri" w:hAnsi="Calibri" w:cs="Calibri"/>
              </w:rPr>
            </w:pPr>
            <w:r>
              <w:rPr>
                <w:rFonts w:ascii="Calibri" w:hAnsi="Calibri" w:cs="Calibri"/>
              </w:rPr>
              <w:t>10</w:t>
            </w:r>
          </w:p>
        </w:tc>
        <w:tc>
          <w:tcPr>
            <w:tcW w:w="3544" w:type="dxa"/>
            <w:tcBorders>
              <w:top w:val="single" w:sz="2" w:space="0" w:color="auto"/>
              <w:left w:val="single" w:sz="2" w:space="0" w:color="auto"/>
              <w:bottom w:val="single" w:sz="2" w:space="0" w:color="auto"/>
              <w:right w:val="single" w:sz="2" w:space="0" w:color="auto"/>
            </w:tcBorders>
          </w:tcPr>
          <w:p w14:paraId="7AD1405B" w14:textId="77777777" w:rsidR="00BF4C46" w:rsidRPr="00B23E8F" w:rsidRDefault="00BF4C46" w:rsidP="000F7448">
            <w:pPr>
              <w:rPr>
                <w:rFonts w:ascii="Calibri" w:hAnsi="Calibri" w:cs="Calibri"/>
              </w:rPr>
            </w:pPr>
            <w:r>
              <w:rPr>
                <w:rFonts w:ascii="Calibri" w:hAnsi="Calibri" w:cs="Calibri"/>
              </w:rPr>
              <w:t>Sexo del usuario</w:t>
            </w:r>
          </w:p>
        </w:tc>
      </w:tr>
      <w:tr w:rsidR="00BF4C46" w:rsidRPr="00B23E8F" w14:paraId="245078F2"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1053AC2E"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7501148F" w14:textId="77777777" w:rsidR="00BF4C46" w:rsidRDefault="00BF4C46" w:rsidP="000F7448">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457EA676" w14:textId="77777777" w:rsidR="00BF4C46" w:rsidRDefault="00BF4C46" w:rsidP="000F7448">
            <w:pPr>
              <w:rPr>
                <w:rFonts w:ascii="Calibri" w:hAnsi="Calibri" w:cs="Calibri"/>
              </w:rPr>
            </w:pPr>
            <w:r>
              <w:rPr>
                <w:rFonts w:ascii="Calibri" w:hAnsi="Calibri" w:cs="Calibri"/>
              </w:rPr>
              <w:t xml:space="preserve">Fecha nacimiento </w:t>
            </w:r>
          </w:p>
        </w:tc>
        <w:tc>
          <w:tcPr>
            <w:tcW w:w="1044" w:type="dxa"/>
            <w:tcBorders>
              <w:top w:val="single" w:sz="2" w:space="0" w:color="auto"/>
              <w:left w:val="single" w:sz="2" w:space="0" w:color="auto"/>
              <w:bottom w:val="single" w:sz="2" w:space="0" w:color="auto"/>
              <w:right w:val="single" w:sz="2" w:space="0" w:color="auto"/>
            </w:tcBorders>
          </w:tcPr>
          <w:p w14:paraId="26C4E817" w14:textId="77777777" w:rsidR="00BF4C46" w:rsidRPr="00B23E8F" w:rsidRDefault="00BF4C46" w:rsidP="000F7448">
            <w:pPr>
              <w:rPr>
                <w:rFonts w:ascii="Calibri" w:hAnsi="Calibri" w:cs="Calibri"/>
              </w:rPr>
            </w:pPr>
            <w:r>
              <w:rPr>
                <w:rFonts w:ascii="Calibri" w:hAnsi="Calibri" w:cs="Calibri"/>
              </w:rPr>
              <w:t xml:space="preserve">Date </w:t>
            </w:r>
          </w:p>
        </w:tc>
        <w:tc>
          <w:tcPr>
            <w:tcW w:w="992" w:type="dxa"/>
            <w:tcBorders>
              <w:top w:val="single" w:sz="2" w:space="0" w:color="auto"/>
              <w:left w:val="single" w:sz="2" w:space="0" w:color="auto"/>
              <w:bottom w:val="single" w:sz="2" w:space="0" w:color="auto"/>
              <w:right w:val="single" w:sz="2" w:space="0" w:color="auto"/>
            </w:tcBorders>
          </w:tcPr>
          <w:p w14:paraId="6B08916B" w14:textId="77777777" w:rsidR="00BF4C46" w:rsidRPr="00B23E8F" w:rsidRDefault="00BF4C4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42BFB89F" w14:textId="77777777" w:rsidR="00BF4C46" w:rsidRPr="00B23E8F" w:rsidRDefault="00BF4C46" w:rsidP="000F7448">
            <w:pPr>
              <w:rPr>
                <w:rFonts w:ascii="Calibri" w:hAnsi="Calibri" w:cs="Calibri"/>
              </w:rPr>
            </w:pPr>
          </w:p>
        </w:tc>
        <w:tc>
          <w:tcPr>
            <w:tcW w:w="3544" w:type="dxa"/>
            <w:tcBorders>
              <w:top w:val="single" w:sz="2" w:space="0" w:color="auto"/>
              <w:left w:val="single" w:sz="2" w:space="0" w:color="auto"/>
              <w:bottom w:val="single" w:sz="2" w:space="0" w:color="auto"/>
              <w:right w:val="single" w:sz="2" w:space="0" w:color="auto"/>
            </w:tcBorders>
          </w:tcPr>
          <w:p w14:paraId="501A8440" w14:textId="77777777" w:rsidR="00BF4C46" w:rsidRPr="00B23E8F" w:rsidRDefault="00BF4C46" w:rsidP="000F7448">
            <w:pPr>
              <w:rPr>
                <w:rFonts w:ascii="Calibri" w:hAnsi="Calibri" w:cs="Calibri"/>
              </w:rPr>
            </w:pPr>
            <w:r>
              <w:rPr>
                <w:rFonts w:ascii="Calibri" w:hAnsi="Calibri" w:cs="Calibri"/>
              </w:rPr>
              <w:t xml:space="preserve">Fecha de nacimiento del usuario </w:t>
            </w:r>
          </w:p>
        </w:tc>
      </w:tr>
    </w:tbl>
    <w:p w14:paraId="3E3CB2C2" w14:textId="77777777" w:rsidR="00BF4C46" w:rsidRPr="00B23E8F" w:rsidRDefault="00BF4C46" w:rsidP="00BF4C46">
      <w:pPr>
        <w:rPr>
          <w:rFonts w:ascii="Calibri" w:hAnsi="Calibri" w:cs="Calibri"/>
        </w:rPr>
      </w:pPr>
    </w:p>
    <w:p w14:paraId="39A283F5" w14:textId="66037140" w:rsidR="00BF4C46" w:rsidRPr="00B23E8F" w:rsidRDefault="00BF4C46" w:rsidP="00BF4C46">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F4C46" w:rsidRPr="00B23E8F" w14:paraId="4B3D806C" w14:textId="77777777" w:rsidTr="000F7448">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2AAD32C9" w14:textId="77777777" w:rsidR="00BF4C46" w:rsidRPr="00B23E8F" w:rsidRDefault="00BF4C46" w:rsidP="000F7448">
            <w:pPr>
              <w:rPr>
                <w:rFonts w:ascii="Calibri" w:hAnsi="Calibri" w:cs="Calibri"/>
                <w:b/>
                <w:bCs/>
                <w:lang w:val="en-US"/>
              </w:rPr>
            </w:pPr>
            <w:r w:rsidRPr="00B23E8F">
              <w:rPr>
                <w:rFonts w:ascii="Calibri" w:hAnsi="Calibri" w:cs="Calibri"/>
                <w:b/>
                <w:bCs/>
                <w:lang w:val="en-US"/>
              </w:rPr>
              <w:lastRenderedPageBreak/>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1820842"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0483B182"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F4C46" w:rsidRPr="00B23E8F" w14:paraId="1C60B8E6"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117491EB" w14:textId="77777777" w:rsidR="00BF4C46" w:rsidRPr="00B23E8F" w:rsidRDefault="00BF4C46" w:rsidP="000F7448">
            <w:pPr>
              <w:rPr>
                <w:rFonts w:ascii="Calibri" w:hAnsi="Calibri" w:cs="Calibri"/>
                <w:lang w:val="en-US"/>
              </w:rPr>
            </w:pPr>
            <w:r>
              <w:rPr>
                <w:rFonts w:ascii="Calibri" w:hAnsi="Calibri" w:cs="Calibri"/>
                <w:lang w:val="en-US"/>
              </w:rPr>
              <w:t xml:space="preserve">Pk </w:t>
            </w:r>
          </w:p>
        </w:tc>
        <w:tc>
          <w:tcPr>
            <w:tcW w:w="3345" w:type="dxa"/>
            <w:tcBorders>
              <w:top w:val="single" w:sz="2" w:space="0" w:color="auto"/>
              <w:left w:val="single" w:sz="2" w:space="0" w:color="auto"/>
              <w:bottom w:val="single" w:sz="2" w:space="0" w:color="auto"/>
              <w:right w:val="single" w:sz="2" w:space="0" w:color="auto"/>
            </w:tcBorders>
          </w:tcPr>
          <w:p w14:paraId="400EA050" w14:textId="77777777" w:rsidR="00BF4C46" w:rsidRPr="00B23E8F" w:rsidRDefault="00BF4C46" w:rsidP="000F7448">
            <w:pPr>
              <w:rPr>
                <w:rFonts w:ascii="Calibri" w:hAnsi="Calibri" w:cs="Calibri"/>
                <w:lang w:val="en-US"/>
              </w:rPr>
            </w:pPr>
            <w:r>
              <w:rPr>
                <w:rFonts w:ascii="Calibri" w:hAnsi="Calibri" w:cs="Calibri"/>
                <w:lang w:val="en-US"/>
              </w:rPr>
              <w:t>Id_usuario</w:t>
            </w:r>
          </w:p>
        </w:tc>
        <w:tc>
          <w:tcPr>
            <w:tcW w:w="3784" w:type="dxa"/>
            <w:tcBorders>
              <w:top w:val="single" w:sz="2" w:space="0" w:color="auto"/>
              <w:left w:val="single" w:sz="2" w:space="0" w:color="auto"/>
              <w:bottom w:val="single" w:sz="2" w:space="0" w:color="auto"/>
              <w:right w:val="single" w:sz="2" w:space="0" w:color="auto"/>
            </w:tcBorders>
          </w:tcPr>
          <w:p w14:paraId="0C2902E5" w14:textId="77777777" w:rsidR="00BF4C46" w:rsidRPr="00B23E8F" w:rsidRDefault="00BF4C46" w:rsidP="000F7448">
            <w:pPr>
              <w:jc w:val="both"/>
              <w:rPr>
                <w:rFonts w:ascii="Calibri" w:hAnsi="Calibri" w:cs="Calibri"/>
              </w:rPr>
            </w:pPr>
            <w:r>
              <w:rPr>
                <w:rFonts w:ascii="Calibri" w:hAnsi="Calibri" w:cs="Calibri"/>
              </w:rPr>
              <w:t>Primary key</w:t>
            </w:r>
          </w:p>
        </w:tc>
      </w:tr>
      <w:tr w:rsidR="00BF4C46" w:rsidRPr="00B23E8F" w14:paraId="6C85FDF7"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45A221C0" w14:textId="77777777" w:rsidR="00BF4C46" w:rsidRDefault="00BF4C46" w:rsidP="000F7448">
            <w:pPr>
              <w:rPr>
                <w:rFonts w:ascii="Calibri" w:hAnsi="Calibri" w:cs="Calibri"/>
                <w:lang w:val="en-US"/>
              </w:rPr>
            </w:pPr>
            <w:r>
              <w:rPr>
                <w:rFonts w:ascii="Calibri" w:hAnsi="Calibri" w:cs="Calibri"/>
                <w:lang w:val="en-US"/>
              </w:rPr>
              <w:t>FK</w:t>
            </w:r>
          </w:p>
        </w:tc>
        <w:tc>
          <w:tcPr>
            <w:tcW w:w="3345" w:type="dxa"/>
            <w:tcBorders>
              <w:top w:val="single" w:sz="2" w:space="0" w:color="auto"/>
              <w:left w:val="single" w:sz="2" w:space="0" w:color="auto"/>
              <w:bottom w:val="single" w:sz="2" w:space="0" w:color="auto"/>
              <w:right w:val="single" w:sz="2" w:space="0" w:color="auto"/>
            </w:tcBorders>
          </w:tcPr>
          <w:p w14:paraId="77F5A68D" w14:textId="77777777" w:rsidR="00BF4C46" w:rsidRDefault="00BF4C46" w:rsidP="000F7448">
            <w:pPr>
              <w:rPr>
                <w:rFonts w:ascii="Calibri" w:hAnsi="Calibri" w:cs="Calibri"/>
                <w:lang w:val="en-US"/>
              </w:rPr>
            </w:pPr>
            <w:r>
              <w:rPr>
                <w:rFonts w:ascii="Calibri" w:hAnsi="Calibri" w:cs="Calibri"/>
                <w:lang w:val="en-US"/>
              </w:rPr>
              <w:t>Id_catalogo</w:t>
            </w:r>
          </w:p>
        </w:tc>
        <w:tc>
          <w:tcPr>
            <w:tcW w:w="3784" w:type="dxa"/>
            <w:tcBorders>
              <w:top w:val="single" w:sz="2" w:space="0" w:color="auto"/>
              <w:left w:val="single" w:sz="2" w:space="0" w:color="auto"/>
              <w:bottom w:val="single" w:sz="2" w:space="0" w:color="auto"/>
              <w:right w:val="single" w:sz="2" w:space="0" w:color="auto"/>
            </w:tcBorders>
          </w:tcPr>
          <w:p w14:paraId="26036D54" w14:textId="23C42AAA" w:rsidR="00BF4C46" w:rsidRDefault="005639A7" w:rsidP="000F7448">
            <w:pPr>
              <w:jc w:val="both"/>
              <w:rPr>
                <w:rFonts w:ascii="Calibri" w:hAnsi="Calibri" w:cs="Calibri"/>
              </w:rPr>
            </w:pPr>
            <w:r>
              <w:rPr>
                <w:rFonts w:ascii="Calibri" w:hAnsi="Calibri" w:cs="Calibri"/>
              </w:rPr>
              <w:t>F</w:t>
            </w:r>
            <w:r w:rsidRPr="005639A7">
              <w:rPr>
                <w:rFonts w:ascii="Calibri" w:hAnsi="Calibri" w:cs="Calibri"/>
              </w:rPr>
              <w:t>oreign</w:t>
            </w:r>
            <w:r w:rsidR="00BF4C46">
              <w:rPr>
                <w:rFonts w:ascii="Calibri" w:hAnsi="Calibri" w:cs="Calibri"/>
              </w:rPr>
              <w:t xml:space="preserve"> key</w:t>
            </w:r>
          </w:p>
        </w:tc>
      </w:tr>
    </w:tbl>
    <w:p w14:paraId="021B187D" w14:textId="77777777" w:rsidR="00B70FE7" w:rsidRDefault="00B70FE7" w:rsidP="00B70FE7">
      <w:pPr>
        <w:jc w:val="both"/>
        <w:rPr>
          <w:rFonts w:ascii="Calibri" w:hAnsi="Calibri" w:cs="Book Antiqua"/>
          <w:i/>
          <w:color w:val="0000FF"/>
        </w:rPr>
      </w:pPr>
    </w:p>
    <w:p w14:paraId="4BECE896" w14:textId="77777777" w:rsidR="00BF4C46" w:rsidRPr="00A7740A" w:rsidRDefault="00BF4C46" w:rsidP="00BF4C46">
      <w:pPr>
        <w:rPr>
          <w:rFonts w:ascii="Calibri" w:hAnsi="Calibri" w:cs="Calibri"/>
          <w:b/>
          <w:bCs/>
          <w:u w:val="single"/>
        </w:rPr>
      </w:pPr>
      <w:r w:rsidRPr="00A7740A">
        <w:rPr>
          <w:rFonts w:ascii="Calibri" w:hAnsi="Calibri" w:cs="Calibri"/>
          <w:b/>
          <w:bCs/>
          <w:u w:val="single"/>
        </w:rPr>
        <w:t xml:space="preserve">Tabla orden de compra: </w:t>
      </w:r>
    </w:p>
    <w:p w14:paraId="5AA3931D" w14:textId="77777777" w:rsidR="00BF4C46" w:rsidRPr="00B23E8F" w:rsidRDefault="00BF4C46" w:rsidP="00BF4C46">
      <w:pPr>
        <w:rPr>
          <w:rFonts w:ascii="Calibri" w:hAnsi="Calibri" w:cs="Calibri"/>
        </w:rPr>
      </w:pPr>
    </w:p>
    <w:p w14:paraId="504FAA75" w14:textId="77777777" w:rsidR="00BF4C46" w:rsidRPr="00B23E8F" w:rsidRDefault="00BF4C46" w:rsidP="00BF4C46">
      <w:pPr>
        <w:rPr>
          <w:rFonts w:ascii="Calibri" w:hAnsi="Calibri" w:cs="Calibri"/>
          <w:b/>
        </w:rPr>
      </w:pPr>
      <w:r w:rsidRPr="00B23E8F">
        <w:rPr>
          <w:rFonts w:ascii="Calibri" w:hAnsi="Calibri" w:cs="Calibri"/>
          <w:b/>
        </w:rPr>
        <w:t>Columnas:</w:t>
      </w:r>
    </w:p>
    <w:tbl>
      <w:tblPr>
        <w:tblW w:w="10002" w:type="dxa"/>
        <w:tblInd w:w="60" w:type="dxa"/>
        <w:tblLayout w:type="fixed"/>
        <w:tblCellMar>
          <w:left w:w="60" w:type="dxa"/>
          <w:right w:w="60" w:type="dxa"/>
        </w:tblCellMar>
        <w:tblLook w:val="0000" w:firstRow="0" w:lastRow="0" w:firstColumn="0" w:lastColumn="0" w:noHBand="0" w:noVBand="0"/>
      </w:tblPr>
      <w:tblGrid>
        <w:gridCol w:w="474"/>
        <w:gridCol w:w="456"/>
        <w:gridCol w:w="1984"/>
        <w:gridCol w:w="992"/>
        <w:gridCol w:w="993"/>
        <w:gridCol w:w="1134"/>
        <w:gridCol w:w="3969"/>
      </w:tblGrid>
      <w:tr w:rsidR="00BF4C46" w:rsidRPr="00B23E8F" w14:paraId="30329DF3" w14:textId="77777777" w:rsidTr="000F7448">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1B4B2C10"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PK</w:t>
            </w:r>
          </w:p>
        </w:tc>
        <w:tc>
          <w:tcPr>
            <w:tcW w:w="456" w:type="dxa"/>
            <w:tcBorders>
              <w:top w:val="single" w:sz="2" w:space="0" w:color="auto"/>
              <w:left w:val="single" w:sz="2" w:space="0" w:color="auto"/>
              <w:bottom w:val="single" w:sz="2" w:space="0" w:color="auto"/>
              <w:right w:val="single" w:sz="2" w:space="0" w:color="auto"/>
            </w:tcBorders>
            <w:shd w:val="clear" w:color="auto" w:fill="E6E6E6"/>
          </w:tcPr>
          <w:p w14:paraId="2DE62852" w14:textId="77777777" w:rsidR="00BF4C46" w:rsidRPr="00B23E8F" w:rsidRDefault="00BF4C46" w:rsidP="000F7448">
            <w:pPr>
              <w:rPr>
                <w:rFonts w:ascii="Calibri" w:hAnsi="Calibri" w:cs="Calibri"/>
                <w:b/>
                <w:bCs/>
                <w:lang w:val="en-US"/>
              </w:rPr>
            </w:pPr>
            <w:r>
              <w:rPr>
                <w:rFonts w:ascii="Calibri" w:hAnsi="Calibri" w:cs="Calibri"/>
                <w:b/>
                <w:bCs/>
                <w:lang w:val="en-US"/>
              </w:rPr>
              <w:t>FK</w:t>
            </w:r>
          </w:p>
        </w:tc>
        <w:tc>
          <w:tcPr>
            <w:tcW w:w="1984" w:type="dxa"/>
            <w:tcBorders>
              <w:top w:val="single" w:sz="2" w:space="0" w:color="auto"/>
              <w:left w:val="single" w:sz="2" w:space="0" w:color="auto"/>
              <w:bottom w:val="single" w:sz="2" w:space="0" w:color="auto"/>
              <w:right w:val="single" w:sz="2" w:space="0" w:color="auto"/>
            </w:tcBorders>
            <w:shd w:val="clear" w:color="auto" w:fill="E6E6E6"/>
          </w:tcPr>
          <w:p w14:paraId="71A5A8B4"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992" w:type="dxa"/>
            <w:tcBorders>
              <w:top w:val="single" w:sz="2" w:space="0" w:color="auto"/>
              <w:left w:val="single" w:sz="2" w:space="0" w:color="auto"/>
              <w:bottom w:val="single" w:sz="2" w:space="0" w:color="auto"/>
              <w:right w:val="single" w:sz="2" w:space="0" w:color="auto"/>
            </w:tcBorders>
            <w:shd w:val="clear" w:color="auto" w:fill="E6E6E6"/>
          </w:tcPr>
          <w:p w14:paraId="7B45F633"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993" w:type="dxa"/>
            <w:tcBorders>
              <w:top w:val="single" w:sz="2" w:space="0" w:color="auto"/>
              <w:left w:val="single" w:sz="2" w:space="0" w:color="auto"/>
              <w:bottom w:val="single" w:sz="2" w:space="0" w:color="auto"/>
              <w:right w:val="single" w:sz="2" w:space="0" w:color="auto"/>
            </w:tcBorders>
            <w:shd w:val="clear" w:color="auto" w:fill="E6E6E6"/>
          </w:tcPr>
          <w:p w14:paraId="4603099F" w14:textId="77777777" w:rsidR="00BF4C46" w:rsidRPr="00B23E8F" w:rsidRDefault="00BF4C46" w:rsidP="000F7448">
            <w:pPr>
              <w:rPr>
                <w:rFonts w:ascii="Calibri" w:hAnsi="Calibri" w:cs="Calibri"/>
                <w:b/>
                <w:bCs/>
                <w:lang w:val="en-US"/>
              </w:rPr>
            </w:pPr>
            <w:r w:rsidRPr="00B23E8F">
              <w:rPr>
                <w:rFonts w:ascii="Calibri" w:hAnsi="Calibri" w:cs="Calibri"/>
                <w:b/>
                <w:bCs/>
              </w:rPr>
              <w:t>No Nulo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7D9505C7"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3969" w:type="dxa"/>
            <w:tcBorders>
              <w:top w:val="single" w:sz="2" w:space="0" w:color="auto"/>
              <w:left w:val="single" w:sz="2" w:space="0" w:color="auto"/>
              <w:bottom w:val="single" w:sz="2" w:space="0" w:color="auto"/>
              <w:right w:val="single" w:sz="2" w:space="0" w:color="auto"/>
            </w:tcBorders>
            <w:shd w:val="clear" w:color="auto" w:fill="E6E6E6"/>
          </w:tcPr>
          <w:p w14:paraId="590BAE82" w14:textId="77777777" w:rsidR="00BF4C46" w:rsidRPr="00B23E8F" w:rsidRDefault="00BF4C46" w:rsidP="000F7448">
            <w:pPr>
              <w:rPr>
                <w:rFonts w:ascii="Calibri" w:hAnsi="Calibri" w:cs="Calibri"/>
                <w:b/>
                <w:bCs/>
                <w:lang w:val="en-US"/>
              </w:rPr>
            </w:pPr>
            <w:r>
              <w:rPr>
                <w:rFonts w:ascii="Calibri" w:hAnsi="Calibri" w:cs="Calibri"/>
                <w:b/>
                <w:bCs/>
                <w:lang w:val="en-US"/>
              </w:rPr>
              <w:t xml:space="preserve">Descripcion </w:t>
            </w:r>
          </w:p>
        </w:tc>
      </w:tr>
      <w:tr w:rsidR="00BF4C46" w:rsidRPr="00B23E8F" w14:paraId="49D2175F" w14:textId="77777777" w:rsidTr="000F7448">
        <w:trPr>
          <w:trHeight w:val="254"/>
        </w:trPr>
        <w:tc>
          <w:tcPr>
            <w:tcW w:w="474" w:type="dxa"/>
            <w:tcBorders>
              <w:top w:val="single" w:sz="2" w:space="0" w:color="auto"/>
              <w:left w:val="single" w:sz="2" w:space="0" w:color="auto"/>
              <w:bottom w:val="single" w:sz="2" w:space="0" w:color="auto"/>
              <w:right w:val="single" w:sz="2" w:space="0" w:color="auto"/>
            </w:tcBorders>
          </w:tcPr>
          <w:p w14:paraId="20E23C42" w14:textId="77777777" w:rsidR="00BF4C46" w:rsidRPr="00B23E8F" w:rsidRDefault="00BF4C46" w:rsidP="000F7448">
            <w:pPr>
              <w:rPr>
                <w:rFonts w:ascii="Calibri" w:hAnsi="Calibri" w:cs="Calibri"/>
              </w:rPr>
            </w:pPr>
            <w:r>
              <w:rPr>
                <w:rFonts w:ascii="Calibri" w:hAnsi="Calibri" w:cs="Calibri"/>
              </w:rPr>
              <w:t>PK</w:t>
            </w:r>
            <w:r w:rsidRPr="00B23E8F">
              <w:rPr>
                <w:rFonts w:ascii="Calibri" w:hAnsi="Calibri" w:cs="Calibri"/>
              </w:rPr>
              <w:fldChar w:fldCharType="begin" w:fldLock="1"/>
            </w:r>
            <w:r w:rsidRPr="00B23E8F">
              <w:rPr>
                <w:rFonts w:ascii="Calibri" w:hAnsi="Calibri" w:cs="Calibri"/>
              </w:rPr>
              <w:instrText>MERGEFIELD Att.PK</w:instrText>
            </w:r>
            <w:r w:rsidRPr="00B23E8F">
              <w:rPr>
                <w:rFonts w:ascii="Calibri" w:hAnsi="Calibri" w:cs="Calibri"/>
              </w:rPr>
              <w:fldChar w:fldCharType="end"/>
            </w:r>
          </w:p>
        </w:tc>
        <w:tc>
          <w:tcPr>
            <w:tcW w:w="456" w:type="dxa"/>
            <w:tcBorders>
              <w:top w:val="single" w:sz="2" w:space="0" w:color="auto"/>
              <w:left w:val="single" w:sz="2" w:space="0" w:color="auto"/>
              <w:bottom w:val="single" w:sz="2" w:space="0" w:color="auto"/>
              <w:right w:val="single" w:sz="2" w:space="0" w:color="auto"/>
            </w:tcBorders>
          </w:tcPr>
          <w:p w14:paraId="222E86AC" w14:textId="77777777" w:rsidR="00BF4C46" w:rsidRDefault="00BF4C46" w:rsidP="000F7448">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6DF12E07" w14:textId="77777777" w:rsidR="00BF4C46" w:rsidRPr="00B23E8F" w:rsidRDefault="00BF4C46" w:rsidP="000F7448">
            <w:pPr>
              <w:rPr>
                <w:rFonts w:ascii="Calibri" w:hAnsi="Calibri" w:cs="Calibri"/>
              </w:rPr>
            </w:pPr>
            <w:r>
              <w:rPr>
                <w:rFonts w:ascii="Calibri" w:hAnsi="Calibri" w:cs="Calibri"/>
              </w:rPr>
              <w:t>Id_ordenC</w:t>
            </w:r>
          </w:p>
        </w:tc>
        <w:tc>
          <w:tcPr>
            <w:tcW w:w="992" w:type="dxa"/>
            <w:tcBorders>
              <w:top w:val="single" w:sz="2" w:space="0" w:color="auto"/>
              <w:left w:val="single" w:sz="2" w:space="0" w:color="auto"/>
              <w:bottom w:val="single" w:sz="2" w:space="0" w:color="auto"/>
              <w:right w:val="single" w:sz="2" w:space="0" w:color="auto"/>
            </w:tcBorders>
          </w:tcPr>
          <w:p w14:paraId="587FAF90" w14:textId="77777777" w:rsidR="00BF4C46" w:rsidRPr="00B23E8F" w:rsidRDefault="00BF4C46" w:rsidP="000F7448">
            <w:pPr>
              <w:rPr>
                <w:rFonts w:ascii="Calibri" w:hAnsi="Calibri" w:cs="Calibri"/>
              </w:rPr>
            </w:pPr>
            <w:r>
              <w:rPr>
                <w:rFonts w:ascii="Calibri" w:hAnsi="Calibri" w:cs="Calibri"/>
              </w:rPr>
              <w:t>int</w:t>
            </w:r>
          </w:p>
        </w:tc>
        <w:tc>
          <w:tcPr>
            <w:tcW w:w="993" w:type="dxa"/>
            <w:tcBorders>
              <w:top w:val="single" w:sz="2" w:space="0" w:color="auto"/>
              <w:left w:val="single" w:sz="2" w:space="0" w:color="auto"/>
              <w:bottom w:val="single" w:sz="2" w:space="0" w:color="auto"/>
              <w:right w:val="single" w:sz="2" w:space="0" w:color="auto"/>
            </w:tcBorders>
          </w:tcPr>
          <w:p w14:paraId="357F0C3E" w14:textId="77777777" w:rsidR="00BF4C46" w:rsidRPr="00B23E8F" w:rsidRDefault="00BF4C46" w:rsidP="000F7448">
            <w:pPr>
              <w:rPr>
                <w:rFonts w:ascii="Calibri" w:hAnsi="Calibri" w:cs="Calibri"/>
              </w:rPr>
            </w:pPr>
            <w:r>
              <w:rPr>
                <w:rFonts w:ascii="Calibri" w:hAnsi="Calibri" w:cs="Calibri"/>
              </w:rPr>
              <w:t>Not null</w:t>
            </w:r>
          </w:p>
        </w:tc>
        <w:tc>
          <w:tcPr>
            <w:tcW w:w="1134" w:type="dxa"/>
            <w:tcBorders>
              <w:top w:val="single" w:sz="2" w:space="0" w:color="auto"/>
              <w:left w:val="single" w:sz="2" w:space="0" w:color="auto"/>
              <w:bottom w:val="single" w:sz="2" w:space="0" w:color="auto"/>
              <w:right w:val="single" w:sz="2" w:space="0" w:color="auto"/>
            </w:tcBorders>
          </w:tcPr>
          <w:p w14:paraId="660573B3" w14:textId="77777777" w:rsidR="00BF4C46" w:rsidRPr="00B23E8F" w:rsidRDefault="00BF4C46" w:rsidP="000F7448">
            <w:pPr>
              <w:rPr>
                <w:rFonts w:ascii="Calibri" w:hAnsi="Calibri" w:cs="Calibri"/>
              </w:rPr>
            </w:pPr>
            <w:r>
              <w:rPr>
                <w:rFonts w:ascii="Calibri" w:hAnsi="Calibri" w:cs="Calibri"/>
              </w:rPr>
              <w:t>5</w:t>
            </w:r>
          </w:p>
        </w:tc>
        <w:tc>
          <w:tcPr>
            <w:tcW w:w="3969" w:type="dxa"/>
            <w:tcBorders>
              <w:top w:val="single" w:sz="2" w:space="0" w:color="auto"/>
              <w:left w:val="single" w:sz="2" w:space="0" w:color="auto"/>
              <w:bottom w:val="single" w:sz="2" w:space="0" w:color="auto"/>
              <w:right w:val="single" w:sz="2" w:space="0" w:color="auto"/>
            </w:tcBorders>
          </w:tcPr>
          <w:p w14:paraId="7A34774F" w14:textId="77777777" w:rsidR="00BF4C46" w:rsidRPr="00B23E8F" w:rsidRDefault="00BF4C46" w:rsidP="000F7448">
            <w:pPr>
              <w:rPr>
                <w:rFonts w:ascii="Calibri" w:hAnsi="Calibri" w:cs="Calibri"/>
              </w:rPr>
            </w:pPr>
            <w:r>
              <w:rPr>
                <w:rFonts w:ascii="Calibri" w:hAnsi="Calibri" w:cs="Calibri"/>
              </w:rPr>
              <w:t xml:space="preserve">Código único de orden de compra </w:t>
            </w:r>
          </w:p>
        </w:tc>
      </w:tr>
      <w:tr w:rsidR="00BF4C46" w:rsidRPr="00B23E8F" w14:paraId="3F1535AF"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1BD77327"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33695844" w14:textId="77777777" w:rsidR="00BF4C46" w:rsidRDefault="00BF4C46" w:rsidP="000F7448">
            <w:pPr>
              <w:rPr>
                <w:rFonts w:ascii="Calibri" w:hAnsi="Calibri" w:cs="Calibri"/>
              </w:rPr>
            </w:pPr>
            <w:r>
              <w:rPr>
                <w:rFonts w:ascii="Calibri" w:hAnsi="Calibri" w:cs="Calibri"/>
              </w:rPr>
              <w:t xml:space="preserve">Fk </w:t>
            </w:r>
          </w:p>
        </w:tc>
        <w:tc>
          <w:tcPr>
            <w:tcW w:w="1984" w:type="dxa"/>
            <w:tcBorders>
              <w:top w:val="single" w:sz="2" w:space="0" w:color="auto"/>
              <w:left w:val="single" w:sz="2" w:space="0" w:color="auto"/>
              <w:bottom w:val="single" w:sz="2" w:space="0" w:color="auto"/>
              <w:right w:val="single" w:sz="2" w:space="0" w:color="auto"/>
            </w:tcBorders>
          </w:tcPr>
          <w:p w14:paraId="6B6BEBE9" w14:textId="77777777" w:rsidR="00BF4C46" w:rsidRPr="00B23E8F" w:rsidRDefault="00BF4C46" w:rsidP="000F7448">
            <w:pPr>
              <w:rPr>
                <w:rFonts w:ascii="Calibri" w:hAnsi="Calibri" w:cs="Calibri"/>
              </w:rPr>
            </w:pPr>
            <w:r>
              <w:rPr>
                <w:rFonts w:ascii="Calibri" w:hAnsi="Calibri" w:cs="Calibri"/>
              </w:rPr>
              <w:t>Id_productos</w:t>
            </w:r>
          </w:p>
        </w:tc>
        <w:tc>
          <w:tcPr>
            <w:tcW w:w="992" w:type="dxa"/>
            <w:tcBorders>
              <w:top w:val="single" w:sz="2" w:space="0" w:color="auto"/>
              <w:left w:val="single" w:sz="2" w:space="0" w:color="auto"/>
              <w:bottom w:val="single" w:sz="2" w:space="0" w:color="auto"/>
              <w:right w:val="single" w:sz="2" w:space="0" w:color="auto"/>
            </w:tcBorders>
          </w:tcPr>
          <w:p w14:paraId="2646473A" w14:textId="77777777" w:rsidR="00BF4C46" w:rsidRPr="00B23E8F" w:rsidRDefault="00BF4C46" w:rsidP="000F7448">
            <w:pPr>
              <w:rPr>
                <w:rFonts w:ascii="Calibri" w:hAnsi="Calibri" w:cs="Calibri"/>
              </w:rPr>
            </w:pPr>
            <w:r>
              <w:rPr>
                <w:rFonts w:ascii="Calibri" w:hAnsi="Calibri" w:cs="Calibri"/>
              </w:rPr>
              <w:t>int</w:t>
            </w:r>
          </w:p>
        </w:tc>
        <w:tc>
          <w:tcPr>
            <w:tcW w:w="993" w:type="dxa"/>
            <w:tcBorders>
              <w:top w:val="single" w:sz="2" w:space="0" w:color="auto"/>
              <w:left w:val="single" w:sz="2" w:space="0" w:color="auto"/>
              <w:bottom w:val="single" w:sz="2" w:space="0" w:color="auto"/>
              <w:right w:val="single" w:sz="2" w:space="0" w:color="auto"/>
            </w:tcBorders>
          </w:tcPr>
          <w:p w14:paraId="71274007" w14:textId="77777777" w:rsidR="00BF4C46" w:rsidRPr="00B23E8F" w:rsidRDefault="00BF4C46" w:rsidP="000F7448">
            <w:pPr>
              <w:rPr>
                <w:rFonts w:ascii="Calibri" w:hAnsi="Calibri" w:cs="Calibri"/>
              </w:rPr>
            </w:pPr>
            <w:r>
              <w:rPr>
                <w:rFonts w:ascii="Calibri" w:hAnsi="Calibri" w:cs="Calibri"/>
              </w:rPr>
              <w:t>Not null</w:t>
            </w:r>
          </w:p>
        </w:tc>
        <w:tc>
          <w:tcPr>
            <w:tcW w:w="1134" w:type="dxa"/>
            <w:tcBorders>
              <w:top w:val="single" w:sz="2" w:space="0" w:color="auto"/>
              <w:left w:val="single" w:sz="2" w:space="0" w:color="auto"/>
              <w:bottom w:val="single" w:sz="2" w:space="0" w:color="auto"/>
              <w:right w:val="single" w:sz="2" w:space="0" w:color="auto"/>
            </w:tcBorders>
          </w:tcPr>
          <w:p w14:paraId="09D04315" w14:textId="77777777" w:rsidR="00BF4C46" w:rsidRPr="00B23E8F" w:rsidRDefault="00BF4C46" w:rsidP="000F7448">
            <w:pPr>
              <w:rPr>
                <w:rFonts w:ascii="Calibri" w:hAnsi="Calibri" w:cs="Calibri"/>
              </w:rPr>
            </w:pPr>
            <w:r>
              <w:rPr>
                <w:rFonts w:ascii="Calibri" w:hAnsi="Calibri" w:cs="Calibri"/>
              </w:rPr>
              <w:t>5</w:t>
            </w:r>
          </w:p>
        </w:tc>
        <w:tc>
          <w:tcPr>
            <w:tcW w:w="3969" w:type="dxa"/>
            <w:tcBorders>
              <w:top w:val="single" w:sz="2" w:space="0" w:color="auto"/>
              <w:left w:val="single" w:sz="2" w:space="0" w:color="auto"/>
              <w:bottom w:val="single" w:sz="2" w:space="0" w:color="auto"/>
              <w:right w:val="single" w:sz="2" w:space="0" w:color="auto"/>
            </w:tcBorders>
          </w:tcPr>
          <w:p w14:paraId="15AA3DE5" w14:textId="77777777" w:rsidR="00BF4C46" w:rsidRPr="00B23E8F" w:rsidRDefault="00BF4C46" w:rsidP="000F7448">
            <w:pPr>
              <w:rPr>
                <w:rFonts w:ascii="Calibri" w:hAnsi="Calibri" w:cs="Calibri"/>
              </w:rPr>
            </w:pPr>
            <w:r>
              <w:rPr>
                <w:rFonts w:ascii="Calibri" w:hAnsi="Calibri" w:cs="Calibri"/>
              </w:rPr>
              <w:t>Código único de productos</w:t>
            </w:r>
          </w:p>
        </w:tc>
      </w:tr>
      <w:tr w:rsidR="00BF4C46" w:rsidRPr="00B23E8F" w14:paraId="1CD7874C"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2BB95CF5"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012FE971" w14:textId="77777777" w:rsidR="00BF4C46" w:rsidRDefault="00BF4C46" w:rsidP="000F7448">
            <w:pPr>
              <w:rPr>
                <w:rFonts w:ascii="Calibri" w:hAnsi="Calibri" w:cs="Calibri"/>
              </w:rPr>
            </w:pPr>
            <w:r>
              <w:rPr>
                <w:rFonts w:ascii="Calibri" w:hAnsi="Calibri" w:cs="Calibri"/>
              </w:rPr>
              <w:t xml:space="preserve">Fk </w:t>
            </w:r>
          </w:p>
        </w:tc>
        <w:tc>
          <w:tcPr>
            <w:tcW w:w="1984" w:type="dxa"/>
            <w:tcBorders>
              <w:top w:val="single" w:sz="2" w:space="0" w:color="auto"/>
              <w:left w:val="single" w:sz="2" w:space="0" w:color="auto"/>
              <w:bottom w:val="single" w:sz="2" w:space="0" w:color="auto"/>
              <w:right w:val="single" w:sz="2" w:space="0" w:color="auto"/>
            </w:tcBorders>
          </w:tcPr>
          <w:p w14:paraId="261B3DA3" w14:textId="77777777" w:rsidR="00BF4C46" w:rsidRDefault="00BF4C46" w:rsidP="000F7448">
            <w:pPr>
              <w:rPr>
                <w:rFonts w:ascii="Calibri" w:hAnsi="Calibri" w:cs="Calibri"/>
              </w:rPr>
            </w:pPr>
            <w:r>
              <w:rPr>
                <w:rFonts w:ascii="Calibri" w:hAnsi="Calibri" w:cs="Calibri"/>
              </w:rPr>
              <w:t>Id_usuario</w:t>
            </w:r>
          </w:p>
        </w:tc>
        <w:tc>
          <w:tcPr>
            <w:tcW w:w="992" w:type="dxa"/>
            <w:tcBorders>
              <w:top w:val="single" w:sz="2" w:space="0" w:color="auto"/>
              <w:left w:val="single" w:sz="2" w:space="0" w:color="auto"/>
              <w:bottom w:val="single" w:sz="2" w:space="0" w:color="auto"/>
              <w:right w:val="single" w:sz="2" w:space="0" w:color="auto"/>
            </w:tcBorders>
          </w:tcPr>
          <w:p w14:paraId="7E1868C9" w14:textId="77777777" w:rsidR="00BF4C46" w:rsidRDefault="00BF4C46" w:rsidP="000F7448">
            <w:pPr>
              <w:rPr>
                <w:rFonts w:ascii="Calibri" w:hAnsi="Calibri" w:cs="Calibri"/>
              </w:rPr>
            </w:pPr>
            <w:r>
              <w:rPr>
                <w:rFonts w:ascii="Calibri" w:hAnsi="Calibri" w:cs="Calibri"/>
              </w:rPr>
              <w:t>int</w:t>
            </w:r>
          </w:p>
        </w:tc>
        <w:tc>
          <w:tcPr>
            <w:tcW w:w="993" w:type="dxa"/>
            <w:tcBorders>
              <w:top w:val="single" w:sz="2" w:space="0" w:color="auto"/>
              <w:left w:val="single" w:sz="2" w:space="0" w:color="auto"/>
              <w:bottom w:val="single" w:sz="2" w:space="0" w:color="auto"/>
              <w:right w:val="single" w:sz="2" w:space="0" w:color="auto"/>
            </w:tcBorders>
          </w:tcPr>
          <w:p w14:paraId="0978D2CF" w14:textId="77777777" w:rsidR="00BF4C46" w:rsidRDefault="00BF4C46" w:rsidP="000F7448">
            <w:pPr>
              <w:rPr>
                <w:rFonts w:ascii="Calibri" w:hAnsi="Calibri" w:cs="Calibri"/>
              </w:rPr>
            </w:pPr>
            <w:r>
              <w:rPr>
                <w:rFonts w:ascii="Calibri" w:hAnsi="Calibri" w:cs="Calibri"/>
              </w:rPr>
              <w:t>Not null</w:t>
            </w:r>
          </w:p>
        </w:tc>
        <w:tc>
          <w:tcPr>
            <w:tcW w:w="1134" w:type="dxa"/>
            <w:tcBorders>
              <w:top w:val="single" w:sz="2" w:space="0" w:color="auto"/>
              <w:left w:val="single" w:sz="2" w:space="0" w:color="auto"/>
              <w:bottom w:val="single" w:sz="2" w:space="0" w:color="auto"/>
              <w:right w:val="single" w:sz="2" w:space="0" w:color="auto"/>
            </w:tcBorders>
          </w:tcPr>
          <w:p w14:paraId="7B3BFABB" w14:textId="77777777" w:rsidR="00BF4C46" w:rsidRDefault="00BF4C46" w:rsidP="000F7448">
            <w:pPr>
              <w:rPr>
                <w:rFonts w:ascii="Calibri" w:hAnsi="Calibri" w:cs="Calibri"/>
              </w:rPr>
            </w:pPr>
          </w:p>
        </w:tc>
        <w:tc>
          <w:tcPr>
            <w:tcW w:w="3969" w:type="dxa"/>
            <w:tcBorders>
              <w:top w:val="single" w:sz="2" w:space="0" w:color="auto"/>
              <w:left w:val="single" w:sz="2" w:space="0" w:color="auto"/>
              <w:bottom w:val="single" w:sz="2" w:space="0" w:color="auto"/>
              <w:right w:val="single" w:sz="2" w:space="0" w:color="auto"/>
            </w:tcBorders>
          </w:tcPr>
          <w:p w14:paraId="470EC63A" w14:textId="77777777" w:rsidR="00BF4C46" w:rsidRDefault="00BF4C46" w:rsidP="000F7448">
            <w:pPr>
              <w:rPr>
                <w:rFonts w:ascii="Calibri" w:hAnsi="Calibri" w:cs="Calibri"/>
              </w:rPr>
            </w:pPr>
            <w:r>
              <w:rPr>
                <w:rFonts w:ascii="Calibri" w:hAnsi="Calibri" w:cs="Calibri"/>
              </w:rPr>
              <w:t>Código único de usuarios</w:t>
            </w:r>
          </w:p>
        </w:tc>
      </w:tr>
      <w:tr w:rsidR="00BF4C46" w:rsidRPr="00B23E8F" w14:paraId="6542A003"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136E3B7D"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06ECEBD4" w14:textId="77777777" w:rsidR="00BF4C46" w:rsidRDefault="00BF4C46" w:rsidP="000F7448">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4A1FC715" w14:textId="77777777" w:rsidR="00BF4C46" w:rsidRDefault="00BF4C46" w:rsidP="000F7448">
            <w:pPr>
              <w:rPr>
                <w:rFonts w:ascii="Calibri" w:hAnsi="Calibri" w:cs="Calibri"/>
              </w:rPr>
            </w:pPr>
            <w:r>
              <w:rPr>
                <w:rFonts w:ascii="Calibri" w:hAnsi="Calibri" w:cs="Calibri"/>
              </w:rPr>
              <w:t xml:space="preserve">Fecha_compra </w:t>
            </w:r>
          </w:p>
        </w:tc>
        <w:tc>
          <w:tcPr>
            <w:tcW w:w="992" w:type="dxa"/>
            <w:tcBorders>
              <w:top w:val="single" w:sz="2" w:space="0" w:color="auto"/>
              <w:left w:val="single" w:sz="2" w:space="0" w:color="auto"/>
              <w:bottom w:val="single" w:sz="2" w:space="0" w:color="auto"/>
              <w:right w:val="single" w:sz="2" w:space="0" w:color="auto"/>
            </w:tcBorders>
          </w:tcPr>
          <w:p w14:paraId="40254AC5" w14:textId="77777777" w:rsidR="00BF4C46" w:rsidRPr="00B23E8F" w:rsidRDefault="00BF4C46" w:rsidP="000F7448">
            <w:pPr>
              <w:rPr>
                <w:rFonts w:ascii="Calibri" w:hAnsi="Calibri" w:cs="Calibri"/>
              </w:rPr>
            </w:pPr>
            <w:r>
              <w:rPr>
                <w:rFonts w:ascii="Calibri" w:hAnsi="Calibri" w:cs="Calibri"/>
              </w:rPr>
              <w:t xml:space="preserve">Date </w:t>
            </w:r>
          </w:p>
        </w:tc>
        <w:tc>
          <w:tcPr>
            <w:tcW w:w="993" w:type="dxa"/>
            <w:tcBorders>
              <w:top w:val="single" w:sz="2" w:space="0" w:color="auto"/>
              <w:left w:val="single" w:sz="2" w:space="0" w:color="auto"/>
              <w:bottom w:val="single" w:sz="2" w:space="0" w:color="auto"/>
              <w:right w:val="single" w:sz="2" w:space="0" w:color="auto"/>
            </w:tcBorders>
          </w:tcPr>
          <w:p w14:paraId="71B22EBF" w14:textId="77777777" w:rsidR="00BF4C46" w:rsidRPr="00B23E8F" w:rsidRDefault="00BF4C4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BB844A7" w14:textId="77777777" w:rsidR="00BF4C46" w:rsidRPr="00B23E8F" w:rsidRDefault="00BF4C46" w:rsidP="000F7448">
            <w:pPr>
              <w:rPr>
                <w:rFonts w:ascii="Calibri" w:hAnsi="Calibri" w:cs="Calibri"/>
              </w:rPr>
            </w:pPr>
          </w:p>
        </w:tc>
        <w:tc>
          <w:tcPr>
            <w:tcW w:w="3969" w:type="dxa"/>
            <w:tcBorders>
              <w:top w:val="single" w:sz="2" w:space="0" w:color="auto"/>
              <w:left w:val="single" w:sz="2" w:space="0" w:color="auto"/>
              <w:bottom w:val="single" w:sz="2" w:space="0" w:color="auto"/>
              <w:right w:val="single" w:sz="2" w:space="0" w:color="auto"/>
            </w:tcBorders>
          </w:tcPr>
          <w:p w14:paraId="472EB0D4" w14:textId="77777777" w:rsidR="00BF4C46" w:rsidRPr="00B23E8F" w:rsidRDefault="00BF4C46" w:rsidP="000F7448">
            <w:pPr>
              <w:rPr>
                <w:rFonts w:ascii="Calibri" w:hAnsi="Calibri" w:cs="Calibri"/>
              </w:rPr>
            </w:pPr>
            <w:r>
              <w:rPr>
                <w:rFonts w:ascii="Calibri" w:hAnsi="Calibri" w:cs="Calibri"/>
              </w:rPr>
              <w:t>Fecha de compra del producto</w:t>
            </w:r>
          </w:p>
        </w:tc>
      </w:tr>
      <w:tr w:rsidR="00BF4C46" w:rsidRPr="00B23E8F" w14:paraId="464FAB19"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48017B9D"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7BF01EC8" w14:textId="77777777" w:rsidR="00BF4C46" w:rsidRDefault="00BF4C46" w:rsidP="000F7448">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45D9DC50" w14:textId="77777777" w:rsidR="00BF4C46" w:rsidRDefault="00BF4C46" w:rsidP="000F7448">
            <w:pPr>
              <w:rPr>
                <w:rFonts w:ascii="Calibri" w:hAnsi="Calibri" w:cs="Calibri"/>
              </w:rPr>
            </w:pPr>
            <w:r>
              <w:rPr>
                <w:rFonts w:ascii="Calibri" w:hAnsi="Calibri" w:cs="Calibri"/>
              </w:rPr>
              <w:t>Fecha_entrega</w:t>
            </w:r>
          </w:p>
        </w:tc>
        <w:tc>
          <w:tcPr>
            <w:tcW w:w="992" w:type="dxa"/>
            <w:tcBorders>
              <w:top w:val="single" w:sz="2" w:space="0" w:color="auto"/>
              <w:left w:val="single" w:sz="2" w:space="0" w:color="auto"/>
              <w:bottom w:val="single" w:sz="2" w:space="0" w:color="auto"/>
              <w:right w:val="single" w:sz="2" w:space="0" w:color="auto"/>
            </w:tcBorders>
          </w:tcPr>
          <w:p w14:paraId="51E5B411" w14:textId="77777777" w:rsidR="00BF4C46" w:rsidRDefault="00BF4C46" w:rsidP="000F7448">
            <w:pPr>
              <w:rPr>
                <w:rFonts w:ascii="Calibri" w:hAnsi="Calibri" w:cs="Calibri"/>
              </w:rPr>
            </w:pPr>
            <w:r>
              <w:rPr>
                <w:rFonts w:ascii="Calibri" w:hAnsi="Calibri" w:cs="Calibri"/>
              </w:rPr>
              <w:t xml:space="preserve">Date </w:t>
            </w:r>
          </w:p>
        </w:tc>
        <w:tc>
          <w:tcPr>
            <w:tcW w:w="993" w:type="dxa"/>
            <w:tcBorders>
              <w:top w:val="single" w:sz="2" w:space="0" w:color="auto"/>
              <w:left w:val="single" w:sz="2" w:space="0" w:color="auto"/>
              <w:bottom w:val="single" w:sz="2" w:space="0" w:color="auto"/>
              <w:right w:val="single" w:sz="2" w:space="0" w:color="auto"/>
            </w:tcBorders>
          </w:tcPr>
          <w:p w14:paraId="7439C332" w14:textId="77777777" w:rsidR="00BF4C46" w:rsidRPr="00B23E8F" w:rsidRDefault="00BF4C4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70238E4" w14:textId="77777777" w:rsidR="00BF4C46" w:rsidRDefault="00BF4C46" w:rsidP="000F7448">
            <w:pPr>
              <w:rPr>
                <w:rFonts w:ascii="Calibri" w:hAnsi="Calibri" w:cs="Calibri"/>
              </w:rPr>
            </w:pPr>
          </w:p>
        </w:tc>
        <w:tc>
          <w:tcPr>
            <w:tcW w:w="3969" w:type="dxa"/>
            <w:tcBorders>
              <w:top w:val="single" w:sz="2" w:space="0" w:color="auto"/>
              <w:left w:val="single" w:sz="2" w:space="0" w:color="auto"/>
              <w:bottom w:val="single" w:sz="2" w:space="0" w:color="auto"/>
              <w:right w:val="single" w:sz="2" w:space="0" w:color="auto"/>
            </w:tcBorders>
          </w:tcPr>
          <w:p w14:paraId="5B4D7A0A" w14:textId="77777777" w:rsidR="00BF4C46" w:rsidRDefault="00BF4C46" w:rsidP="000F7448">
            <w:pPr>
              <w:rPr>
                <w:rFonts w:ascii="Calibri" w:hAnsi="Calibri" w:cs="Calibri"/>
              </w:rPr>
            </w:pPr>
            <w:r>
              <w:rPr>
                <w:rFonts w:ascii="Calibri" w:hAnsi="Calibri" w:cs="Calibri"/>
              </w:rPr>
              <w:t>Fecha de entrega de los productos</w:t>
            </w:r>
          </w:p>
        </w:tc>
      </w:tr>
      <w:tr w:rsidR="00BF4C46" w:rsidRPr="00B23E8F" w14:paraId="7E3CF955"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7963B346"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00E1726E" w14:textId="77777777" w:rsidR="00BF4C46" w:rsidRDefault="00BF4C46" w:rsidP="000F7448">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63EF8BF3" w14:textId="77777777" w:rsidR="00BF4C46" w:rsidRDefault="00BF4C46" w:rsidP="000F7448">
            <w:pPr>
              <w:rPr>
                <w:rFonts w:ascii="Calibri" w:hAnsi="Calibri" w:cs="Calibri"/>
              </w:rPr>
            </w:pPr>
            <w:r>
              <w:rPr>
                <w:rFonts w:ascii="Calibri" w:hAnsi="Calibri" w:cs="Calibri"/>
              </w:rPr>
              <w:t>Valor_total</w:t>
            </w:r>
          </w:p>
        </w:tc>
        <w:tc>
          <w:tcPr>
            <w:tcW w:w="992" w:type="dxa"/>
            <w:tcBorders>
              <w:top w:val="single" w:sz="2" w:space="0" w:color="auto"/>
              <w:left w:val="single" w:sz="2" w:space="0" w:color="auto"/>
              <w:bottom w:val="single" w:sz="2" w:space="0" w:color="auto"/>
              <w:right w:val="single" w:sz="2" w:space="0" w:color="auto"/>
            </w:tcBorders>
          </w:tcPr>
          <w:p w14:paraId="77D8C6A3" w14:textId="77777777" w:rsidR="00BF4C46" w:rsidRDefault="00BF4C46" w:rsidP="000F7448">
            <w:pPr>
              <w:rPr>
                <w:rFonts w:ascii="Calibri" w:hAnsi="Calibri" w:cs="Calibri"/>
              </w:rPr>
            </w:pPr>
            <w:r>
              <w:rPr>
                <w:rFonts w:ascii="Calibri" w:hAnsi="Calibri" w:cs="Calibri"/>
              </w:rPr>
              <w:t>float</w:t>
            </w:r>
          </w:p>
        </w:tc>
        <w:tc>
          <w:tcPr>
            <w:tcW w:w="993" w:type="dxa"/>
            <w:tcBorders>
              <w:top w:val="single" w:sz="2" w:space="0" w:color="auto"/>
              <w:left w:val="single" w:sz="2" w:space="0" w:color="auto"/>
              <w:bottom w:val="single" w:sz="2" w:space="0" w:color="auto"/>
              <w:right w:val="single" w:sz="2" w:space="0" w:color="auto"/>
            </w:tcBorders>
          </w:tcPr>
          <w:p w14:paraId="52494CF5" w14:textId="77777777" w:rsidR="00BF4C46" w:rsidRPr="00B23E8F" w:rsidRDefault="00BF4C4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11A22A7" w14:textId="77777777" w:rsidR="00BF4C46" w:rsidRDefault="00BF4C46" w:rsidP="000F7448">
            <w:pPr>
              <w:rPr>
                <w:rFonts w:ascii="Calibri" w:hAnsi="Calibri" w:cs="Calibri"/>
              </w:rPr>
            </w:pPr>
            <w:r>
              <w:rPr>
                <w:rFonts w:ascii="Calibri" w:hAnsi="Calibri" w:cs="Calibri"/>
              </w:rPr>
              <w:t>8,2</w:t>
            </w:r>
          </w:p>
        </w:tc>
        <w:tc>
          <w:tcPr>
            <w:tcW w:w="3969" w:type="dxa"/>
            <w:tcBorders>
              <w:top w:val="single" w:sz="2" w:space="0" w:color="auto"/>
              <w:left w:val="single" w:sz="2" w:space="0" w:color="auto"/>
              <w:bottom w:val="single" w:sz="2" w:space="0" w:color="auto"/>
              <w:right w:val="single" w:sz="2" w:space="0" w:color="auto"/>
            </w:tcBorders>
          </w:tcPr>
          <w:p w14:paraId="42B03DBB" w14:textId="77777777" w:rsidR="00BF4C46" w:rsidRDefault="00BF4C46" w:rsidP="000F7448">
            <w:pPr>
              <w:rPr>
                <w:rFonts w:ascii="Calibri" w:hAnsi="Calibri" w:cs="Calibri"/>
              </w:rPr>
            </w:pPr>
            <w:r>
              <w:rPr>
                <w:rFonts w:ascii="Calibri" w:hAnsi="Calibri" w:cs="Calibri"/>
              </w:rPr>
              <w:t>Precio total de la orden de la compra</w:t>
            </w:r>
          </w:p>
        </w:tc>
      </w:tr>
    </w:tbl>
    <w:p w14:paraId="0436403F" w14:textId="77777777" w:rsidR="00BF4C46" w:rsidRPr="00B23E8F" w:rsidRDefault="00BF4C46" w:rsidP="00BF4C46">
      <w:pPr>
        <w:rPr>
          <w:rFonts w:ascii="Calibri" w:hAnsi="Calibri" w:cs="Calibri"/>
        </w:rPr>
      </w:pPr>
    </w:p>
    <w:p w14:paraId="304B68DC" w14:textId="77777777" w:rsidR="00BF4C46" w:rsidRPr="00B23E8F" w:rsidRDefault="00BF4C46" w:rsidP="00BF4C46">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F4C46" w:rsidRPr="00B23E8F" w14:paraId="631523C3" w14:textId="77777777" w:rsidTr="000F7448">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58028DB2"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7502D455"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0898A596"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F4C46" w:rsidRPr="00B23E8F" w14:paraId="473E36C8"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3D09D97D" w14:textId="77777777" w:rsidR="00BF4C46" w:rsidRPr="00B23E8F" w:rsidRDefault="00BF4C46" w:rsidP="000F7448">
            <w:pPr>
              <w:rPr>
                <w:rFonts w:ascii="Calibri" w:hAnsi="Calibri" w:cs="Calibri"/>
                <w:lang w:val="en-US"/>
              </w:rPr>
            </w:pPr>
            <w:r>
              <w:rPr>
                <w:rFonts w:ascii="Calibri" w:hAnsi="Calibri" w:cs="Calibri"/>
                <w:lang w:val="en-US"/>
              </w:rPr>
              <w:t xml:space="preserve">Pk </w:t>
            </w:r>
          </w:p>
        </w:tc>
        <w:tc>
          <w:tcPr>
            <w:tcW w:w="3345" w:type="dxa"/>
            <w:tcBorders>
              <w:top w:val="single" w:sz="2" w:space="0" w:color="auto"/>
              <w:left w:val="single" w:sz="2" w:space="0" w:color="auto"/>
              <w:bottom w:val="single" w:sz="2" w:space="0" w:color="auto"/>
              <w:right w:val="single" w:sz="2" w:space="0" w:color="auto"/>
            </w:tcBorders>
          </w:tcPr>
          <w:p w14:paraId="3DE96E98" w14:textId="77777777" w:rsidR="00BF4C46" w:rsidRPr="00B23E8F" w:rsidRDefault="00BF4C46" w:rsidP="000F7448">
            <w:pPr>
              <w:rPr>
                <w:rFonts w:ascii="Calibri" w:hAnsi="Calibri" w:cs="Calibri"/>
                <w:lang w:val="en-US"/>
              </w:rPr>
            </w:pPr>
            <w:r>
              <w:rPr>
                <w:rFonts w:ascii="Calibri" w:hAnsi="Calibri" w:cs="Calibri"/>
              </w:rPr>
              <w:t>Id_ordenC</w:t>
            </w:r>
          </w:p>
        </w:tc>
        <w:tc>
          <w:tcPr>
            <w:tcW w:w="3784" w:type="dxa"/>
            <w:tcBorders>
              <w:top w:val="single" w:sz="2" w:space="0" w:color="auto"/>
              <w:left w:val="single" w:sz="2" w:space="0" w:color="auto"/>
              <w:bottom w:val="single" w:sz="2" w:space="0" w:color="auto"/>
              <w:right w:val="single" w:sz="2" w:space="0" w:color="auto"/>
            </w:tcBorders>
          </w:tcPr>
          <w:p w14:paraId="3F44A36C" w14:textId="77777777" w:rsidR="00BF4C46" w:rsidRPr="00B23E8F" w:rsidRDefault="00BF4C46" w:rsidP="000F7448">
            <w:pPr>
              <w:jc w:val="both"/>
              <w:rPr>
                <w:rFonts w:ascii="Calibri" w:hAnsi="Calibri" w:cs="Calibri"/>
              </w:rPr>
            </w:pPr>
            <w:r>
              <w:rPr>
                <w:rFonts w:ascii="Calibri" w:hAnsi="Calibri" w:cs="Calibri"/>
              </w:rPr>
              <w:t>Primary key</w:t>
            </w:r>
          </w:p>
        </w:tc>
      </w:tr>
      <w:tr w:rsidR="00BF4C46" w:rsidRPr="00B23E8F" w14:paraId="73E5F174"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38C87A9D" w14:textId="77777777" w:rsidR="00BF4C46" w:rsidRDefault="00BF4C46" w:rsidP="000F7448">
            <w:pPr>
              <w:rPr>
                <w:rFonts w:ascii="Calibri" w:hAnsi="Calibri" w:cs="Calibri"/>
                <w:lang w:val="en-US"/>
              </w:rPr>
            </w:pPr>
            <w:r>
              <w:rPr>
                <w:rFonts w:ascii="Calibri" w:hAnsi="Calibri" w:cs="Calibri"/>
                <w:lang w:val="en-US"/>
              </w:rPr>
              <w:t>FK</w:t>
            </w:r>
          </w:p>
        </w:tc>
        <w:tc>
          <w:tcPr>
            <w:tcW w:w="3345" w:type="dxa"/>
            <w:tcBorders>
              <w:top w:val="single" w:sz="2" w:space="0" w:color="auto"/>
              <w:left w:val="single" w:sz="2" w:space="0" w:color="auto"/>
              <w:bottom w:val="single" w:sz="2" w:space="0" w:color="auto"/>
              <w:right w:val="single" w:sz="2" w:space="0" w:color="auto"/>
            </w:tcBorders>
          </w:tcPr>
          <w:p w14:paraId="7E149859" w14:textId="77777777" w:rsidR="00BF4C46" w:rsidRDefault="00BF4C46" w:rsidP="000F7448">
            <w:pPr>
              <w:rPr>
                <w:rFonts w:ascii="Calibri" w:hAnsi="Calibri" w:cs="Calibri"/>
                <w:lang w:val="en-US"/>
              </w:rPr>
            </w:pPr>
            <w:r>
              <w:rPr>
                <w:rFonts w:ascii="Calibri" w:hAnsi="Calibri" w:cs="Calibri"/>
              </w:rPr>
              <w:t>Id_productos</w:t>
            </w:r>
          </w:p>
        </w:tc>
        <w:tc>
          <w:tcPr>
            <w:tcW w:w="3784" w:type="dxa"/>
            <w:tcBorders>
              <w:top w:val="single" w:sz="2" w:space="0" w:color="auto"/>
              <w:left w:val="single" w:sz="2" w:space="0" w:color="auto"/>
              <w:bottom w:val="single" w:sz="2" w:space="0" w:color="auto"/>
              <w:right w:val="single" w:sz="2" w:space="0" w:color="auto"/>
            </w:tcBorders>
          </w:tcPr>
          <w:p w14:paraId="77257AD3" w14:textId="4FDF26BD" w:rsidR="00BF4C46" w:rsidRDefault="005639A7" w:rsidP="000F7448">
            <w:pPr>
              <w:jc w:val="both"/>
              <w:rPr>
                <w:rFonts w:ascii="Calibri" w:hAnsi="Calibri" w:cs="Calibri"/>
              </w:rPr>
            </w:pPr>
            <w:r>
              <w:rPr>
                <w:rFonts w:ascii="Calibri" w:hAnsi="Calibri" w:cs="Calibri"/>
              </w:rPr>
              <w:t>F</w:t>
            </w:r>
            <w:r w:rsidRPr="005639A7">
              <w:rPr>
                <w:rFonts w:ascii="Calibri" w:hAnsi="Calibri" w:cs="Calibri"/>
              </w:rPr>
              <w:t>oreign</w:t>
            </w:r>
            <w:r w:rsidR="00BF4C46">
              <w:rPr>
                <w:rFonts w:ascii="Calibri" w:hAnsi="Calibri" w:cs="Calibri"/>
              </w:rPr>
              <w:t xml:space="preserve"> key</w:t>
            </w:r>
          </w:p>
        </w:tc>
      </w:tr>
      <w:tr w:rsidR="00BF4C46" w:rsidRPr="00B23E8F" w14:paraId="7A6F8388"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576CD245" w14:textId="77777777" w:rsidR="00BF4C46" w:rsidRDefault="00BF4C46" w:rsidP="000F7448">
            <w:pPr>
              <w:rPr>
                <w:rFonts w:ascii="Calibri" w:hAnsi="Calibri" w:cs="Calibri"/>
                <w:lang w:val="en-US"/>
              </w:rPr>
            </w:pPr>
            <w:r>
              <w:rPr>
                <w:rFonts w:ascii="Calibri" w:hAnsi="Calibri" w:cs="Calibri"/>
                <w:lang w:val="en-US"/>
              </w:rPr>
              <w:t xml:space="preserve">Fk </w:t>
            </w:r>
          </w:p>
        </w:tc>
        <w:tc>
          <w:tcPr>
            <w:tcW w:w="3345" w:type="dxa"/>
            <w:tcBorders>
              <w:top w:val="single" w:sz="2" w:space="0" w:color="auto"/>
              <w:left w:val="single" w:sz="2" w:space="0" w:color="auto"/>
              <w:bottom w:val="single" w:sz="2" w:space="0" w:color="auto"/>
              <w:right w:val="single" w:sz="2" w:space="0" w:color="auto"/>
            </w:tcBorders>
          </w:tcPr>
          <w:p w14:paraId="04CB86E6" w14:textId="77777777" w:rsidR="00BF4C46" w:rsidRDefault="00BF4C46" w:rsidP="000F7448">
            <w:pPr>
              <w:rPr>
                <w:rFonts w:ascii="Calibri" w:hAnsi="Calibri" w:cs="Calibri"/>
              </w:rPr>
            </w:pPr>
            <w:r>
              <w:rPr>
                <w:rFonts w:ascii="Calibri" w:hAnsi="Calibri" w:cs="Calibri"/>
              </w:rPr>
              <w:t>Id_usuario</w:t>
            </w:r>
          </w:p>
        </w:tc>
        <w:tc>
          <w:tcPr>
            <w:tcW w:w="3784" w:type="dxa"/>
            <w:tcBorders>
              <w:top w:val="single" w:sz="2" w:space="0" w:color="auto"/>
              <w:left w:val="single" w:sz="2" w:space="0" w:color="auto"/>
              <w:bottom w:val="single" w:sz="2" w:space="0" w:color="auto"/>
              <w:right w:val="single" w:sz="2" w:space="0" w:color="auto"/>
            </w:tcBorders>
          </w:tcPr>
          <w:p w14:paraId="0F02D344" w14:textId="6658613A" w:rsidR="00BF4C46" w:rsidRDefault="005639A7" w:rsidP="000F7448">
            <w:pPr>
              <w:jc w:val="both"/>
              <w:rPr>
                <w:rFonts w:ascii="Calibri" w:hAnsi="Calibri" w:cs="Calibri"/>
              </w:rPr>
            </w:pPr>
            <w:r>
              <w:rPr>
                <w:rFonts w:ascii="Calibri" w:hAnsi="Calibri" w:cs="Calibri"/>
              </w:rPr>
              <w:t>F</w:t>
            </w:r>
            <w:r w:rsidRPr="005639A7">
              <w:rPr>
                <w:rFonts w:ascii="Calibri" w:hAnsi="Calibri" w:cs="Calibri"/>
              </w:rPr>
              <w:t>oreign</w:t>
            </w:r>
            <w:r w:rsidR="00BF4C46">
              <w:rPr>
                <w:rFonts w:ascii="Calibri" w:hAnsi="Calibri" w:cs="Calibri"/>
              </w:rPr>
              <w:t xml:space="preserve"> key</w:t>
            </w:r>
          </w:p>
        </w:tc>
      </w:tr>
    </w:tbl>
    <w:p w14:paraId="23160293" w14:textId="77777777" w:rsidR="00BF4C46" w:rsidRDefault="00BF4C46" w:rsidP="00BF4C46">
      <w:pPr>
        <w:jc w:val="both"/>
        <w:rPr>
          <w:rFonts w:ascii="Calibri" w:hAnsi="Calibri" w:cs="Book Antiqua"/>
          <w:i/>
          <w:color w:val="0000FF"/>
        </w:rPr>
      </w:pPr>
    </w:p>
    <w:p w14:paraId="378C2123" w14:textId="77777777" w:rsidR="00BF4C46" w:rsidRPr="00A7740A" w:rsidRDefault="00BF4C46" w:rsidP="00BF4C46">
      <w:pPr>
        <w:rPr>
          <w:rFonts w:ascii="Calibri" w:hAnsi="Calibri" w:cs="Calibri"/>
          <w:b/>
          <w:bCs/>
          <w:u w:val="single"/>
        </w:rPr>
      </w:pPr>
      <w:r w:rsidRPr="00A7740A">
        <w:rPr>
          <w:rFonts w:ascii="Calibri" w:hAnsi="Calibri" w:cs="Calibri"/>
          <w:b/>
          <w:bCs/>
          <w:u w:val="single"/>
        </w:rPr>
        <w:t xml:space="preserve">Tabla quejas: </w:t>
      </w:r>
    </w:p>
    <w:p w14:paraId="15DFFC9B" w14:textId="77777777" w:rsidR="00BF4C46" w:rsidRPr="00B23E8F" w:rsidRDefault="00BF4C46" w:rsidP="00BF4C46">
      <w:pPr>
        <w:rPr>
          <w:rFonts w:ascii="Calibri" w:hAnsi="Calibri" w:cs="Calibri"/>
        </w:rPr>
      </w:pPr>
    </w:p>
    <w:p w14:paraId="4CEA8553" w14:textId="77777777" w:rsidR="00BF4C46" w:rsidRPr="00B23E8F" w:rsidRDefault="00BF4C46" w:rsidP="00BF4C46">
      <w:pPr>
        <w:rPr>
          <w:rFonts w:ascii="Calibri" w:hAnsi="Calibri" w:cs="Calibri"/>
          <w:b/>
        </w:rPr>
      </w:pPr>
      <w:r w:rsidRPr="00B23E8F">
        <w:rPr>
          <w:rFonts w:ascii="Calibri" w:hAnsi="Calibri" w:cs="Calibri"/>
          <w:b/>
        </w:rPr>
        <w:t>Columnas:</w:t>
      </w:r>
    </w:p>
    <w:tbl>
      <w:tblPr>
        <w:tblW w:w="9718" w:type="dxa"/>
        <w:tblInd w:w="60" w:type="dxa"/>
        <w:tblLayout w:type="fixed"/>
        <w:tblCellMar>
          <w:left w:w="60" w:type="dxa"/>
          <w:right w:w="60" w:type="dxa"/>
        </w:tblCellMar>
        <w:tblLook w:val="0000" w:firstRow="0" w:lastRow="0" w:firstColumn="0" w:lastColumn="0" w:noHBand="0" w:noVBand="0"/>
      </w:tblPr>
      <w:tblGrid>
        <w:gridCol w:w="474"/>
        <w:gridCol w:w="456"/>
        <w:gridCol w:w="1842"/>
        <w:gridCol w:w="993"/>
        <w:gridCol w:w="1134"/>
        <w:gridCol w:w="1134"/>
        <w:gridCol w:w="3685"/>
      </w:tblGrid>
      <w:tr w:rsidR="00BF4C46" w:rsidRPr="00B23E8F" w14:paraId="0747DF71" w14:textId="77777777" w:rsidTr="000F7448">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5C0991C6"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PK</w:t>
            </w:r>
          </w:p>
        </w:tc>
        <w:tc>
          <w:tcPr>
            <w:tcW w:w="456" w:type="dxa"/>
            <w:tcBorders>
              <w:top w:val="single" w:sz="2" w:space="0" w:color="auto"/>
              <w:left w:val="single" w:sz="2" w:space="0" w:color="auto"/>
              <w:bottom w:val="single" w:sz="2" w:space="0" w:color="auto"/>
              <w:right w:val="single" w:sz="2" w:space="0" w:color="auto"/>
            </w:tcBorders>
            <w:shd w:val="clear" w:color="auto" w:fill="E6E6E6"/>
          </w:tcPr>
          <w:p w14:paraId="762A43D9" w14:textId="77777777" w:rsidR="00BF4C46" w:rsidRPr="00B23E8F" w:rsidRDefault="00BF4C46" w:rsidP="000F7448">
            <w:pPr>
              <w:rPr>
                <w:rFonts w:ascii="Calibri" w:hAnsi="Calibri" w:cs="Calibri"/>
                <w:b/>
                <w:bCs/>
                <w:lang w:val="en-US"/>
              </w:rPr>
            </w:pPr>
            <w:r>
              <w:rPr>
                <w:rFonts w:ascii="Calibri" w:hAnsi="Calibri" w:cs="Calibri"/>
                <w:b/>
                <w:bCs/>
                <w:lang w:val="en-US"/>
              </w:rPr>
              <w:t>FK</w:t>
            </w:r>
          </w:p>
        </w:tc>
        <w:tc>
          <w:tcPr>
            <w:tcW w:w="1842" w:type="dxa"/>
            <w:tcBorders>
              <w:top w:val="single" w:sz="2" w:space="0" w:color="auto"/>
              <w:left w:val="single" w:sz="2" w:space="0" w:color="auto"/>
              <w:bottom w:val="single" w:sz="2" w:space="0" w:color="auto"/>
              <w:right w:val="single" w:sz="2" w:space="0" w:color="auto"/>
            </w:tcBorders>
            <w:shd w:val="clear" w:color="auto" w:fill="E6E6E6"/>
          </w:tcPr>
          <w:p w14:paraId="4E79E3C0"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993" w:type="dxa"/>
            <w:tcBorders>
              <w:top w:val="single" w:sz="2" w:space="0" w:color="auto"/>
              <w:left w:val="single" w:sz="2" w:space="0" w:color="auto"/>
              <w:bottom w:val="single" w:sz="2" w:space="0" w:color="auto"/>
              <w:right w:val="single" w:sz="2" w:space="0" w:color="auto"/>
            </w:tcBorders>
            <w:shd w:val="clear" w:color="auto" w:fill="E6E6E6"/>
          </w:tcPr>
          <w:p w14:paraId="352329C6"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21064F6C" w14:textId="77777777" w:rsidR="00BF4C46" w:rsidRPr="00B23E8F" w:rsidRDefault="00BF4C46" w:rsidP="000F7448">
            <w:pPr>
              <w:rPr>
                <w:rFonts w:ascii="Calibri" w:hAnsi="Calibri" w:cs="Calibri"/>
                <w:b/>
                <w:bCs/>
                <w:lang w:val="en-US"/>
              </w:rPr>
            </w:pPr>
            <w:r w:rsidRPr="00B23E8F">
              <w:rPr>
                <w:rFonts w:ascii="Calibri" w:hAnsi="Calibri" w:cs="Calibri"/>
                <w:b/>
                <w:bCs/>
              </w:rPr>
              <w:t>No Nulo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0A21A872"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3685" w:type="dxa"/>
            <w:tcBorders>
              <w:top w:val="single" w:sz="2" w:space="0" w:color="auto"/>
              <w:left w:val="single" w:sz="2" w:space="0" w:color="auto"/>
              <w:bottom w:val="single" w:sz="2" w:space="0" w:color="auto"/>
              <w:right w:val="single" w:sz="2" w:space="0" w:color="auto"/>
            </w:tcBorders>
            <w:shd w:val="clear" w:color="auto" w:fill="E6E6E6"/>
          </w:tcPr>
          <w:p w14:paraId="4847D875" w14:textId="77777777" w:rsidR="00BF4C46" w:rsidRPr="00B23E8F" w:rsidRDefault="00BF4C46" w:rsidP="000F7448">
            <w:pPr>
              <w:rPr>
                <w:rFonts w:ascii="Calibri" w:hAnsi="Calibri" w:cs="Calibri"/>
                <w:b/>
                <w:bCs/>
                <w:lang w:val="en-US"/>
              </w:rPr>
            </w:pPr>
            <w:r>
              <w:rPr>
                <w:rFonts w:ascii="Calibri" w:hAnsi="Calibri" w:cs="Calibri"/>
                <w:b/>
                <w:bCs/>
                <w:lang w:val="en-US"/>
              </w:rPr>
              <w:t xml:space="preserve">Descripcion </w:t>
            </w:r>
          </w:p>
        </w:tc>
      </w:tr>
      <w:tr w:rsidR="00BF4C46" w:rsidRPr="00B23E8F" w14:paraId="62670CD1" w14:textId="77777777" w:rsidTr="000F7448">
        <w:trPr>
          <w:trHeight w:val="254"/>
        </w:trPr>
        <w:tc>
          <w:tcPr>
            <w:tcW w:w="474" w:type="dxa"/>
            <w:tcBorders>
              <w:top w:val="single" w:sz="2" w:space="0" w:color="auto"/>
              <w:left w:val="single" w:sz="2" w:space="0" w:color="auto"/>
              <w:bottom w:val="single" w:sz="2" w:space="0" w:color="auto"/>
              <w:right w:val="single" w:sz="2" w:space="0" w:color="auto"/>
            </w:tcBorders>
          </w:tcPr>
          <w:p w14:paraId="6B53AAD8" w14:textId="77777777" w:rsidR="00BF4C46" w:rsidRPr="00B23E8F" w:rsidRDefault="00BF4C46" w:rsidP="000F7448">
            <w:pPr>
              <w:rPr>
                <w:rFonts w:ascii="Calibri" w:hAnsi="Calibri" w:cs="Calibri"/>
              </w:rPr>
            </w:pPr>
            <w:r>
              <w:rPr>
                <w:rFonts w:ascii="Calibri" w:hAnsi="Calibri" w:cs="Calibri"/>
              </w:rPr>
              <w:t>PK</w:t>
            </w:r>
            <w:r w:rsidRPr="00B23E8F">
              <w:rPr>
                <w:rFonts w:ascii="Calibri" w:hAnsi="Calibri" w:cs="Calibri"/>
              </w:rPr>
              <w:fldChar w:fldCharType="begin" w:fldLock="1"/>
            </w:r>
            <w:r w:rsidRPr="00B23E8F">
              <w:rPr>
                <w:rFonts w:ascii="Calibri" w:hAnsi="Calibri" w:cs="Calibri"/>
              </w:rPr>
              <w:instrText>MERGEFIELD Att.PK</w:instrText>
            </w:r>
            <w:r w:rsidRPr="00B23E8F">
              <w:rPr>
                <w:rFonts w:ascii="Calibri" w:hAnsi="Calibri" w:cs="Calibri"/>
              </w:rPr>
              <w:fldChar w:fldCharType="end"/>
            </w:r>
          </w:p>
        </w:tc>
        <w:tc>
          <w:tcPr>
            <w:tcW w:w="456" w:type="dxa"/>
            <w:tcBorders>
              <w:top w:val="single" w:sz="2" w:space="0" w:color="auto"/>
              <w:left w:val="single" w:sz="2" w:space="0" w:color="auto"/>
              <w:bottom w:val="single" w:sz="2" w:space="0" w:color="auto"/>
              <w:right w:val="single" w:sz="2" w:space="0" w:color="auto"/>
            </w:tcBorders>
          </w:tcPr>
          <w:p w14:paraId="03CE1489" w14:textId="77777777" w:rsidR="00BF4C46" w:rsidRDefault="00BF4C46" w:rsidP="000F7448">
            <w:pP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tcPr>
          <w:p w14:paraId="13F68D2F" w14:textId="77777777" w:rsidR="00BF4C46" w:rsidRPr="00B23E8F" w:rsidRDefault="00BF4C46" w:rsidP="000F7448">
            <w:pPr>
              <w:rPr>
                <w:rFonts w:ascii="Calibri" w:hAnsi="Calibri" w:cs="Calibri"/>
              </w:rPr>
            </w:pPr>
            <w:r>
              <w:rPr>
                <w:rFonts w:ascii="Calibri" w:hAnsi="Calibri" w:cs="Calibri"/>
              </w:rPr>
              <w:t>Id_quejas</w:t>
            </w:r>
          </w:p>
        </w:tc>
        <w:tc>
          <w:tcPr>
            <w:tcW w:w="993" w:type="dxa"/>
            <w:tcBorders>
              <w:top w:val="single" w:sz="2" w:space="0" w:color="auto"/>
              <w:left w:val="single" w:sz="2" w:space="0" w:color="auto"/>
              <w:bottom w:val="single" w:sz="2" w:space="0" w:color="auto"/>
              <w:right w:val="single" w:sz="2" w:space="0" w:color="auto"/>
            </w:tcBorders>
          </w:tcPr>
          <w:p w14:paraId="74930D80" w14:textId="77777777" w:rsidR="00BF4C46" w:rsidRPr="00B23E8F" w:rsidRDefault="00BF4C4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4879E800" w14:textId="77777777" w:rsidR="00BF4C46" w:rsidRPr="00B23E8F" w:rsidRDefault="00BF4C46" w:rsidP="000F7448">
            <w:pPr>
              <w:rPr>
                <w:rFonts w:ascii="Calibri" w:hAnsi="Calibri" w:cs="Calibri"/>
              </w:rPr>
            </w:pPr>
            <w:r>
              <w:rPr>
                <w:rFonts w:ascii="Calibri" w:hAnsi="Calibri" w:cs="Calibri"/>
              </w:rPr>
              <w:t>Not null</w:t>
            </w:r>
          </w:p>
        </w:tc>
        <w:tc>
          <w:tcPr>
            <w:tcW w:w="1134" w:type="dxa"/>
            <w:tcBorders>
              <w:top w:val="single" w:sz="2" w:space="0" w:color="auto"/>
              <w:left w:val="single" w:sz="2" w:space="0" w:color="auto"/>
              <w:bottom w:val="single" w:sz="2" w:space="0" w:color="auto"/>
              <w:right w:val="single" w:sz="2" w:space="0" w:color="auto"/>
            </w:tcBorders>
          </w:tcPr>
          <w:p w14:paraId="07C635A0" w14:textId="77777777" w:rsidR="00BF4C46" w:rsidRPr="00B23E8F" w:rsidRDefault="00BF4C46" w:rsidP="000F7448">
            <w:pPr>
              <w:rPr>
                <w:rFonts w:ascii="Calibri" w:hAnsi="Calibri" w:cs="Calibri"/>
              </w:rPr>
            </w:pPr>
            <w:r>
              <w:rPr>
                <w:rFonts w:ascii="Calibri" w:hAnsi="Calibri" w:cs="Calibri"/>
              </w:rPr>
              <w:t>5</w:t>
            </w:r>
          </w:p>
        </w:tc>
        <w:tc>
          <w:tcPr>
            <w:tcW w:w="3685" w:type="dxa"/>
            <w:tcBorders>
              <w:top w:val="single" w:sz="2" w:space="0" w:color="auto"/>
              <w:left w:val="single" w:sz="2" w:space="0" w:color="auto"/>
              <w:bottom w:val="single" w:sz="2" w:space="0" w:color="auto"/>
              <w:right w:val="single" w:sz="2" w:space="0" w:color="auto"/>
            </w:tcBorders>
          </w:tcPr>
          <w:p w14:paraId="5A03E4A2" w14:textId="77777777" w:rsidR="00BF4C46" w:rsidRPr="00B23E8F" w:rsidRDefault="00BF4C46" w:rsidP="000F7448">
            <w:pPr>
              <w:rPr>
                <w:rFonts w:ascii="Calibri" w:hAnsi="Calibri" w:cs="Calibri"/>
              </w:rPr>
            </w:pPr>
            <w:r>
              <w:rPr>
                <w:rFonts w:ascii="Calibri" w:hAnsi="Calibri" w:cs="Calibri"/>
              </w:rPr>
              <w:t>Código único de quejas</w:t>
            </w:r>
          </w:p>
        </w:tc>
      </w:tr>
      <w:tr w:rsidR="00BF4C46" w:rsidRPr="00B23E8F" w14:paraId="54A20AA4"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26639255"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54F189A4" w14:textId="77777777" w:rsidR="00BF4C46" w:rsidRDefault="00BF4C46" w:rsidP="000F7448">
            <w:pPr>
              <w:rPr>
                <w:rFonts w:ascii="Calibri" w:hAnsi="Calibri" w:cs="Calibri"/>
              </w:rPr>
            </w:pPr>
            <w:r>
              <w:rPr>
                <w:rFonts w:ascii="Calibri" w:hAnsi="Calibri" w:cs="Calibri"/>
              </w:rPr>
              <w:t xml:space="preserve">Fk </w:t>
            </w:r>
          </w:p>
        </w:tc>
        <w:tc>
          <w:tcPr>
            <w:tcW w:w="1842" w:type="dxa"/>
            <w:tcBorders>
              <w:top w:val="single" w:sz="2" w:space="0" w:color="auto"/>
              <w:left w:val="single" w:sz="2" w:space="0" w:color="auto"/>
              <w:bottom w:val="single" w:sz="2" w:space="0" w:color="auto"/>
              <w:right w:val="single" w:sz="2" w:space="0" w:color="auto"/>
            </w:tcBorders>
          </w:tcPr>
          <w:p w14:paraId="513A2C59" w14:textId="77777777" w:rsidR="00BF4C46" w:rsidRPr="00B23E8F" w:rsidRDefault="00BF4C46" w:rsidP="000F7448">
            <w:pPr>
              <w:rPr>
                <w:rFonts w:ascii="Calibri" w:hAnsi="Calibri" w:cs="Calibri"/>
              </w:rPr>
            </w:pPr>
            <w:r>
              <w:rPr>
                <w:rFonts w:ascii="Calibri" w:hAnsi="Calibri" w:cs="Calibri"/>
              </w:rPr>
              <w:t>Id_usuario</w:t>
            </w:r>
          </w:p>
        </w:tc>
        <w:tc>
          <w:tcPr>
            <w:tcW w:w="993" w:type="dxa"/>
            <w:tcBorders>
              <w:top w:val="single" w:sz="2" w:space="0" w:color="auto"/>
              <w:left w:val="single" w:sz="2" w:space="0" w:color="auto"/>
              <w:bottom w:val="single" w:sz="2" w:space="0" w:color="auto"/>
              <w:right w:val="single" w:sz="2" w:space="0" w:color="auto"/>
            </w:tcBorders>
          </w:tcPr>
          <w:p w14:paraId="3FC42F05" w14:textId="77777777" w:rsidR="00BF4C46" w:rsidRPr="00B23E8F" w:rsidRDefault="00BF4C4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644CA0BD" w14:textId="77777777" w:rsidR="00BF4C46" w:rsidRPr="00B23E8F" w:rsidRDefault="00BF4C46" w:rsidP="000F7448">
            <w:pPr>
              <w:rPr>
                <w:rFonts w:ascii="Calibri" w:hAnsi="Calibri" w:cs="Calibri"/>
              </w:rPr>
            </w:pPr>
            <w:r>
              <w:rPr>
                <w:rFonts w:ascii="Calibri" w:hAnsi="Calibri" w:cs="Calibri"/>
              </w:rPr>
              <w:t>Not null</w:t>
            </w:r>
          </w:p>
        </w:tc>
        <w:tc>
          <w:tcPr>
            <w:tcW w:w="1134" w:type="dxa"/>
            <w:tcBorders>
              <w:top w:val="single" w:sz="2" w:space="0" w:color="auto"/>
              <w:left w:val="single" w:sz="2" w:space="0" w:color="auto"/>
              <w:bottom w:val="single" w:sz="2" w:space="0" w:color="auto"/>
              <w:right w:val="single" w:sz="2" w:space="0" w:color="auto"/>
            </w:tcBorders>
          </w:tcPr>
          <w:p w14:paraId="6ABF6F43" w14:textId="77777777" w:rsidR="00BF4C46" w:rsidRPr="00B23E8F" w:rsidRDefault="00BF4C46" w:rsidP="000F7448">
            <w:pPr>
              <w:rPr>
                <w:rFonts w:ascii="Calibri" w:hAnsi="Calibri" w:cs="Calibri"/>
              </w:rPr>
            </w:pPr>
            <w:r>
              <w:rPr>
                <w:rFonts w:ascii="Calibri" w:hAnsi="Calibri" w:cs="Calibri"/>
              </w:rPr>
              <w:t>5</w:t>
            </w:r>
          </w:p>
        </w:tc>
        <w:tc>
          <w:tcPr>
            <w:tcW w:w="3685" w:type="dxa"/>
            <w:tcBorders>
              <w:top w:val="single" w:sz="2" w:space="0" w:color="auto"/>
              <w:left w:val="single" w:sz="2" w:space="0" w:color="auto"/>
              <w:bottom w:val="single" w:sz="2" w:space="0" w:color="auto"/>
              <w:right w:val="single" w:sz="2" w:space="0" w:color="auto"/>
            </w:tcBorders>
          </w:tcPr>
          <w:p w14:paraId="4D1C602A" w14:textId="77777777" w:rsidR="00BF4C46" w:rsidRPr="00B23E8F" w:rsidRDefault="00BF4C46" w:rsidP="000F7448">
            <w:pPr>
              <w:rPr>
                <w:rFonts w:ascii="Calibri" w:hAnsi="Calibri" w:cs="Calibri"/>
              </w:rPr>
            </w:pPr>
            <w:r>
              <w:rPr>
                <w:rFonts w:ascii="Calibri" w:hAnsi="Calibri" w:cs="Calibri"/>
              </w:rPr>
              <w:t>Código único de usuario</w:t>
            </w:r>
          </w:p>
        </w:tc>
      </w:tr>
      <w:tr w:rsidR="00BF4C46" w:rsidRPr="00B23E8F" w14:paraId="33CB5E0F"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677F182F"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11CF9E6A" w14:textId="77777777" w:rsidR="00BF4C46" w:rsidRDefault="00BF4C46" w:rsidP="000F7448">
            <w:pP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tcPr>
          <w:p w14:paraId="64FD0C17" w14:textId="77777777" w:rsidR="00BF4C46" w:rsidRDefault="00BF4C46" w:rsidP="000F7448">
            <w:pPr>
              <w:rPr>
                <w:rFonts w:ascii="Calibri" w:hAnsi="Calibri" w:cs="Calibri"/>
              </w:rPr>
            </w:pPr>
            <w:r>
              <w:rPr>
                <w:rFonts w:ascii="Calibri" w:hAnsi="Calibri" w:cs="Calibri"/>
              </w:rPr>
              <w:t xml:space="preserve">Descripción </w:t>
            </w:r>
          </w:p>
        </w:tc>
        <w:tc>
          <w:tcPr>
            <w:tcW w:w="993" w:type="dxa"/>
            <w:tcBorders>
              <w:top w:val="single" w:sz="2" w:space="0" w:color="auto"/>
              <w:left w:val="single" w:sz="2" w:space="0" w:color="auto"/>
              <w:bottom w:val="single" w:sz="2" w:space="0" w:color="auto"/>
              <w:right w:val="single" w:sz="2" w:space="0" w:color="auto"/>
            </w:tcBorders>
          </w:tcPr>
          <w:p w14:paraId="5AC5C86A" w14:textId="77777777" w:rsidR="00BF4C46" w:rsidRPr="00B23E8F" w:rsidRDefault="00BF4C46" w:rsidP="000F7448">
            <w:pPr>
              <w:rPr>
                <w:rFonts w:ascii="Calibri" w:hAnsi="Calibri" w:cs="Calibri"/>
              </w:rPr>
            </w:pPr>
            <w:r>
              <w:rPr>
                <w:rFonts w:ascii="Calibri" w:hAnsi="Calibri" w:cs="Calibri"/>
              </w:rPr>
              <w:t xml:space="preserve">Varchar </w:t>
            </w:r>
          </w:p>
        </w:tc>
        <w:tc>
          <w:tcPr>
            <w:tcW w:w="1134" w:type="dxa"/>
            <w:tcBorders>
              <w:top w:val="single" w:sz="2" w:space="0" w:color="auto"/>
              <w:left w:val="single" w:sz="2" w:space="0" w:color="auto"/>
              <w:bottom w:val="single" w:sz="2" w:space="0" w:color="auto"/>
              <w:right w:val="single" w:sz="2" w:space="0" w:color="auto"/>
            </w:tcBorders>
          </w:tcPr>
          <w:p w14:paraId="70A66039" w14:textId="77777777" w:rsidR="00BF4C46" w:rsidRPr="00B23E8F" w:rsidRDefault="00BF4C46" w:rsidP="000F7448">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9C6631E" w14:textId="77777777" w:rsidR="00BF4C46" w:rsidRPr="00B23E8F" w:rsidRDefault="00BF4C46" w:rsidP="000F7448">
            <w:pPr>
              <w:rPr>
                <w:rFonts w:ascii="Calibri" w:hAnsi="Calibri" w:cs="Calibri"/>
              </w:rPr>
            </w:pPr>
            <w:r>
              <w:rPr>
                <w:rFonts w:ascii="Calibri" w:hAnsi="Calibri" w:cs="Calibri"/>
              </w:rPr>
              <w:t>150</w:t>
            </w:r>
          </w:p>
        </w:tc>
        <w:tc>
          <w:tcPr>
            <w:tcW w:w="3685" w:type="dxa"/>
            <w:tcBorders>
              <w:top w:val="single" w:sz="2" w:space="0" w:color="auto"/>
              <w:left w:val="single" w:sz="2" w:space="0" w:color="auto"/>
              <w:bottom w:val="single" w:sz="2" w:space="0" w:color="auto"/>
              <w:right w:val="single" w:sz="2" w:space="0" w:color="auto"/>
            </w:tcBorders>
          </w:tcPr>
          <w:p w14:paraId="0AD54BD8" w14:textId="77777777" w:rsidR="00BF4C46" w:rsidRPr="00B23E8F" w:rsidRDefault="00BF4C46" w:rsidP="000F7448">
            <w:pPr>
              <w:rPr>
                <w:rFonts w:ascii="Calibri" w:hAnsi="Calibri" w:cs="Calibri"/>
              </w:rPr>
            </w:pPr>
            <w:r>
              <w:rPr>
                <w:rFonts w:ascii="Calibri" w:hAnsi="Calibri" w:cs="Calibri"/>
              </w:rPr>
              <w:t>Descripción del tipo de quejas</w:t>
            </w:r>
          </w:p>
        </w:tc>
      </w:tr>
    </w:tbl>
    <w:p w14:paraId="1BE42EF5" w14:textId="77777777" w:rsidR="00BF4C46" w:rsidRPr="00B23E8F" w:rsidRDefault="00BF4C46" w:rsidP="00BF4C46">
      <w:pPr>
        <w:rPr>
          <w:rFonts w:ascii="Calibri" w:hAnsi="Calibri" w:cs="Calibri"/>
        </w:rPr>
      </w:pPr>
    </w:p>
    <w:p w14:paraId="1BEA27C0" w14:textId="77777777" w:rsidR="00BF4C46" w:rsidRPr="00B23E8F" w:rsidRDefault="00BF4C46" w:rsidP="00BF4C46">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F4C46" w:rsidRPr="00B23E8F" w14:paraId="755BF667" w14:textId="77777777" w:rsidTr="000F7448">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0103B3D1"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0615FBD9"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146B59AD"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F4C46" w:rsidRPr="00B23E8F" w14:paraId="3F748156"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6408C2F6" w14:textId="77777777" w:rsidR="00BF4C46" w:rsidRPr="00B23E8F" w:rsidRDefault="00BF4C46" w:rsidP="000F7448">
            <w:pPr>
              <w:rPr>
                <w:rFonts w:ascii="Calibri" w:hAnsi="Calibri" w:cs="Calibri"/>
                <w:lang w:val="en-US"/>
              </w:rPr>
            </w:pPr>
            <w:r>
              <w:rPr>
                <w:rFonts w:ascii="Calibri" w:hAnsi="Calibri" w:cs="Calibri"/>
                <w:lang w:val="en-US"/>
              </w:rPr>
              <w:t xml:space="preserve">Pk </w:t>
            </w:r>
          </w:p>
        </w:tc>
        <w:tc>
          <w:tcPr>
            <w:tcW w:w="3345" w:type="dxa"/>
            <w:tcBorders>
              <w:top w:val="single" w:sz="2" w:space="0" w:color="auto"/>
              <w:left w:val="single" w:sz="2" w:space="0" w:color="auto"/>
              <w:bottom w:val="single" w:sz="2" w:space="0" w:color="auto"/>
              <w:right w:val="single" w:sz="2" w:space="0" w:color="auto"/>
            </w:tcBorders>
          </w:tcPr>
          <w:p w14:paraId="3F2C38D9" w14:textId="77777777" w:rsidR="00BF4C46" w:rsidRPr="00B23E8F" w:rsidRDefault="00BF4C46" w:rsidP="000F7448">
            <w:pPr>
              <w:rPr>
                <w:rFonts w:ascii="Calibri" w:hAnsi="Calibri" w:cs="Calibri"/>
                <w:lang w:val="en-US"/>
              </w:rPr>
            </w:pPr>
            <w:r>
              <w:rPr>
                <w:rFonts w:ascii="Calibri" w:hAnsi="Calibri" w:cs="Calibri"/>
              </w:rPr>
              <w:t>Id_quejas</w:t>
            </w:r>
          </w:p>
        </w:tc>
        <w:tc>
          <w:tcPr>
            <w:tcW w:w="3784" w:type="dxa"/>
            <w:tcBorders>
              <w:top w:val="single" w:sz="2" w:space="0" w:color="auto"/>
              <w:left w:val="single" w:sz="2" w:space="0" w:color="auto"/>
              <w:bottom w:val="single" w:sz="2" w:space="0" w:color="auto"/>
              <w:right w:val="single" w:sz="2" w:space="0" w:color="auto"/>
            </w:tcBorders>
          </w:tcPr>
          <w:p w14:paraId="1E8DC2BD" w14:textId="77777777" w:rsidR="00BF4C46" w:rsidRPr="00B23E8F" w:rsidRDefault="00BF4C46" w:rsidP="000F7448">
            <w:pPr>
              <w:jc w:val="both"/>
              <w:rPr>
                <w:rFonts w:ascii="Calibri" w:hAnsi="Calibri" w:cs="Calibri"/>
              </w:rPr>
            </w:pPr>
            <w:r>
              <w:rPr>
                <w:rFonts w:ascii="Calibri" w:hAnsi="Calibri" w:cs="Calibri"/>
              </w:rPr>
              <w:t>Primary key</w:t>
            </w:r>
          </w:p>
        </w:tc>
      </w:tr>
      <w:tr w:rsidR="00BF4C46" w:rsidRPr="00B23E8F" w14:paraId="15EF560D"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73928E51" w14:textId="77777777" w:rsidR="00BF4C46" w:rsidRDefault="00BF4C46" w:rsidP="000F7448">
            <w:pPr>
              <w:rPr>
                <w:rFonts w:ascii="Calibri" w:hAnsi="Calibri" w:cs="Calibri"/>
                <w:lang w:val="en-US"/>
              </w:rPr>
            </w:pPr>
            <w:r>
              <w:rPr>
                <w:rFonts w:ascii="Calibri" w:hAnsi="Calibri" w:cs="Calibri"/>
                <w:lang w:val="en-US"/>
              </w:rPr>
              <w:t>FK</w:t>
            </w:r>
          </w:p>
        </w:tc>
        <w:tc>
          <w:tcPr>
            <w:tcW w:w="3345" w:type="dxa"/>
            <w:tcBorders>
              <w:top w:val="single" w:sz="2" w:space="0" w:color="auto"/>
              <w:left w:val="single" w:sz="2" w:space="0" w:color="auto"/>
              <w:bottom w:val="single" w:sz="2" w:space="0" w:color="auto"/>
              <w:right w:val="single" w:sz="2" w:space="0" w:color="auto"/>
            </w:tcBorders>
          </w:tcPr>
          <w:p w14:paraId="586A9D9B" w14:textId="77777777" w:rsidR="00BF4C46" w:rsidRDefault="00BF4C46" w:rsidP="000F7448">
            <w:pPr>
              <w:rPr>
                <w:rFonts w:ascii="Calibri" w:hAnsi="Calibri" w:cs="Calibri"/>
                <w:lang w:val="en-US"/>
              </w:rPr>
            </w:pPr>
            <w:r>
              <w:rPr>
                <w:rFonts w:ascii="Calibri" w:hAnsi="Calibri" w:cs="Calibri"/>
              </w:rPr>
              <w:t>Id_usuario</w:t>
            </w:r>
          </w:p>
        </w:tc>
        <w:tc>
          <w:tcPr>
            <w:tcW w:w="3784" w:type="dxa"/>
            <w:tcBorders>
              <w:top w:val="single" w:sz="2" w:space="0" w:color="auto"/>
              <w:left w:val="single" w:sz="2" w:space="0" w:color="auto"/>
              <w:bottom w:val="single" w:sz="2" w:space="0" w:color="auto"/>
              <w:right w:val="single" w:sz="2" w:space="0" w:color="auto"/>
            </w:tcBorders>
          </w:tcPr>
          <w:p w14:paraId="0D2D179B" w14:textId="1F847F8D" w:rsidR="00BF4C46" w:rsidRDefault="005639A7" w:rsidP="000F7448">
            <w:pPr>
              <w:jc w:val="both"/>
              <w:rPr>
                <w:rFonts w:ascii="Calibri" w:hAnsi="Calibri" w:cs="Calibri"/>
              </w:rPr>
            </w:pPr>
            <w:r>
              <w:rPr>
                <w:rFonts w:ascii="Calibri" w:hAnsi="Calibri" w:cs="Calibri"/>
              </w:rPr>
              <w:t>F</w:t>
            </w:r>
            <w:r w:rsidRPr="005639A7">
              <w:rPr>
                <w:rFonts w:ascii="Calibri" w:hAnsi="Calibri" w:cs="Calibri"/>
              </w:rPr>
              <w:t>oreign</w:t>
            </w:r>
            <w:r w:rsidR="00BF4C46">
              <w:rPr>
                <w:rFonts w:ascii="Calibri" w:hAnsi="Calibri" w:cs="Calibri"/>
              </w:rPr>
              <w:t xml:space="preserve"> key</w:t>
            </w:r>
          </w:p>
        </w:tc>
      </w:tr>
    </w:tbl>
    <w:p w14:paraId="37C30663" w14:textId="77777777" w:rsidR="00BF4C46" w:rsidRDefault="00BF4C46" w:rsidP="00B70FE7">
      <w:pPr>
        <w:jc w:val="both"/>
        <w:rPr>
          <w:rFonts w:ascii="Calibri" w:hAnsi="Calibri" w:cs="Book Antiqua"/>
          <w:i/>
          <w:color w:val="0000FF"/>
        </w:rPr>
      </w:pPr>
    </w:p>
    <w:p w14:paraId="7A32F95C" w14:textId="77777777" w:rsidR="00BF4C46" w:rsidRPr="00A7740A" w:rsidRDefault="00BF4C46" w:rsidP="00BF4C46">
      <w:pPr>
        <w:rPr>
          <w:rFonts w:ascii="Calibri" w:hAnsi="Calibri" w:cs="Calibri"/>
          <w:b/>
          <w:bCs/>
          <w:u w:val="single"/>
        </w:rPr>
      </w:pPr>
      <w:r w:rsidRPr="00A7740A">
        <w:rPr>
          <w:rFonts w:ascii="Calibri" w:hAnsi="Calibri" w:cs="Calibri"/>
          <w:b/>
          <w:bCs/>
          <w:u w:val="single"/>
        </w:rPr>
        <w:t xml:space="preserve">Tabla gerente de relaciones: </w:t>
      </w:r>
    </w:p>
    <w:p w14:paraId="1095424D" w14:textId="77777777" w:rsidR="00BF4C46" w:rsidRPr="00B23E8F" w:rsidRDefault="00BF4C46" w:rsidP="00BF4C46">
      <w:pPr>
        <w:rPr>
          <w:rFonts w:ascii="Calibri" w:hAnsi="Calibri" w:cs="Calibri"/>
        </w:rPr>
      </w:pPr>
    </w:p>
    <w:p w14:paraId="491D2B76" w14:textId="77777777" w:rsidR="00BF4C46" w:rsidRPr="00B23E8F" w:rsidRDefault="00BF4C46" w:rsidP="00BF4C46">
      <w:pPr>
        <w:rPr>
          <w:rFonts w:ascii="Calibri" w:hAnsi="Calibri" w:cs="Calibri"/>
          <w:b/>
        </w:rPr>
      </w:pPr>
      <w:r w:rsidRPr="00B23E8F">
        <w:rPr>
          <w:rFonts w:ascii="Calibri" w:hAnsi="Calibri" w:cs="Calibri"/>
          <w:b/>
        </w:rPr>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456"/>
        <w:gridCol w:w="1701"/>
        <w:gridCol w:w="708"/>
        <w:gridCol w:w="1134"/>
        <w:gridCol w:w="1276"/>
        <w:gridCol w:w="4032"/>
      </w:tblGrid>
      <w:tr w:rsidR="00BF4C46" w:rsidRPr="00B23E8F" w14:paraId="43EA9B13" w14:textId="77777777" w:rsidTr="000F7448">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7F191D23"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PK</w:t>
            </w:r>
          </w:p>
        </w:tc>
        <w:tc>
          <w:tcPr>
            <w:tcW w:w="456" w:type="dxa"/>
            <w:tcBorders>
              <w:top w:val="single" w:sz="2" w:space="0" w:color="auto"/>
              <w:left w:val="single" w:sz="2" w:space="0" w:color="auto"/>
              <w:bottom w:val="single" w:sz="2" w:space="0" w:color="auto"/>
              <w:right w:val="single" w:sz="2" w:space="0" w:color="auto"/>
            </w:tcBorders>
            <w:shd w:val="clear" w:color="auto" w:fill="E6E6E6"/>
          </w:tcPr>
          <w:p w14:paraId="017FCEAA" w14:textId="77777777" w:rsidR="00BF4C46" w:rsidRPr="00B23E8F" w:rsidRDefault="00BF4C46" w:rsidP="000F7448">
            <w:pPr>
              <w:rPr>
                <w:rFonts w:ascii="Calibri" w:hAnsi="Calibri" w:cs="Calibri"/>
                <w:b/>
                <w:bCs/>
                <w:lang w:val="en-US"/>
              </w:rPr>
            </w:pPr>
            <w:r>
              <w:rPr>
                <w:rFonts w:ascii="Calibri" w:hAnsi="Calibri" w:cs="Calibri"/>
                <w:b/>
                <w:bCs/>
                <w:lang w:val="en-US"/>
              </w:rPr>
              <w:t>FK</w:t>
            </w:r>
          </w:p>
        </w:tc>
        <w:tc>
          <w:tcPr>
            <w:tcW w:w="1701" w:type="dxa"/>
            <w:tcBorders>
              <w:top w:val="single" w:sz="2" w:space="0" w:color="auto"/>
              <w:left w:val="single" w:sz="2" w:space="0" w:color="auto"/>
              <w:bottom w:val="single" w:sz="2" w:space="0" w:color="auto"/>
              <w:right w:val="single" w:sz="2" w:space="0" w:color="auto"/>
            </w:tcBorders>
            <w:shd w:val="clear" w:color="auto" w:fill="E6E6E6"/>
          </w:tcPr>
          <w:p w14:paraId="1F28087B"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708" w:type="dxa"/>
            <w:tcBorders>
              <w:top w:val="single" w:sz="2" w:space="0" w:color="auto"/>
              <w:left w:val="single" w:sz="2" w:space="0" w:color="auto"/>
              <w:bottom w:val="single" w:sz="2" w:space="0" w:color="auto"/>
              <w:right w:val="single" w:sz="2" w:space="0" w:color="auto"/>
            </w:tcBorders>
            <w:shd w:val="clear" w:color="auto" w:fill="E6E6E6"/>
          </w:tcPr>
          <w:p w14:paraId="5DDA1D6A"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13A762D6" w14:textId="77777777" w:rsidR="00BF4C46" w:rsidRPr="00B23E8F" w:rsidRDefault="00BF4C46" w:rsidP="000F7448">
            <w:pPr>
              <w:rPr>
                <w:rFonts w:ascii="Calibri" w:hAnsi="Calibri" w:cs="Calibri"/>
                <w:b/>
                <w:bCs/>
                <w:lang w:val="en-US"/>
              </w:rPr>
            </w:pPr>
            <w:r w:rsidRPr="00B23E8F">
              <w:rPr>
                <w:rFonts w:ascii="Calibri" w:hAnsi="Calibri" w:cs="Calibri"/>
                <w:b/>
                <w:bCs/>
              </w:rPr>
              <w:t>No Nulo</w:t>
            </w:r>
          </w:p>
        </w:tc>
        <w:tc>
          <w:tcPr>
            <w:tcW w:w="1276" w:type="dxa"/>
            <w:tcBorders>
              <w:top w:val="single" w:sz="2" w:space="0" w:color="auto"/>
              <w:left w:val="single" w:sz="2" w:space="0" w:color="auto"/>
              <w:bottom w:val="single" w:sz="2" w:space="0" w:color="auto"/>
              <w:right w:val="single" w:sz="2" w:space="0" w:color="auto"/>
            </w:tcBorders>
            <w:shd w:val="clear" w:color="auto" w:fill="E6E6E6"/>
          </w:tcPr>
          <w:p w14:paraId="17875628"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4032" w:type="dxa"/>
            <w:tcBorders>
              <w:top w:val="single" w:sz="2" w:space="0" w:color="auto"/>
              <w:left w:val="single" w:sz="2" w:space="0" w:color="auto"/>
              <w:bottom w:val="single" w:sz="2" w:space="0" w:color="auto"/>
              <w:right w:val="single" w:sz="2" w:space="0" w:color="auto"/>
            </w:tcBorders>
            <w:shd w:val="clear" w:color="auto" w:fill="E6E6E6"/>
          </w:tcPr>
          <w:p w14:paraId="3E00E8AA" w14:textId="77777777" w:rsidR="00BF4C46" w:rsidRPr="00B23E8F" w:rsidRDefault="00BF4C46" w:rsidP="000F7448">
            <w:pPr>
              <w:rPr>
                <w:rFonts w:ascii="Calibri" w:hAnsi="Calibri" w:cs="Calibri"/>
                <w:b/>
                <w:bCs/>
                <w:lang w:val="en-US"/>
              </w:rPr>
            </w:pPr>
            <w:r>
              <w:rPr>
                <w:rFonts w:ascii="Calibri" w:hAnsi="Calibri" w:cs="Calibri"/>
                <w:b/>
                <w:bCs/>
                <w:lang w:val="en-US"/>
              </w:rPr>
              <w:t xml:space="preserve">Descripcion </w:t>
            </w:r>
          </w:p>
        </w:tc>
      </w:tr>
      <w:tr w:rsidR="00BF4C46" w:rsidRPr="00B23E8F" w14:paraId="1327466F" w14:textId="77777777" w:rsidTr="000F7448">
        <w:trPr>
          <w:trHeight w:val="254"/>
        </w:trPr>
        <w:tc>
          <w:tcPr>
            <w:tcW w:w="474" w:type="dxa"/>
            <w:tcBorders>
              <w:top w:val="single" w:sz="2" w:space="0" w:color="auto"/>
              <w:left w:val="single" w:sz="2" w:space="0" w:color="auto"/>
              <w:bottom w:val="single" w:sz="2" w:space="0" w:color="auto"/>
              <w:right w:val="single" w:sz="2" w:space="0" w:color="auto"/>
            </w:tcBorders>
          </w:tcPr>
          <w:p w14:paraId="1A4BEF29" w14:textId="77777777" w:rsidR="00BF4C46" w:rsidRPr="00B23E8F" w:rsidRDefault="00BF4C46" w:rsidP="000F7448">
            <w:pPr>
              <w:rPr>
                <w:rFonts w:ascii="Calibri" w:hAnsi="Calibri" w:cs="Calibri"/>
              </w:rPr>
            </w:pPr>
            <w:r>
              <w:rPr>
                <w:rFonts w:ascii="Calibri" w:hAnsi="Calibri" w:cs="Calibri"/>
              </w:rPr>
              <w:t>PK</w:t>
            </w:r>
            <w:r w:rsidRPr="00B23E8F">
              <w:rPr>
                <w:rFonts w:ascii="Calibri" w:hAnsi="Calibri" w:cs="Calibri"/>
              </w:rPr>
              <w:fldChar w:fldCharType="begin" w:fldLock="1"/>
            </w:r>
            <w:r w:rsidRPr="00B23E8F">
              <w:rPr>
                <w:rFonts w:ascii="Calibri" w:hAnsi="Calibri" w:cs="Calibri"/>
              </w:rPr>
              <w:instrText>MERGEFIELD Att.PK</w:instrText>
            </w:r>
            <w:r w:rsidRPr="00B23E8F">
              <w:rPr>
                <w:rFonts w:ascii="Calibri" w:hAnsi="Calibri" w:cs="Calibri"/>
              </w:rPr>
              <w:fldChar w:fldCharType="end"/>
            </w:r>
          </w:p>
        </w:tc>
        <w:tc>
          <w:tcPr>
            <w:tcW w:w="456" w:type="dxa"/>
            <w:tcBorders>
              <w:top w:val="single" w:sz="2" w:space="0" w:color="auto"/>
              <w:left w:val="single" w:sz="2" w:space="0" w:color="auto"/>
              <w:bottom w:val="single" w:sz="2" w:space="0" w:color="auto"/>
              <w:right w:val="single" w:sz="2" w:space="0" w:color="auto"/>
            </w:tcBorders>
          </w:tcPr>
          <w:p w14:paraId="6E22C7C4" w14:textId="77777777" w:rsidR="00BF4C46" w:rsidRDefault="00BF4C46" w:rsidP="000F7448">
            <w:pPr>
              <w:rPr>
                <w:rFonts w:ascii="Calibri" w:hAnsi="Calibri" w:cs="Calibri"/>
              </w:rPr>
            </w:pPr>
          </w:p>
        </w:tc>
        <w:tc>
          <w:tcPr>
            <w:tcW w:w="1701" w:type="dxa"/>
            <w:tcBorders>
              <w:top w:val="single" w:sz="2" w:space="0" w:color="auto"/>
              <w:left w:val="single" w:sz="2" w:space="0" w:color="auto"/>
              <w:bottom w:val="single" w:sz="2" w:space="0" w:color="auto"/>
              <w:right w:val="single" w:sz="2" w:space="0" w:color="auto"/>
            </w:tcBorders>
          </w:tcPr>
          <w:p w14:paraId="47569C2B" w14:textId="77777777" w:rsidR="00BF4C46" w:rsidRPr="00B23E8F" w:rsidRDefault="00BF4C46" w:rsidP="000F7448">
            <w:pPr>
              <w:rPr>
                <w:rFonts w:ascii="Calibri" w:hAnsi="Calibri" w:cs="Calibri"/>
              </w:rPr>
            </w:pPr>
            <w:r>
              <w:rPr>
                <w:rFonts w:ascii="Calibri" w:hAnsi="Calibri" w:cs="Calibri"/>
              </w:rPr>
              <w:t>Id_gerente</w:t>
            </w:r>
          </w:p>
        </w:tc>
        <w:tc>
          <w:tcPr>
            <w:tcW w:w="708" w:type="dxa"/>
            <w:tcBorders>
              <w:top w:val="single" w:sz="2" w:space="0" w:color="auto"/>
              <w:left w:val="single" w:sz="2" w:space="0" w:color="auto"/>
              <w:bottom w:val="single" w:sz="2" w:space="0" w:color="auto"/>
              <w:right w:val="single" w:sz="2" w:space="0" w:color="auto"/>
            </w:tcBorders>
          </w:tcPr>
          <w:p w14:paraId="60B20219" w14:textId="77777777" w:rsidR="00BF4C46" w:rsidRPr="00B23E8F" w:rsidRDefault="00BF4C4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2807692D" w14:textId="77777777" w:rsidR="00BF4C46" w:rsidRPr="00B23E8F" w:rsidRDefault="00BF4C46" w:rsidP="000F7448">
            <w:pPr>
              <w:rPr>
                <w:rFonts w:ascii="Calibri" w:hAnsi="Calibri" w:cs="Calibri"/>
              </w:rPr>
            </w:pPr>
            <w:r>
              <w:rPr>
                <w:rFonts w:ascii="Calibri" w:hAnsi="Calibri" w:cs="Calibri"/>
              </w:rPr>
              <w:t>Not null</w:t>
            </w:r>
          </w:p>
        </w:tc>
        <w:tc>
          <w:tcPr>
            <w:tcW w:w="1276" w:type="dxa"/>
            <w:tcBorders>
              <w:top w:val="single" w:sz="2" w:space="0" w:color="auto"/>
              <w:left w:val="single" w:sz="2" w:space="0" w:color="auto"/>
              <w:bottom w:val="single" w:sz="2" w:space="0" w:color="auto"/>
              <w:right w:val="single" w:sz="2" w:space="0" w:color="auto"/>
            </w:tcBorders>
          </w:tcPr>
          <w:p w14:paraId="3F5AB2FF" w14:textId="77777777" w:rsidR="00BF4C46" w:rsidRPr="00B23E8F" w:rsidRDefault="00BF4C46" w:rsidP="000F7448">
            <w:pPr>
              <w:rPr>
                <w:rFonts w:ascii="Calibri" w:hAnsi="Calibri" w:cs="Calibri"/>
              </w:rPr>
            </w:pPr>
            <w:r>
              <w:rPr>
                <w:rFonts w:ascii="Calibri" w:hAnsi="Calibri" w:cs="Calibri"/>
              </w:rPr>
              <w:t>5</w:t>
            </w:r>
          </w:p>
        </w:tc>
        <w:tc>
          <w:tcPr>
            <w:tcW w:w="4032" w:type="dxa"/>
            <w:tcBorders>
              <w:top w:val="single" w:sz="2" w:space="0" w:color="auto"/>
              <w:left w:val="single" w:sz="2" w:space="0" w:color="auto"/>
              <w:bottom w:val="single" w:sz="2" w:space="0" w:color="auto"/>
              <w:right w:val="single" w:sz="2" w:space="0" w:color="auto"/>
            </w:tcBorders>
          </w:tcPr>
          <w:p w14:paraId="1591BDB3" w14:textId="77777777" w:rsidR="00BF4C46" w:rsidRPr="00B23E8F" w:rsidRDefault="00BF4C46" w:rsidP="000F7448">
            <w:pPr>
              <w:rPr>
                <w:rFonts w:ascii="Calibri" w:hAnsi="Calibri" w:cs="Calibri"/>
              </w:rPr>
            </w:pPr>
            <w:r>
              <w:rPr>
                <w:rFonts w:ascii="Calibri" w:hAnsi="Calibri" w:cs="Calibri"/>
              </w:rPr>
              <w:t>Código único del gerente</w:t>
            </w:r>
          </w:p>
        </w:tc>
      </w:tr>
      <w:tr w:rsidR="00BF4C46" w:rsidRPr="00B23E8F" w14:paraId="4EF47AF7" w14:textId="77777777" w:rsidTr="000F7448">
        <w:trPr>
          <w:trHeight w:val="223"/>
        </w:trPr>
        <w:tc>
          <w:tcPr>
            <w:tcW w:w="474" w:type="dxa"/>
            <w:tcBorders>
              <w:top w:val="single" w:sz="2" w:space="0" w:color="auto"/>
              <w:left w:val="single" w:sz="2" w:space="0" w:color="auto"/>
              <w:bottom w:val="single" w:sz="2" w:space="0" w:color="auto"/>
              <w:right w:val="single" w:sz="2" w:space="0" w:color="auto"/>
            </w:tcBorders>
          </w:tcPr>
          <w:p w14:paraId="64C5D1F6" w14:textId="77777777" w:rsidR="00BF4C46" w:rsidRPr="00B23E8F" w:rsidRDefault="00BF4C46" w:rsidP="000F7448">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1414A8B4" w14:textId="77777777" w:rsidR="00BF4C46" w:rsidRDefault="00BF4C46" w:rsidP="000F7448">
            <w:pPr>
              <w:rPr>
                <w:rFonts w:ascii="Calibri" w:hAnsi="Calibri" w:cs="Calibri"/>
              </w:rPr>
            </w:pPr>
            <w:r>
              <w:rPr>
                <w:rFonts w:ascii="Calibri" w:hAnsi="Calibri" w:cs="Calibri"/>
              </w:rPr>
              <w:t>FK</w:t>
            </w:r>
          </w:p>
        </w:tc>
        <w:tc>
          <w:tcPr>
            <w:tcW w:w="1701" w:type="dxa"/>
            <w:tcBorders>
              <w:top w:val="single" w:sz="2" w:space="0" w:color="auto"/>
              <w:left w:val="single" w:sz="2" w:space="0" w:color="auto"/>
              <w:bottom w:val="single" w:sz="2" w:space="0" w:color="auto"/>
              <w:right w:val="single" w:sz="2" w:space="0" w:color="auto"/>
            </w:tcBorders>
          </w:tcPr>
          <w:p w14:paraId="7798CF2A" w14:textId="77777777" w:rsidR="00BF4C46" w:rsidRPr="00B23E8F" w:rsidRDefault="00BF4C46" w:rsidP="000F7448">
            <w:pPr>
              <w:rPr>
                <w:rFonts w:ascii="Calibri" w:hAnsi="Calibri" w:cs="Calibri"/>
              </w:rPr>
            </w:pPr>
            <w:r>
              <w:rPr>
                <w:rFonts w:ascii="Calibri" w:hAnsi="Calibri" w:cs="Calibri"/>
              </w:rPr>
              <w:t xml:space="preserve">Id_quejas </w:t>
            </w:r>
          </w:p>
        </w:tc>
        <w:tc>
          <w:tcPr>
            <w:tcW w:w="708" w:type="dxa"/>
            <w:tcBorders>
              <w:top w:val="single" w:sz="2" w:space="0" w:color="auto"/>
              <w:left w:val="single" w:sz="2" w:space="0" w:color="auto"/>
              <w:bottom w:val="single" w:sz="2" w:space="0" w:color="auto"/>
              <w:right w:val="single" w:sz="2" w:space="0" w:color="auto"/>
            </w:tcBorders>
          </w:tcPr>
          <w:p w14:paraId="3C506CED" w14:textId="77777777" w:rsidR="00BF4C46" w:rsidRPr="00B23E8F" w:rsidRDefault="00BF4C46" w:rsidP="000F7448">
            <w:pPr>
              <w:rPr>
                <w:rFonts w:ascii="Calibri" w:hAnsi="Calibri" w:cs="Calibri"/>
              </w:rPr>
            </w:pPr>
            <w:r>
              <w:rPr>
                <w:rFonts w:ascii="Calibri" w:hAnsi="Calibri" w:cs="Calibri"/>
              </w:rPr>
              <w:t>int</w:t>
            </w:r>
          </w:p>
        </w:tc>
        <w:tc>
          <w:tcPr>
            <w:tcW w:w="1134" w:type="dxa"/>
            <w:tcBorders>
              <w:top w:val="single" w:sz="2" w:space="0" w:color="auto"/>
              <w:left w:val="single" w:sz="2" w:space="0" w:color="auto"/>
              <w:bottom w:val="single" w:sz="2" w:space="0" w:color="auto"/>
              <w:right w:val="single" w:sz="2" w:space="0" w:color="auto"/>
            </w:tcBorders>
          </w:tcPr>
          <w:p w14:paraId="746FA4E0" w14:textId="77777777" w:rsidR="00BF4C46" w:rsidRPr="00B23E8F" w:rsidRDefault="00BF4C46" w:rsidP="000F7448">
            <w:pPr>
              <w:rPr>
                <w:rFonts w:ascii="Calibri" w:hAnsi="Calibri" w:cs="Calibri"/>
              </w:rPr>
            </w:pPr>
            <w:r>
              <w:rPr>
                <w:rFonts w:ascii="Calibri" w:hAnsi="Calibri" w:cs="Calibri"/>
              </w:rPr>
              <w:t>Not null</w:t>
            </w:r>
          </w:p>
        </w:tc>
        <w:tc>
          <w:tcPr>
            <w:tcW w:w="1276" w:type="dxa"/>
            <w:tcBorders>
              <w:top w:val="single" w:sz="2" w:space="0" w:color="auto"/>
              <w:left w:val="single" w:sz="2" w:space="0" w:color="auto"/>
              <w:bottom w:val="single" w:sz="2" w:space="0" w:color="auto"/>
              <w:right w:val="single" w:sz="2" w:space="0" w:color="auto"/>
            </w:tcBorders>
          </w:tcPr>
          <w:p w14:paraId="7A150AF9" w14:textId="77777777" w:rsidR="00BF4C46" w:rsidRPr="00B23E8F" w:rsidRDefault="00BF4C46" w:rsidP="000F7448">
            <w:pPr>
              <w:rPr>
                <w:rFonts w:ascii="Calibri" w:hAnsi="Calibri" w:cs="Calibri"/>
              </w:rPr>
            </w:pPr>
            <w:r>
              <w:rPr>
                <w:rFonts w:ascii="Calibri" w:hAnsi="Calibri" w:cs="Calibri"/>
              </w:rPr>
              <w:t>5</w:t>
            </w:r>
          </w:p>
        </w:tc>
        <w:tc>
          <w:tcPr>
            <w:tcW w:w="4032" w:type="dxa"/>
            <w:tcBorders>
              <w:top w:val="single" w:sz="2" w:space="0" w:color="auto"/>
              <w:left w:val="single" w:sz="2" w:space="0" w:color="auto"/>
              <w:bottom w:val="single" w:sz="2" w:space="0" w:color="auto"/>
              <w:right w:val="single" w:sz="2" w:space="0" w:color="auto"/>
            </w:tcBorders>
          </w:tcPr>
          <w:p w14:paraId="1452FE5A" w14:textId="77777777" w:rsidR="00BF4C46" w:rsidRPr="00B23E8F" w:rsidRDefault="00BF4C46" w:rsidP="000F7448">
            <w:pPr>
              <w:rPr>
                <w:rFonts w:ascii="Calibri" w:hAnsi="Calibri" w:cs="Calibri"/>
              </w:rPr>
            </w:pPr>
            <w:r>
              <w:rPr>
                <w:rFonts w:ascii="Calibri" w:hAnsi="Calibri" w:cs="Calibri"/>
              </w:rPr>
              <w:t>Código único de las quejas</w:t>
            </w:r>
          </w:p>
        </w:tc>
      </w:tr>
    </w:tbl>
    <w:p w14:paraId="141E3F62" w14:textId="77777777" w:rsidR="00BF4C46" w:rsidRPr="00B23E8F" w:rsidRDefault="00BF4C46" w:rsidP="00BF4C46">
      <w:pPr>
        <w:rPr>
          <w:rFonts w:ascii="Calibri" w:hAnsi="Calibri" w:cs="Calibri"/>
        </w:rPr>
      </w:pPr>
    </w:p>
    <w:p w14:paraId="67724A6C" w14:textId="77777777" w:rsidR="00BF4C46" w:rsidRPr="00B23E8F" w:rsidRDefault="00BF4C46" w:rsidP="00BF4C46">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F4C46" w:rsidRPr="00B23E8F" w14:paraId="3BC25C6E" w14:textId="77777777" w:rsidTr="000F7448">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269DF770"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152A543D"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13EE65C1" w14:textId="77777777" w:rsidR="00BF4C46" w:rsidRPr="00B23E8F" w:rsidRDefault="00BF4C46" w:rsidP="000F7448">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F4C46" w:rsidRPr="00B23E8F" w14:paraId="3609C747"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2A60AE18" w14:textId="77777777" w:rsidR="00BF4C46" w:rsidRPr="00B23E8F" w:rsidRDefault="00BF4C46" w:rsidP="000F7448">
            <w:pPr>
              <w:rPr>
                <w:rFonts w:ascii="Calibri" w:hAnsi="Calibri" w:cs="Calibri"/>
                <w:lang w:val="en-US"/>
              </w:rPr>
            </w:pPr>
            <w:r>
              <w:rPr>
                <w:rFonts w:ascii="Calibri" w:hAnsi="Calibri" w:cs="Calibri"/>
                <w:lang w:val="en-US"/>
              </w:rPr>
              <w:t xml:space="preserve">Pk </w:t>
            </w:r>
          </w:p>
        </w:tc>
        <w:tc>
          <w:tcPr>
            <w:tcW w:w="3345" w:type="dxa"/>
            <w:tcBorders>
              <w:top w:val="single" w:sz="2" w:space="0" w:color="auto"/>
              <w:left w:val="single" w:sz="2" w:space="0" w:color="auto"/>
              <w:bottom w:val="single" w:sz="2" w:space="0" w:color="auto"/>
              <w:right w:val="single" w:sz="2" w:space="0" w:color="auto"/>
            </w:tcBorders>
          </w:tcPr>
          <w:p w14:paraId="5A03A928" w14:textId="77777777" w:rsidR="00BF4C46" w:rsidRPr="00B23E8F" w:rsidRDefault="00BF4C46" w:rsidP="000F7448">
            <w:pPr>
              <w:rPr>
                <w:rFonts w:ascii="Calibri" w:hAnsi="Calibri" w:cs="Calibri"/>
                <w:lang w:val="en-US"/>
              </w:rPr>
            </w:pPr>
            <w:r>
              <w:rPr>
                <w:rFonts w:ascii="Calibri" w:hAnsi="Calibri" w:cs="Calibri"/>
              </w:rPr>
              <w:t>Id_gerente</w:t>
            </w:r>
          </w:p>
        </w:tc>
        <w:tc>
          <w:tcPr>
            <w:tcW w:w="3784" w:type="dxa"/>
            <w:tcBorders>
              <w:top w:val="single" w:sz="2" w:space="0" w:color="auto"/>
              <w:left w:val="single" w:sz="2" w:space="0" w:color="auto"/>
              <w:bottom w:val="single" w:sz="2" w:space="0" w:color="auto"/>
              <w:right w:val="single" w:sz="2" w:space="0" w:color="auto"/>
            </w:tcBorders>
          </w:tcPr>
          <w:p w14:paraId="597D4696" w14:textId="77777777" w:rsidR="00BF4C46" w:rsidRPr="00B23E8F" w:rsidRDefault="00BF4C46" w:rsidP="000F7448">
            <w:pPr>
              <w:jc w:val="both"/>
              <w:rPr>
                <w:rFonts w:ascii="Calibri" w:hAnsi="Calibri" w:cs="Calibri"/>
              </w:rPr>
            </w:pPr>
            <w:r>
              <w:rPr>
                <w:rFonts w:ascii="Calibri" w:hAnsi="Calibri" w:cs="Calibri"/>
              </w:rPr>
              <w:t>Primary key</w:t>
            </w:r>
          </w:p>
        </w:tc>
      </w:tr>
      <w:tr w:rsidR="00BF4C46" w:rsidRPr="00B23E8F" w14:paraId="4E13AF72" w14:textId="77777777" w:rsidTr="000F7448">
        <w:trPr>
          <w:trHeight w:val="338"/>
        </w:trPr>
        <w:tc>
          <w:tcPr>
            <w:tcW w:w="2291" w:type="dxa"/>
            <w:tcBorders>
              <w:top w:val="single" w:sz="2" w:space="0" w:color="auto"/>
              <w:left w:val="single" w:sz="2" w:space="0" w:color="auto"/>
              <w:bottom w:val="single" w:sz="2" w:space="0" w:color="auto"/>
              <w:right w:val="single" w:sz="2" w:space="0" w:color="auto"/>
            </w:tcBorders>
          </w:tcPr>
          <w:p w14:paraId="302EC004" w14:textId="77777777" w:rsidR="00BF4C46" w:rsidRDefault="00BF4C46" w:rsidP="000F7448">
            <w:pPr>
              <w:rPr>
                <w:rFonts w:ascii="Calibri" w:hAnsi="Calibri" w:cs="Calibri"/>
                <w:lang w:val="en-US"/>
              </w:rPr>
            </w:pPr>
            <w:r>
              <w:rPr>
                <w:rFonts w:ascii="Calibri" w:hAnsi="Calibri" w:cs="Calibri"/>
                <w:lang w:val="en-US"/>
              </w:rPr>
              <w:t>FK</w:t>
            </w:r>
          </w:p>
        </w:tc>
        <w:tc>
          <w:tcPr>
            <w:tcW w:w="3345" w:type="dxa"/>
            <w:tcBorders>
              <w:top w:val="single" w:sz="2" w:space="0" w:color="auto"/>
              <w:left w:val="single" w:sz="2" w:space="0" w:color="auto"/>
              <w:bottom w:val="single" w:sz="2" w:space="0" w:color="auto"/>
              <w:right w:val="single" w:sz="2" w:space="0" w:color="auto"/>
            </w:tcBorders>
          </w:tcPr>
          <w:p w14:paraId="0C892F66" w14:textId="77777777" w:rsidR="00BF4C46" w:rsidRDefault="00BF4C46" w:rsidP="000F7448">
            <w:pPr>
              <w:rPr>
                <w:rFonts w:ascii="Calibri" w:hAnsi="Calibri" w:cs="Calibri"/>
                <w:lang w:val="en-US"/>
              </w:rPr>
            </w:pPr>
            <w:r>
              <w:rPr>
                <w:rFonts w:ascii="Calibri" w:hAnsi="Calibri" w:cs="Calibri"/>
              </w:rPr>
              <w:t>Id_quejas</w:t>
            </w:r>
          </w:p>
        </w:tc>
        <w:tc>
          <w:tcPr>
            <w:tcW w:w="3784" w:type="dxa"/>
            <w:tcBorders>
              <w:top w:val="single" w:sz="2" w:space="0" w:color="auto"/>
              <w:left w:val="single" w:sz="2" w:space="0" w:color="auto"/>
              <w:bottom w:val="single" w:sz="2" w:space="0" w:color="auto"/>
              <w:right w:val="single" w:sz="2" w:space="0" w:color="auto"/>
            </w:tcBorders>
          </w:tcPr>
          <w:p w14:paraId="05EC1CA6" w14:textId="02B8AFB2" w:rsidR="00BF4C46" w:rsidRDefault="005639A7" w:rsidP="000F7448">
            <w:pPr>
              <w:jc w:val="both"/>
              <w:rPr>
                <w:rFonts w:ascii="Calibri" w:hAnsi="Calibri" w:cs="Calibri"/>
              </w:rPr>
            </w:pPr>
            <w:r>
              <w:rPr>
                <w:rFonts w:ascii="Calibri" w:hAnsi="Calibri" w:cs="Calibri"/>
              </w:rPr>
              <w:t>F</w:t>
            </w:r>
            <w:r w:rsidRPr="005639A7">
              <w:rPr>
                <w:rFonts w:ascii="Calibri" w:hAnsi="Calibri" w:cs="Calibri"/>
              </w:rPr>
              <w:t>oreign</w:t>
            </w:r>
            <w:r w:rsidR="00BF4C46">
              <w:rPr>
                <w:rFonts w:ascii="Calibri" w:hAnsi="Calibri" w:cs="Calibri"/>
              </w:rPr>
              <w:t xml:space="preserve"> key</w:t>
            </w:r>
          </w:p>
        </w:tc>
      </w:tr>
    </w:tbl>
    <w:p w14:paraId="6BE2339C" w14:textId="77777777" w:rsidR="00B70FE7" w:rsidRPr="00D220D3" w:rsidRDefault="00B70FE7" w:rsidP="00B70FE7">
      <w:pPr>
        <w:jc w:val="both"/>
        <w:rPr>
          <w:rFonts w:ascii="Calibri" w:hAnsi="Calibri" w:cs="Book Antiqua"/>
          <w:i/>
          <w:color w:val="0000FF"/>
        </w:rPr>
      </w:pPr>
    </w:p>
    <w:p w14:paraId="6E03A1F3" w14:textId="7F4A3995" w:rsidR="00E02AE6" w:rsidRPr="00B70FE7" w:rsidRDefault="00E02AE6" w:rsidP="00B70FE7">
      <w:pPr>
        <w:pStyle w:val="Ttulo3"/>
        <w:numPr>
          <w:ilvl w:val="2"/>
          <w:numId w:val="2"/>
        </w:numPr>
        <w:ind w:left="1560"/>
        <w:rPr>
          <w:rFonts w:ascii="Calibri" w:hAnsi="Calibri" w:cs="Calibri"/>
          <w:sz w:val="24"/>
          <w:szCs w:val="24"/>
        </w:rPr>
      </w:pPr>
      <w:bookmarkStart w:id="120" w:name="_Toc391994536"/>
      <w:bookmarkStart w:id="121" w:name="_Toc61560584"/>
      <w:bookmarkStart w:id="122" w:name="_Toc139966909"/>
      <w:r w:rsidRPr="00A96743">
        <w:rPr>
          <w:rFonts w:ascii="Calibri" w:hAnsi="Calibri" w:cs="Calibri"/>
          <w:sz w:val="24"/>
          <w:szCs w:val="24"/>
        </w:rPr>
        <w:t>Diseño de Base de Datos</w:t>
      </w:r>
      <w:bookmarkEnd w:id="120"/>
      <w:bookmarkEnd w:id="121"/>
      <w:bookmarkEnd w:id="122"/>
    </w:p>
    <w:p w14:paraId="1C68E9E1" w14:textId="77777777" w:rsidR="00E02AE6" w:rsidRDefault="00E02AE6" w:rsidP="00E02AE6">
      <w:pPr>
        <w:ind w:left="720"/>
        <w:jc w:val="both"/>
        <w:rPr>
          <w:rFonts w:ascii="Calibri" w:hAnsi="Calibri" w:cs="Book Antiqua"/>
          <w:i/>
          <w:color w:val="595959"/>
        </w:rPr>
      </w:pPr>
    </w:p>
    <w:p w14:paraId="7FE1274A" w14:textId="290AE9D6" w:rsidR="00E02AE6" w:rsidRPr="00FE0DBE" w:rsidRDefault="0028788E" w:rsidP="0028788E">
      <w:pPr>
        <w:rPr>
          <w:rFonts w:ascii="Calibri" w:hAnsi="Calibri" w:cs="Book Antiqua"/>
          <w:i/>
          <w:color w:val="595959"/>
        </w:rPr>
      </w:pPr>
      <w:r w:rsidRPr="0028788E">
        <w:rPr>
          <w:rFonts w:ascii="Calibri" w:hAnsi="Calibri" w:cs="Book Antiqua"/>
          <w:i/>
          <w:noProof/>
          <w:color w:val="595959"/>
        </w:rPr>
        <w:drawing>
          <wp:inline distT="0" distB="0" distL="0" distR="0" wp14:anchorId="22B9771C" wp14:editId="2A8141E3">
            <wp:extent cx="6120130" cy="4377055"/>
            <wp:effectExtent l="0" t="0" r="0" b="4445"/>
            <wp:docPr id="199689693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96936" name="Imagen 1" descr="Diagrama, Esquemático&#10;&#10;Descripción generada automáticamente"/>
                    <pic:cNvPicPr/>
                  </pic:nvPicPr>
                  <pic:blipFill>
                    <a:blip r:embed="rId134"/>
                    <a:stretch>
                      <a:fillRect/>
                    </a:stretch>
                  </pic:blipFill>
                  <pic:spPr>
                    <a:xfrm>
                      <a:off x="0" y="0"/>
                      <a:ext cx="6120130" cy="4377055"/>
                    </a:xfrm>
                    <a:prstGeom prst="rect">
                      <a:avLst/>
                    </a:prstGeom>
                  </pic:spPr>
                </pic:pic>
              </a:graphicData>
            </a:graphic>
          </wp:inline>
        </w:drawing>
      </w:r>
    </w:p>
    <w:p w14:paraId="7BAD37D1" w14:textId="77777777" w:rsidR="00E02AE6" w:rsidRPr="00D220D3" w:rsidRDefault="00E02AE6" w:rsidP="00E02AE6">
      <w:pPr>
        <w:ind w:left="720"/>
        <w:jc w:val="both"/>
        <w:rPr>
          <w:rFonts w:ascii="Calibri" w:hAnsi="Calibri" w:cs="Book Antiqua"/>
          <w:i/>
          <w:color w:val="0000FF"/>
        </w:rPr>
      </w:pPr>
    </w:p>
    <w:p w14:paraId="49DE459A" w14:textId="2A7F5FD2" w:rsidR="00E02AE6" w:rsidRPr="00B70FE7" w:rsidRDefault="00E02AE6" w:rsidP="00B70FE7">
      <w:pPr>
        <w:pStyle w:val="Ttulo2"/>
        <w:numPr>
          <w:ilvl w:val="1"/>
          <w:numId w:val="2"/>
        </w:numPr>
        <w:tabs>
          <w:tab w:val="num" w:pos="792"/>
        </w:tabs>
        <w:ind w:left="1418"/>
        <w:rPr>
          <w:rFonts w:ascii="Calibri" w:hAnsi="Calibri" w:cs="Book Antiqua"/>
          <w:i w:val="0"/>
          <w:sz w:val="24"/>
        </w:rPr>
      </w:pPr>
      <w:bookmarkStart w:id="123" w:name="_Toc391994537"/>
      <w:bookmarkStart w:id="124" w:name="_Toc61560585"/>
      <w:bookmarkStart w:id="125" w:name="_Toc139966910"/>
      <w:r>
        <w:rPr>
          <w:rFonts w:ascii="Calibri" w:hAnsi="Calibri" w:cs="Book Antiqua"/>
          <w:i w:val="0"/>
          <w:sz w:val="24"/>
        </w:rPr>
        <w:t>Requisitos de Software/Hardware</w:t>
      </w:r>
      <w:bookmarkEnd w:id="123"/>
      <w:bookmarkEnd w:id="124"/>
      <w:bookmarkEnd w:id="125"/>
    </w:p>
    <w:p w14:paraId="33FC437C" w14:textId="77777777" w:rsidR="00ED4650" w:rsidRDefault="00ED4650" w:rsidP="00E02AE6">
      <w:pPr>
        <w:ind w:left="902"/>
        <w:jc w:val="both"/>
        <w:rPr>
          <w:rFonts w:ascii="Calibri" w:hAnsi="Calibri"/>
          <w:i/>
          <w:iCs/>
          <w:strike/>
          <w:color w:val="0000FF"/>
        </w:rPr>
      </w:pPr>
    </w:p>
    <w:p w14:paraId="42C7DA4A" w14:textId="77777777" w:rsidR="00ED4650" w:rsidRDefault="00ED4650" w:rsidP="00ED4650">
      <w:pPr>
        <w:ind w:left="902"/>
        <w:rPr>
          <w:rFonts w:asciiTheme="majorHAnsi" w:hAnsiTheme="majorHAnsi" w:cstheme="majorHAnsi"/>
          <w:b/>
          <w:bCs/>
        </w:rPr>
      </w:pPr>
      <w:r>
        <w:rPr>
          <w:rFonts w:asciiTheme="majorHAnsi" w:hAnsiTheme="majorHAnsi" w:cstheme="majorHAnsi"/>
          <w:b/>
          <w:bCs/>
        </w:rPr>
        <w:t>Equipamiento y Configuración:</w:t>
      </w:r>
    </w:p>
    <w:p w14:paraId="080E1371" w14:textId="77777777" w:rsidR="00ED4650" w:rsidRDefault="00ED4650" w:rsidP="00ED4650">
      <w:pPr>
        <w:ind w:left="902"/>
        <w:rPr>
          <w:rFonts w:asciiTheme="majorHAnsi" w:hAnsiTheme="majorHAnsi" w:cstheme="majorHAnsi"/>
          <w:b/>
          <w:bCs/>
        </w:rPr>
      </w:pPr>
      <w:r>
        <w:rPr>
          <w:rFonts w:asciiTheme="majorHAnsi" w:hAnsiTheme="majorHAnsi" w:cstheme="majorHAnsi"/>
          <w:b/>
          <w:bCs/>
        </w:rPr>
        <w:t>Servidor Web</w:t>
      </w:r>
    </w:p>
    <w:p w14:paraId="1F0C7F44" w14:textId="77777777" w:rsidR="00ED4650" w:rsidRDefault="00ED4650" w:rsidP="00ED4650">
      <w:pPr>
        <w:ind w:left="902"/>
        <w:rPr>
          <w:rFonts w:asciiTheme="majorHAnsi" w:hAnsiTheme="majorHAnsi" w:cstheme="majorHAnsi"/>
        </w:rPr>
      </w:pPr>
    </w:p>
    <w:p w14:paraId="3D7B036F" w14:textId="77777777" w:rsidR="00ED4650" w:rsidRDefault="00ED4650" w:rsidP="00ED4650">
      <w:pPr>
        <w:ind w:left="902"/>
        <w:rPr>
          <w:rFonts w:asciiTheme="majorHAnsi" w:hAnsiTheme="majorHAnsi" w:cstheme="majorHAnsi"/>
        </w:rPr>
      </w:pPr>
      <w:r>
        <w:rPr>
          <w:rFonts w:asciiTheme="majorHAnsi" w:hAnsiTheme="majorHAnsi" w:cstheme="majorHAnsi"/>
        </w:rPr>
        <w:t>Sistema Operativo: Windows</w:t>
      </w:r>
    </w:p>
    <w:p w14:paraId="333F87DA" w14:textId="77777777" w:rsidR="00ED4650" w:rsidRDefault="00ED4650" w:rsidP="00ED4650">
      <w:pPr>
        <w:ind w:left="902"/>
        <w:rPr>
          <w:rFonts w:asciiTheme="majorHAnsi" w:hAnsiTheme="majorHAnsi" w:cstheme="majorHAnsi"/>
        </w:rPr>
      </w:pPr>
      <w:r>
        <w:rPr>
          <w:rFonts w:asciiTheme="majorHAnsi" w:hAnsiTheme="majorHAnsi" w:cstheme="majorHAnsi"/>
        </w:rPr>
        <w:t>Servidor Web: Apache HTTP Server 2.4.x</w:t>
      </w:r>
    </w:p>
    <w:p w14:paraId="274B7776" w14:textId="77777777" w:rsidR="00ED4650" w:rsidRDefault="00ED4650" w:rsidP="00ED4650">
      <w:pPr>
        <w:ind w:left="902"/>
        <w:rPr>
          <w:rFonts w:asciiTheme="majorHAnsi" w:hAnsiTheme="majorHAnsi" w:cstheme="majorHAnsi"/>
        </w:rPr>
      </w:pPr>
      <w:r>
        <w:rPr>
          <w:rFonts w:asciiTheme="majorHAnsi" w:hAnsiTheme="majorHAnsi" w:cstheme="majorHAnsi"/>
        </w:rPr>
        <w:t>Lenguaje de Programación: java</w:t>
      </w:r>
    </w:p>
    <w:p w14:paraId="1532A55D" w14:textId="77777777" w:rsidR="00ED4650" w:rsidRDefault="00ED4650" w:rsidP="00ED4650">
      <w:pPr>
        <w:ind w:left="902"/>
        <w:rPr>
          <w:rFonts w:asciiTheme="majorHAnsi" w:hAnsiTheme="majorHAnsi" w:cstheme="majorHAnsi"/>
        </w:rPr>
      </w:pPr>
      <w:r>
        <w:rPr>
          <w:rFonts w:asciiTheme="majorHAnsi" w:hAnsiTheme="majorHAnsi" w:cstheme="majorHAnsi"/>
        </w:rPr>
        <w:t>Base de Datos: MySQL 8.0.x</w:t>
      </w:r>
    </w:p>
    <w:p w14:paraId="52FE9CCD" w14:textId="77777777" w:rsidR="00ED4650" w:rsidRDefault="00ED4650" w:rsidP="00ED4650">
      <w:pPr>
        <w:ind w:left="902"/>
        <w:rPr>
          <w:rFonts w:asciiTheme="majorHAnsi" w:hAnsiTheme="majorHAnsi" w:cstheme="majorHAnsi"/>
        </w:rPr>
      </w:pPr>
      <w:r>
        <w:rPr>
          <w:rFonts w:asciiTheme="majorHAnsi" w:hAnsiTheme="majorHAnsi" w:cstheme="majorHAnsi"/>
        </w:rPr>
        <w:t>Memoria RAM: 8 GB</w:t>
      </w:r>
    </w:p>
    <w:p w14:paraId="0CD25146" w14:textId="77777777" w:rsidR="00ED4650" w:rsidRDefault="00ED4650" w:rsidP="00ED4650">
      <w:pPr>
        <w:ind w:left="902"/>
        <w:rPr>
          <w:rFonts w:asciiTheme="majorHAnsi" w:hAnsiTheme="majorHAnsi" w:cstheme="majorHAnsi"/>
        </w:rPr>
      </w:pPr>
      <w:r>
        <w:rPr>
          <w:rFonts w:asciiTheme="majorHAnsi" w:hAnsiTheme="majorHAnsi" w:cstheme="majorHAnsi"/>
        </w:rPr>
        <w:t>Procesador: Intel Core i7 o equivalente</w:t>
      </w:r>
    </w:p>
    <w:p w14:paraId="7B849403" w14:textId="77777777" w:rsidR="00ED4650" w:rsidRDefault="00ED4650" w:rsidP="00ED4650">
      <w:pPr>
        <w:ind w:left="902"/>
        <w:rPr>
          <w:rFonts w:asciiTheme="majorHAnsi" w:hAnsiTheme="majorHAnsi" w:cstheme="majorHAnsi"/>
        </w:rPr>
      </w:pPr>
      <w:r>
        <w:rPr>
          <w:rFonts w:asciiTheme="majorHAnsi" w:hAnsiTheme="majorHAnsi" w:cstheme="majorHAnsi"/>
        </w:rPr>
        <w:t>Espacio en Disco: 50 GB (para el sistema operativo, aplicaciones y almacenamiento de datos)</w:t>
      </w:r>
    </w:p>
    <w:p w14:paraId="652CE2FC" w14:textId="77777777" w:rsidR="00ED4650" w:rsidRDefault="00ED4650" w:rsidP="00E02AE6">
      <w:pPr>
        <w:ind w:left="902"/>
        <w:jc w:val="both"/>
        <w:rPr>
          <w:rFonts w:ascii="Calibri" w:hAnsi="Calibri"/>
          <w:i/>
          <w:iCs/>
          <w:strike/>
          <w:color w:val="0000FF"/>
        </w:rPr>
      </w:pPr>
    </w:p>
    <w:p w14:paraId="43F2858C" w14:textId="77777777" w:rsidR="00ED4650" w:rsidRDefault="00ED4650" w:rsidP="00E02AE6">
      <w:pPr>
        <w:ind w:left="902"/>
        <w:jc w:val="both"/>
        <w:rPr>
          <w:rFonts w:ascii="Calibri" w:hAnsi="Calibri"/>
          <w:i/>
          <w:iCs/>
          <w:strike/>
          <w:color w:val="0000FF"/>
        </w:rPr>
      </w:pPr>
    </w:p>
    <w:p w14:paraId="1BE13D13" w14:textId="77777777" w:rsidR="00ED4650" w:rsidRPr="00A008C8" w:rsidRDefault="00ED4650" w:rsidP="00E02AE6">
      <w:pPr>
        <w:ind w:left="902"/>
        <w:jc w:val="both"/>
        <w:rPr>
          <w:rFonts w:ascii="Calibri" w:hAnsi="Calibri"/>
          <w:i/>
          <w:iCs/>
          <w:strike/>
          <w:color w:val="0000FF"/>
        </w:rPr>
      </w:pPr>
    </w:p>
    <w:p w14:paraId="5F9919AA" w14:textId="77777777" w:rsidR="00E02AE6" w:rsidRDefault="00E02AE6" w:rsidP="00E02AE6">
      <w:pPr>
        <w:pStyle w:val="Ttulo1"/>
        <w:numPr>
          <w:ilvl w:val="0"/>
          <w:numId w:val="2"/>
        </w:numPr>
        <w:tabs>
          <w:tab w:val="num" w:pos="360"/>
        </w:tabs>
        <w:spacing w:before="0" w:after="0"/>
        <w:rPr>
          <w:rFonts w:ascii="Calibri" w:hAnsi="Calibri" w:cs="Book Antiqua"/>
          <w:sz w:val="28"/>
        </w:rPr>
      </w:pPr>
      <w:bookmarkStart w:id="126" w:name="_Toc34121111"/>
      <w:bookmarkStart w:id="127" w:name="_Toc44907609"/>
      <w:bookmarkStart w:id="128" w:name="_Toc202244568"/>
      <w:bookmarkStart w:id="129" w:name="_Toc391994538"/>
      <w:bookmarkStart w:id="130" w:name="_Toc61560586"/>
      <w:bookmarkStart w:id="131" w:name="_Toc139966911"/>
      <w:r w:rsidRPr="004F103B">
        <w:rPr>
          <w:rFonts w:ascii="Calibri" w:hAnsi="Calibri" w:cs="Book Antiqua"/>
          <w:sz w:val="28"/>
        </w:rPr>
        <w:lastRenderedPageBreak/>
        <w:t>Calidad</w:t>
      </w:r>
      <w:bookmarkEnd w:id="126"/>
      <w:bookmarkEnd w:id="127"/>
      <w:bookmarkEnd w:id="128"/>
      <w:bookmarkEnd w:id="129"/>
      <w:bookmarkEnd w:id="130"/>
      <w:bookmarkEnd w:id="131"/>
      <w:r w:rsidRPr="004F103B">
        <w:rPr>
          <w:rFonts w:ascii="Calibri" w:hAnsi="Calibri" w:cs="Book Antiqua"/>
          <w:sz w:val="28"/>
        </w:rPr>
        <w:t xml:space="preserve"> </w:t>
      </w:r>
    </w:p>
    <w:p w14:paraId="3B01D2A4" w14:textId="77777777" w:rsidR="00ED4650" w:rsidRDefault="00ED4650" w:rsidP="00ED4650">
      <w:pPr>
        <w:jc w:val="both"/>
      </w:pPr>
      <w:r>
        <w:t xml:space="preserve">La arquitectura del software </w:t>
      </w:r>
      <w:proofErr w:type="spellStart"/>
      <w:r>
        <w:t>Teleshopping</w:t>
      </w:r>
      <w:proofErr w:type="spellEnd"/>
      <w:r>
        <w:t xml:space="preserve"> puede contribuir a varias capacidades del sistema, además de la funcionalidad básica, la arquitectura puede influir en algunas de estas capacidades clave: </w:t>
      </w:r>
    </w:p>
    <w:p w14:paraId="4FFAB372" w14:textId="77777777" w:rsidR="00ED4650" w:rsidRDefault="00ED4650" w:rsidP="00ED4650">
      <w:pPr>
        <w:jc w:val="both"/>
      </w:pPr>
      <w:r>
        <w:t>Extensibilidad: La arquitectura del software debe ser diseñada de manera modular y flexible, lo que permitirá agregar nuevas funcionalidades o modificar las existentes de manera eficiente.</w:t>
      </w:r>
    </w:p>
    <w:p w14:paraId="5FC2FC65" w14:textId="77777777" w:rsidR="00ED4650" w:rsidRDefault="00ED4650" w:rsidP="00ED4650">
      <w:pPr>
        <w:jc w:val="both"/>
      </w:pPr>
      <w:r>
        <w:t>Confiabilidad: La arquitectura debe considerar la tolerancia a fallos y la recuperación ante situaciones inesperadas.</w:t>
      </w:r>
    </w:p>
    <w:p w14:paraId="5659A2AE" w14:textId="77777777" w:rsidR="00ED4650" w:rsidRDefault="00ED4650" w:rsidP="00ED4650">
      <w:pPr>
        <w:jc w:val="both"/>
      </w:pPr>
      <w:r>
        <w:t>Portabilidad: La arquitectura debe ser independiente de la plataforma, lo que permitirá que el sistema se pueda desplegar en diferentes entornos, como servidores locales o en la nube.</w:t>
      </w:r>
    </w:p>
    <w:p w14:paraId="01856A35" w14:textId="654DB089" w:rsidR="00ED4650" w:rsidRPr="00ED4650" w:rsidRDefault="00ED4650" w:rsidP="00ED4650">
      <w:pPr>
        <w:jc w:val="both"/>
      </w:pPr>
      <w:r>
        <w:t xml:space="preserve">Rendimiento: La arquitectura del software debe considerar la eficiencia y la escalabilidad para manejar la carga esperada de usuarios y </w:t>
      </w:r>
      <w:proofErr w:type="spellStart"/>
      <w:proofErr w:type="gramStart"/>
      <w:r>
        <w:t>transacciones.</w:t>
      </w:r>
      <w:r w:rsidR="008452EC">
        <w:t>z</w:t>
      </w:r>
      <w:proofErr w:type="spellEnd"/>
      <w:proofErr w:type="gramEnd"/>
    </w:p>
    <w:p w14:paraId="5E61B3A3" w14:textId="77777777" w:rsidR="00E02AE6" w:rsidRPr="001E64B0" w:rsidRDefault="00E02AE6" w:rsidP="00E02AE6"/>
    <w:p w14:paraId="653562CF" w14:textId="77777777" w:rsidR="00E02AE6" w:rsidRPr="00453783" w:rsidRDefault="00E02AE6" w:rsidP="00E02AE6">
      <w:pPr>
        <w:pStyle w:val="Ttulo1"/>
        <w:numPr>
          <w:ilvl w:val="0"/>
          <w:numId w:val="2"/>
        </w:numPr>
        <w:tabs>
          <w:tab w:val="num" w:pos="360"/>
        </w:tabs>
        <w:spacing w:before="0" w:after="0"/>
        <w:rPr>
          <w:rFonts w:ascii="Calibri" w:hAnsi="Calibri" w:cs="Book Antiqua"/>
          <w:sz w:val="28"/>
        </w:rPr>
      </w:pPr>
      <w:bookmarkStart w:id="132" w:name="_Toc384283025"/>
      <w:bookmarkStart w:id="133" w:name="_Toc61560587"/>
      <w:bookmarkStart w:id="134" w:name="_Toc139966912"/>
      <w:r w:rsidRPr="00453783">
        <w:rPr>
          <w:rFonts w:ascii="Calibri" w:hAnsi="Calibri" w:cs="Book Antiqua"/>
          <w:sz w:val="28"/>
        </w:rPr>
        <w:t>Observaciones</w:t>
      </w:r>
      <w:bookmarkEnd w:id="132"/>
      <w:bookmarkEnd w:id="133"/>
      <w:bookmarkEnd w:id="134"/>
    </w:p>
    <w:p w14:paraId="7BF1BF94" w14:textId="77777777" w:rsidR="00E02AE6" w:rsidRPr="00453783" w:rsidRDefault="00E02AE6" w:rsidP="00E02AE6">
      <w:pPr>
        <w:ind w:left="360"/>
        <w:jc w:val="both"/>
        <w:rPr>
          <w:rFonts w:ascii="Calibri" w:hAnsi="Calibri" w:cs="Book Antiqua"/>
          <w:i/>
          <w:color w:val="0000FF"/>
        </w:rPr>
      </w:pPr>
    </w:p>
    <w:p w14:paraId="044F7A0B" w14:textId="77777777" w:rsidR="00E02AE6" w:rsidRPr="00453783" w:rsidRDefault="00E02AE6" w:rsidP="00E02AE6">
      <w:pPr>
        <w:ind w:left="360"/>
        <w:jc w:val="both"/>
        <w:rPr>
          <w:rFonts w:ascii="Calibri" w:hAnsi="Calibri" w:cs="Book Antiqua"/>
          <w:i/>
          <w:color w:val="0000FF"/>
        </w:rPr>
      </w:pPr>
    </w:p>
    <w:p w14:paraId="7809B369" w14:textId="77777777" w:rsidR="00E02AE6" w:rsidRPr="001A76E4" w:rsidRDefault="00E02AE6" w:rsidP="00E02AE6"/>
    <w:p w14:paraId="2734C4EC" w14:textId="77777777" w:rsidR="00E02AE6" w:rsidRPr="00453783" w:rsidRDefault="00E02AE6" w:rsidP="00E02AE6">
      <w:pPr>
        <w:rPr>
          <w:rFonts w:ascii="Calibri" w:hAnsi="Calibri"/>
        </w:rPr>
      </w:pPr>
    </w:p>
    <w:p w14:paraId="6736DB5D" w14:textId="77777777" w:rsidR="004F624D" w:rsidRDefault="004F624D" w:rsidP="00D93025">
      <w:pPr>
        <w:rPr>
          <w:rFonts w:ascii="Calibri" w:hAnsi="Calibri" w:cs="Book Antiqua"/>
        </w:rPr>
      </w:pPr>
    </w:p>
    <w:p w14:paraId="3E8A6729" w14:textId="77777777" w:rsidR="004F624D" w:rsidRDefault="004F624D" w:rsidP="00D93025">
      <w:pPr>
        <w:rPr>
          <w:rFonts w:ascii="Calibri" w:hAnsi="Calibri" w:cs="Book Antiqua"/>
        </w:rPr>
      </w:pPr>
    </w:p>
    <w:p w14:paraId="5EA46AB5" w14:textId="77777777" w:rsidR="004F624D" w:rsidRDefault="004F624D" w:rsidP="00D93025">
      <w:pPr>
        <w:rPr>
          <w:rFonts w:ascii="Calibri" w:hAnsi="Calibri" w:cs="Book Antiqua"/>
        </w:rPr>
      </w:pPr>
    </w:p>
    <w:p w14:paraId="4A2B3CF1" w14:textId="77777777" w:rsidR="00A94FC1" w:rsidRPr="00A94FC1" w:rsidRDefault="00A94FC1" w:rsidP="00A94FC1">
      <w:pPr>
        <w:rPr>
          <w:rFonts w:ascii="Calibri" w:hAnsi="Calibri" w:cs="Book Antiqua"/>
        </w:rPr>
      </w:pPr>
      <w:bookmarkStart w:id="135" w:name="_Hlk137129267"/>
    </w:p>
    <w:p w14:paraId="77CDD4C5" w14:textId="77777777" w:rsidR="00A94FC1" w:rsidRDefault="00A94FC1" w:rsidP="00A94FC1">
      <w:pPr>
        <w:rPr>
          <w:rFonts w:ascii="Calibri" w:hAnsi="Calibri" w:cs="Book Antiqua"/>
        </w:rPr>
      </w:pPr>
    </w:p>
    <w:p w14:paraId="2E6886FF" w14:textId="77777777" w:rsidR="00A94FC1" w:rsidRPr="00A94FC1" w:rsidRDefault="00A94FC1" w:rsidP="00A94FC1">
      <w:pPr>
        <w:ind w:firstLine="708"/>
        <w:rPr>
          <w:rFonts w:ascii="Calibri" w:hAnsi="Calibri" w:cs="Book Antiqua"/>
        </w:rPr>
      </w:pPr>
    </w:p>
    <w:bookmarkEnd w:id="135"/>
    <w:p w14:paraId="7B0FC12B" w14:textId="77777777" w:rsidR="0071597B" w:rsidRPr="00A94FC1" w:rsidRDefault="0071597B">
      <w:pPr>
        <w:ind w:firstLine="708"/>
        <w:rPr>
          <w:rFonts w:ascii="Calibri" w:hAnsi="Calibri" w:cs="Book Antiqua"/>
        </w:rPr>
      </w:pPr>
    </w:p>
    <w:sectPr w:rsidR="0071597B" w:rsidRPr="00A94FC1" w:rsidSect="007104EE">
      <w:headerReference w:type="default" r:id="rId135"/>
      <w:footerReference w:type="default" r:id="rId136"/>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5B117" w14:textId="77777777" w:rsidR="000215A7" w:rsidRDefault="000215A7">
      <w:r>
        <w:separator/>
      </w:r>
    </w:p>
  </w:endnote>
  <w:endnote w:type="continuationSeparator" w:id="0">
    <w:p w14:paraId="4E7078E6" w14:textId="77777777" w:rsidR="000215A7" w:rsidRDefault="000215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Quicksan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94522" w14:textId="1309E3D0" w:rsidR="00A3332F" w:rsidRDefault="009A2D31">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6A005347" wp14:editId="2F921A5B">
              <wp:simplePos x="0" y="0"/>
              <wp:positionH relativeFrom="column">
                <wp:posOffset>-129540</wp:posOffset>
              </wp:positionH>
              <wp:positionV relativeFrom="paragraph">
                <wp:posOffset>90170</wp:posOffset>
              </wp:positionV>
              <wp:extent cx="6438900" cy="0"/>
              <wp:effectExtent l="9525" t="9525" r="19050" b="9525"/>
              <wp:wrapNone/>
              <wp:docPr id="1925239684"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0149D48C"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619E182B" w14:textId="77777777"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w:t>
    </w:r>
    <w:r w:rsidR="002B27F7">
      <w:rPr>
        <w:rStyle w:val="Nmerodepgina"/>
        <w:rFonts w:ascii="Calibri" w:hAnsi="Calibri"/>
        <w:snapToGrid w:val="0"/>
        <w:sz w:val="20"/>
        <w:szCs w:val="20"/>
        <w:lang w:val="es-ES_tradnl"/>
      </w:rPr>
      <w:t xml:space="preserve">DETALLADO </w:t>
    </w:r>
    <w:r>
      <w:rPr>
        <w:rStyle w:val="Nmerodepgina"/>
        <w:rFonts w:ascii="Calibri" w:hAnsi="Calibri"/>
        <w:snapToGrid w:val="0"/>
        <w:sz w:val="20"/>
        <w:szCs w:val="20"/>
        <w:lang w:val="es-ES_tradnl"/>
      </w:rPr>
      <w:t>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09121C44" w14:textId="77777777" w:rsidR="00A3332F" w:rsidRPr="003C470A" w:rsidRDefault="002B27F7">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r w:rsidR="009B321B">
      <w:rPr>
        <w:rStyle w:val="Nmerodepgina"/>
        <w:rFonts w:ascii="Calibri" w:hAnsi="Calibri"/>
        <w:snapToGrid w:val="0"/>
        <w:sz w:val="20"/>
        <w:szCs w:val="20"/>
        <w:lang w:val="es-ES_tradnl"/>
      </w:rPr>
      <w:t>PhD</w:t>
    </w:r>
    <w:r>
      <w:rPr>
        <w:rStyle w:val="Nmerodepgina"/>
        <w:rFonts w:ascii="Calibri" w:hAnsi="Calibri"/>
        <w:snapToGrid w:val="0"/>
        <w:sz w:val="20"/>
        <w:szCs w:val="20"/>
        <w:lang w:val="es-ES_tradnl"/>
      </w:rPr>
      <w:t>. Franklin Parrales Bravo</w:t>
    </w:r>
    <w:r w:rsidR="00A3332F" w:rsidRPr="003C470A">
      <w:rPr>
        <w:rFonts w:ascii="Calibri" w:hAnsi="Calibri" w:cs="Book Antiqua"/>
        <w:b/>
        <w:sz w:val="20"/>
        <w:szCs w:val="20"/>
      </w:rPr>
      <w:tab/>
      <w:t>Página:</w:t>
    </w:r>
    <w:r w:rsidR="00A3332F" w:rsidRPr="003C470A">
      <w:rPr>
        <w:rStyle w:val="Nmerodepgina"/>
        <w:rFonts w:ascii="Calibri" w:hAnsi="Calibri" w:cs="Book Antiqua"/>
        <w:sz w:val="20"/>
        <w:szCs w:val="20"/>
        <w:lang w:val="es-ES_tradnl"/>
      </w:rPr>
      <w:t xml:space="preserve">  </w:t>
    </w:r>
    <w:r w:rsidR="00A3332F" w:rsidRPr="003C470A">
      <w:rPr>
        <w:rStyle w:val="Nmerodepgina"/>
        <w:rFonts w:ascii="Calibri" w:hAnsi="Calibri"/>
        <w:snapToGrid w:val="0"/>
        <w:sz w:val="20"/>
        <w:szCs w:val="20"/>
        <w:lang w:val="es-ES_tradnl"/>
      </w:rPr>
      <w:fldChar w:fldCharType="begin"/>
    </w:r>
    <w:r w:rsidR="00A3332F" w:rsidRPr="003C470A">
      <w:rPr>
        <w:rStyle w:val="Nmerodepgina"/>
        <w:rFonts w:ascii="Calibri" w:hAnsi="Calibri"/>
        <w:snapToGrid w:val="0"/>
        <w:sz w:val="20"/>
        <w:szCs w:val="20"/>
        <w:lang w:val="es-ES_tradnl"/>
      </w:rPr>
      <w:instrText xml:space="preserve"> PAGE  </w:instrText>
    </w:r>
    <w:r w:rsidR="00A3332F" w:rsidRPr="003C470A">
      <w:rPr>
        <w:rStyle w:val="Nmerodepgina"/>
        <w:rFonts w:ascii="Calibri" w:hAnsi="Calibri"/>
        <w:snapToGrid w:val="0"/>
        <w:sz w:val="20"/>
        <w:szCs w:val="20"/>
        <w:lang w:val="es-ES_tradnl"/>
      </w:rPr>
      <w:fldChar w:fldCharType="separate"/>
    </w:r>
    <w:r w:rsidR="00A3332F">
      <w:rPr>
        <w:rStyle w:val="Nmerodepgina"/>
        <w:rFonts w:ascii="Calibri" w:hAnsi="Calibri"/>
        <w:noProof/>
        <w:snapToGrid w:val="0"/>
        <w:sz w:val="20"/>
        <w:szCs w:val="20"/>
        <w:lang w:val="es-ES_tradnl"/>
      </w:rPr>
      <w:t>8</w:t>
    </w:r>
    <w:r w:rsidR="00A3332F" w:rsidRPr="003C470A">
      <w:rPr>
        <w:rStyle w:val="Nmerodepgina"/>
        <w:rFonts w:ascii="Calibri" w:hAnsi="Calibri"/>
        <w:snapToGrid w:val="0"/>
        <w:sz w:val="20"/>
        <w:szCs w:val="20"/>
        <w:lang w:val="es-ES_tradnl"/>
      </w:rPr>
      <w:fldChar w:fldCharType="end"/>
    </w:r>
    <w:r w:rsidR="00A3332F"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5F5E6" w14:textId="77777777" w:rsidR="000215A7" w:rsidRDefault="000215A7">
      <w:r>
        <w:separator/>
      </w:r>
    </w:p>
  </w:footnote>
  <w:footnote w:type="continuationSeparator" w:id="0">
    <w:p w14:paraId="27044A60" w14:textId="77777777" w:rsidR="000215A7" w:rsidRDefault="000215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44BD4" w14:textId="7D6AD12F" w:rsidR="00C8074C" w:rsidRDefault="009A2D31" w:rsidP="00C8074C">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3C293005" wp14:editId="463514C6">
          <wp:simplePos x="0" y="0"/>
          <wp:positionH relativeFrom="column">
            <wp:posOffset>-262890</wp:posOffset>
          </wp:positionH>
          <wp:positionV relativeFrom="paragraph">
            <wp:posOffset>-152400</wp:posOffset>
          </wp:positionV>
          <wp:extent cx="2390775" cy="613410"/>
          <wp:effectExtent l="0" t="0" r="0" b="0"/>
          <wp:wrapNone/>
          <wp:docPr id="1945225760" name="Imagen 194522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90775" cy="61341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t xml:space="preserve"> </w:t>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bookmarkStart w:id="136" w:name="_Hlk135324328"/>
    <w:r w:rsidR="00C8074C">
      <w:rPr>
        <w:rFonts w:ascii="Calibri" w:hAnsi="Calibri"/>
        <w:sz w:val="20"/>
        <w:szCs w:val="20"/>
      </w:rPr>
      <w:t xml:space="preserve">Empresa </w:t>
    </w:r>
    <w:proofErr w:type="spellStart"/>
    <w:r w:rsidR="00C8074C">
      <w:rPr>
        <w:rFonts w:ascii="Calibri" w:hAnsi="Calibri"/>
        <w:sz w:val="20"/>
        <w:szCs w:val="20"/>
      </w:rPr>
      <w:t>TeleShopping</w:t>
    </w:r>
    <w:proofErr w:type="spellEnd"/>
    <w:r w:rsidR="00A3332F">
      <w:rPr>
        <w:rFonts w:ascii="Calibri" w:hAnsi="Calibri"/>
        <w:sz w:val="20"/>
        <w:szCs w:val="20"/>
      </w:rPr>
      <w:t xml:space="preserve">     </w:t>
    </w:r>
    <w:bookmarkEnd w:id="136"/>
  </w:p>
  <w:p w14:paraId="615DBEE8" w14:textId="77777777"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C8074C">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proofErr w:type="spellStart"/>
    <w:r w:rsidR="00C8074C">
      <w:rPr>
        <w:rFonts w:ascii="Calibri" w:hAnsi="Calibri"/>
        <w:sz w:val="20"/>
        <w:szCs w:val="20"/>
      </w:rPr>
      <w:t>TeleShopping</w:t>
    </w:r>
    <w:proofErr w:type="spellEnd"/>
  </w:p>
  <w:p w14:paraId="6471C1A4" w14:textId="227AC3AD" w:rsidR="00A3332F" w:rsidRDefault="009A2D31">
    <w:pPr>
      <w:pStyle w:val="Encabezado"/>
    </w:pPr>
    <w:r>
      <w:rPr>
        <w:noProof/>
        <w:lang w:eastAsia="es-ES"/>
      </w:rPr>
      <mc:AlternateContent>
        <mc:Choice Requires="wps">
          <w:drawing>
            <wp:anchor distT="0" distB="0" distL="114300" distR="114300" simplePos="0" relativeHeight="251657728" behindDoc="0" locked="0" layoutInCell="1" allowOverlap="1" wp14:anchorId="1324132D" wp14:editId="35553FBB">
              <wp:simplePos x="0" y="0"/>
              <wp:positionH relativeFrom="column">
                <wp:posOffset>-353695</wp:posOffset>
              </wp:positionH>
              <wp:positionV relativeFrom="paragraph">
                <wp:posOffset>49530</wp:posOffset>
              </wp:positionV>
              <wp:extent cx="6634480" cy="0"/>
              <wp:effectExtent l="13970" t="16510" r="9525" b="12065"/>
              <wp:wrapNone/>
              <wp:docPr id="876100881"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33F5C21B"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2268"/>
        </w:tabs>
        <w:ind w:left="2700" w:hanging="432"/>
      </w:pPr>
      <w:rPr>
        <w:rFonts w:ascii="Arial" w:hAnsi="Arial" w:cs="Arial" w:hint="default"/>
        <w:b/>
        <w:i w:val="0"/>
        <w:sz w:val="28"/>
      </w:rPr>
    </w:lvl>
    <w:lvl w:ilvl="1">
      <w:start w:val="1"/>
      <w:numFmt w:val="none"/>
      <w:suff w:val="nothing"/>
      <w:lvlText w:val=""/>
      <w:lvlJc w:val="left"/>
      <w:pPr>
        <w:tabs>
          <w:tab w:val="num" w:pos="2268"/>
        </w:tabs>
        <w:ind w:left="2844" w:hanging="576"/>
      </w:pPr>
      <w:rPr>
        <w:rFonts w:ascii="Book Antiqua" w:hAnsi="Book Antiqua" w:cs="Book Antiqua" w:hint="default"/>
        <w:b/>
        <w:i w:val="0"/>
        <w:sz w:val="24"/>
      </w:rPr>
    </w:lvl>
    <w:lvl w:ilvl="2">
      <w:start w:val="1"/>
      <w:numFmt w:val="none"/>
      <w:suff w:val="nothing"/>
      <w:lvlText w:val=""/>
      <w:lvlJc w:val="left"/>
      <w:pPr>
        <w:tabs>
          <w:tab w:val="num" w:pos="2268"/>
        </w:tabs>
        <w:ind w:left="2988" w:hanging="720"/>
      </w:pPr>
    </w:lvl>
    <w:lvl w:ilvl="3">
      <w:start w:val="1"/>
      <w:numFmt w:val="none"/>
      <w:pStyle w:val="Ttulo4"/>
      <w:suff w:val="nothing"/>
      <w:lvlText w:val=""/>
      <w:lvlJc w:val="left"/>
      <w:pPr>
        <w:tabs>
          <w:tab w:val="num" w:pos="2268"/>
        </w:tabs>
        <w:ind w:left="3132" w:hanging="864"/>
      </w:pPr>
      <w:rPr>
        <w:rFonts w:hint="default"/>
      </w:rPr>
    </w:lvl>
    <w:lvl w:ilvl="4">
      <w:start w:val="1"/>
      <w:numFmt w:val="none"/>
      <w:suff w:val="nothing"/>
      <w:lvlText w:val=""/>
      <w:lvlJc w:val="left"/>
      <w:pPr>
        <w:tabs>
          <w:tab w:val="num" w:pos="2268"/>
        </w:tabs>
        <w:ind w:left="3276" w:hanging="1008"/>
      </w:pPr>
    </w:lvl>
    <w:lvl w:ilvl="5">
      <w:start w:val="1"/>
      <w:numFmt w:val="none"/>
      <w:suff w:val="nothing"/>
      <w:lvlText w:val=""/>
      <w:lvlJc w:val="left"/>
      <w:pPr>
        <w:tabs>
          <w:tab w:val="num" w:pos="2268"/>
        </w:tabs>
        <w:ind w:left="3420" w:hanging="1152"/>
      </w:pPr>
    </w:lvl>
    <w:lvl w:ilvl="6">
      <w:start w:val="1"/>
      <w:numFmt w:val="none"/>
      <w:pStyle w:val="Ttulo7"/>
      <w:suff w:val="nothing"/>
      <w:lvlText w:val=""/>
      <w:lvlJc w:val="left"/>
      <w:pPr>
        <w:tabs>
          <w:tab w:val="num" w:pos="2268"/>
        </w:tabs>
        <w:ind w:left="3564" w:hanging="1296"/>
      </w:pPr>
    </w:lvl>
    <w:lvl w:ilvl="7">
      <w:start w:val="1"/>
      <w:numFmt w:val="none"/>
      <w:suff w:val="nothing"/>
      <w:lvlText w:val=""/>
      <w:lvlJc w:val="left"/>
      <w:pPr>
        <w:tabs>
          <w:tab w:val="num" w:pos="2268"/>
        </w:tabs>
        <w:ind w:left="3708" w:hanging="1440"/>
      </w:pPr>
    </w:lvl>
    <w:lvl w:ilvl="8">
      <w:start w:val="1"/>
      <w:numFmt w:val="none"/>
      <w:pStyle w:val="Ttulo9"/>
      <w:suff w:val="nothing"/>
      <w:lvlText w:val=""/>
      <w:lvlJc w:val="left"/>
      <w:pPr>
        <w:tabs>
          <w:tab w:val="num" w:pos="2268"/>
        </w:tabs>
        <w:ind w:left="3852"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7C4007"/>
    <w:multiLevelType w:val="hybridMultilevel"/>
    <w:tmpl w:val="2228A4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04ED2F51"/>
    <w:multiLevelType w:val="hybridMultilevel"/>
    <w:tmpl w:val="E870A868"/>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05466D3E"/>
    <w:multiLevelType w:val="hybridMultilevel"/>
    <w:tmpl w:val="EEC0CDE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06163CBF"/>
    <w:multiLevelType w:val="hybridMultilevel"/>
    <w:tmpl w:val="857448D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06B34142"/>
    <w:multiLevelType w:val="hybridMultilevel"/>
    <w:tmpl w:val="95DCB6E8"/>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08316D0C"/>
    <w:multiLevelType w:val="hybridMultilevel"/>
    <w:tmpl w:val="7936836A"/>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90" w:hanging="360"/>
      </w:pPr>
      <w:rPr>
        <w:rFonts w:ascii="Courier New" w:hAnsi="Courier New" w:cs="Courier New" w:hint="default"/>
      </w:rPr>
    </w:lvl>
    <w:lvl w:ilvl="2" w:tplc="300A0005" w:tentative="1">
      <w:start w:val="1"/>
      <w:numFmt w:val="bullet"/>
      <w:lvlText w:val=""/>
      <w:lvlJc w:val="left"/>
      <w:pPr>
        <w:ind w:left="2210" w:hanging="360"/>
      </w:pPr>
      <w:rPr>
        <w:rFonts w:ascii="Wingdings" w:hAnsi="Wingdings" w:hint="default"/>
      </w:rPr>
    </w:lvl>
    <w:lvl w:ilvl="3" w:tplc="300A0001" w:tentative="1">
      <w:start w:val="1"/>
      <w:numFmt w:val="bullet"/>
      <w:lvlText w:val=""/>
      <w:lvlJc w:val="left"/>
      <w:pPr>
        <w:ind w:left="2930" w:hanging="360"/>
      </w:pPr>
      <w:rPr>
        <w:rFonts w:ascii="Symbol" w:hAnsi="Symbol" w:hint="default"/>
      </w:rPr>
    </w:lvl>
    <w:lvl w:ilvl="4" w:tplc="300A0003" w:tentative="1">
      <w:start w:val="1"/>
      <w:numFmt w:val="bullet"/>
      <w:lvlText w:val="o"/>
      <w:lvlJc w:val="left"/>
      <w:pPr>
        <w:ind w:left="3650" w:hanging="360"/>
      </w:pPr>
      <w:rPr>
        <w:rFonts w:ascii="Courier New" w:hAnsi="Courier New" w:cs="Courier New" w:hint="default"/>
      </w:rPr>
    </w:lvl>
    <w:lvl w:ilvl="5" w:tplc="300A0005" w:tentative="1">
      <w:start w:val="1"/>
      <w:numFmt w:val="bullet"/>
      <w:lvlText w:val=""/>
      <w:lvlJc w:val="left"/>
      <w:pPr>
        <w:ind w:left="4370" w:hanging="360"/>
      </w:pPr>
      <w:rPr>
        <w:rFonts w:ascii="Wingdings" w:hAnsi="Wingdings" w:hint="default"/>
      </w:rPr>
    </w:lvl>
    <w:lvl w:ilvl="6" w:tplc="300A0001" w:tentative="1">
      <w:start w:val="1"/>
      <w:numFmt w:val="bullet"/>
      <w:lvlText w:val=""/>
      <w:lvlJc w:val="left"/>
      <w:pPr>
        <w:ind w:left="5090" w:hanging="360"/>
      </w:pPr>
      <w:rPr>
        <w:rFonts w:ascii="Symbol" w:hAnsi="Symbol" w:hint="default"/>
      </w:rPr>
    </w:lvl>
    <w:lvl w:ilvl="7" w:tplc="300A0003" w:tentative="1">
      <w:start w:val="1"/>
      <w:numFmt w:val="bullet"/>
      <w:lvlText w:val="o"/>
      <w:lvlJc w:val="left"/>
      <w:pPr>
        <w:ind w:left="5810" w:hanging="360"/>
      </w:pPr>
      <w:rPr>
        <w:rFonts w:ascii="Courier New" w:hAnsi="Courier New" w:cs="Courier New" w:hint="default"/>
      </w:rPr>
    </w:lvl>
    <w:lvl w:ilvl="8" w:tplc="300A0005" w:tentative="1">
      <w:start w:val="1"/>
      <w:numFmt w:val="bullet"/>
      <w:lvlText w:val=""/>
      <w:lvlJc w:val="left"/>
      <w:pPr>
        <w:ind w:left="6530" w:hanging="360"/>
      </w:pPr>
      <w:rPr>
        <w:rFonts w:ascii="Wingdings" w:hAnsi="Wingdings" w:hint="default"/>
      </w:rPr>
    </w:lvl>
  </w:abstractNum>
  <w:abstractNum w:abstractNumId="13" w15:restartNumberingAfterBreak="0">
    <w:nsid w:val="083509A2"/>
    <w:multiLevelType w:val="hybridMultilevel"/>
    <w:tmpl w:val="20105C50"/>
    <w:lvl w:ilvl="0" w:tplc="300A0001">
      <w:start w:val="1"/>
      <w:numFmt w:val="bullet"/>
      <w:lvlText w:val=""/>
      <w:lvlJc w:val="left"/>
      <w:pPr>
        <w:ind w:left="802" w:hanging="360"/>
      </w:pPr>
      <w:rPr>
        <w:rFonts w:ascii="Symbol" w:hAnsi="Symbol" w:hint="default"/>
      </w:rPr>
    </w:lvl>
    <w:lvl w:ilvl="1" w:tplc="300A0003" w:tentative="1">
      <w:start w:val="1"/>
      <w:numFmt w:val="bullet"/>
      <w:lvlText w:val="o"/>
      <w:lvlJc w:val="left"/>
      <w:pPr>
        <w:ind w:left="1522" w:hanging="360"/>
      </w:pPr>
      <w:rPr>
        <w:rFonts w:ascii="Courier New" w:hAnsi="Courier New" w:cs="Courier New" w:hint="default"/>
      </w:rPr>
    </w:lvl>
    <w:lvl w:ilvl="2" w:tplc="300A0005" w:tentative="1">
      <w:start w:val="1"/>
      <w:numFmt w:val="bullet"/>
      <w:lvlText w:val=""/>
      <w:lvlJc w:val="left"/>
      <w:pPr>
        <w:ind w:left="2242" w:hanging="360"/>
      </w:pPr>
      <w:rPr>
        <w:rFonts w:ascii="Wingdings" w:hAnsi="Wingdings" w:hint="default"/>
      </w:rPr>
    </w:lvl>
    <w:lvl w:ilvl="3" w:tplc="300A0001" w:tentative="1">
      <w:start w:val="1"/>
      <w:numFmt w:val="bullet"/>
      <w:lvlText w:val=""/>
      <w:lvlJc w:val="left"/>
      <w:pPr>
        <w:ind w:left="2962" w:hanging="360"/>
      </w:pPr>
      <w:rPr>
        <w:rFonts w:ascii="Symbol" w:hAnsi="Symbol" w:hint="default"/>
      </w:rPr>
    </w:lvl>
    <w:lvl w:ilvl="4" w:tplc="300A0003" w:tentative="1">
      <w:start w:val="1"/>
      <w:numFmt w:val="bullet"/>
      <w:lvlText w:val="o"/>
      <w:lvlJc w:val="left"/>
      <w:pPr>
        <w:ind w:left="3682" w:hanging="360"/>
      </w:pPr>
      <w:rPr>
        <w:rFonts w:ascii="Courier New" w:hAnsi="Courier New" w:cs="Courier New" w:hint="default"/>
      </w:rPr>
    </w:lvl>
    <w:lvl w:ilvl="5" w:tplc="300A0005" w:tentative="1">
      <w:start w:val="1"/>
      <w:numFmt w:val="bullet"/>
      <w:lvlText w:val=""/>
      <w:lvlJc w:val="left"/>
      <w:pPr>
        <w:ind w:left="4402" w:hanging="360"/>
      </w:pPr>
      <w:rPr>
        <w:rFonts w:ascii="Wingdings" w:hAnsi="Wingdings" w:hint="default"/>
      </w:rPr>
    </w:lvl>
    <w:lvl w:ilvl="6" w:tplc="300A0001" w:tentative="1">
      <w:start w:val="1"/>
      <w:numFmt w:val="bullet"/>
      <w:lvlText w:val=""/>
      <w:lvlJc w:val="left"/>
      <w:pPr>
        <w:ind w:left="5122" w:hanging="360"/>
      </w:pPr>
      <w:rPr>
        <w:rFonts w:ascii="Symbol" w:hAnsi="Symbol" w:hint="default"/>
      </w:rPr>
    </w:lvl>
    <w:lvl w:ilvl="7" w:tplc="300A0003" w:tentative="1">
      <w:start w:val="1"/>
      <w:numFmt w:val="bullet"/>
      <w:lvlText w:val="o"/>
      <w:lvlJc w:val="left"/>
      <w:pPr>
        <w:ind w:left="5842" w:hanging="360"/>
      </w:pPr>
      <w:rPr>
        <w:rFonts w:ascii="Courier New" w:hAnsi="Courier New" w:cs="Courier New" w:hint="default"/>
      </w:rPr>
    </w:lvl>
    <w:lvl w:ilvl="8" w:tplc="300A0005" w:tentative="1">
      <w:start w:val="1"/>
      <w:numFmt w:val="bullet"/>
      <w:lvlText w:val=""/>
      <w:lvlJc w:val="left"/>
      <w:pPr>
        <w:ind w:left="6562" w:hanging="360"/>
      </w:pPr>
      <w:rPr>
        <w:rFonts w:ascii="Wingdings" w:hAnsi="Wingdings" w:hint="default"/>
      </w:rPr>
    </w:lvl>
  </w:abstractNum>
  <w:abstractNum w:abstractNumId="14" w15:restartNumberingAfterBreak="0">
    <w:nsid w:val="08ED241B"/>
    <w:multiLevelType w:val="hybridMultilevel"/>
    <w:tmpl w:val="C9FED498"/>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09CD2FDC"/>
    <w:multiLevelType w:val="hybridMultilevel"/>
    <w:tmpl w:val="857448D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09DA2423"/>
    <w:multiLevelType w:val="hybridMultilevel"/>
    <w:tmpl w:val="382A20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0B2F2C30"/>
    <w:multiLevelType w:val="hybridMultilevel"/>
    <w:tmpl w:val="ECAAC7F8"/>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90" w:hanging="360"/>
      </w:pPr>
      <w:rPr>
        <w:rFonts w:ascii="Courier New" w:hAnsi="Courier New" w:cs="Courier New" w:hint="default"/>
      </w:rPr>
    </w:lvl>
    <w:lvl w:ilvl="2" w:tplc="300A0005" w:tentative="1">
      <w:start w:val="1"/>
      <w:numFmt w:val="bullet"/>
      <w:lvlText w:val=""/>
      <w:lvlJc w:val="left"/>
      <w:pPr>
        <w:ind w:left="2210" w:hanging="360"/>
      </w:pPr>
      <w:rPr>
        <w:rFonts w:ascii="Wingdings" w:hAnsi="Wingdings" w:hint="default"/>
      </w:rPr>
    </w:lvl>
    <w:lvl w:ilvl="3" w:tplc="300A0001" w:tentative="1">
      <w:start w:val="1"/>
      <w:numFmt w:val="bullet"/>
      <w:lvlText w:val=""/>
      <w:lvlJc w:val="left"/>
      <w:pPr>
        <w:ind w:left="2930" w:hanging="360"/>
      </w:pPr>
      <w:rPr>
        <w:rFonts w:ascii="Symbol" w:hAnsi="Symbol" w:hint="default"/>
      </w:rPr>
    </w:lvl>
    <w:lvl w:ilvl="4" w:tplc="300A0003" w:tentative="1">
      <w:start w:val="1"/>
      <w:numFmt w:val="bullet"/>
      <w:lvlText w:val="o"/>
      <w:lvlJc w:val="left"/>
      <w:pPr>
        <w:ind w:left="3650" w:hanging="360"/>
      </w:pPr>
      <w:rPr>
        <w:rFonts w:ascii="Courier New" w:hAnsi="Courier New" w:cs="Courier New" w:hint="default"/>
      </w:rPr>
    </w:lvl>
    <w:lvl w:ilvl="5" w:tplc="300A0005" w:tentative="1">
      <w:start w:val="1"/>
      <w:numFmt w:val="bullet"/>
      <w:lvlText w:val=""/>
      <w:lvlJc w:val="left"/>
      <w:pPr>
        <w:ind w:left="4370" w:hanging="360"/>
      </w:pPr>
      <w:rPr>
        <w:rFonts w:ascii="Wingdings" w:hAnsi="Wingdings" w:hint="default"/>
      </w:rPr>
    </w:lvl>
    <w:lvl w:ilvl="6" w:tplc="300A0001" w:tentative="1">
      <w:start w:val="1"/>
      <w:numFmt w:val="bullet"/>
      <w:lvlText w:val=""/>
      <w:lvlJc w:val="left"/>
      <w:pPr>
        <w:ind w:left="5090" w:hanging="360"/>
      </w:pPr>
      <w:rPr>
        <w:rFonts w:ascii="Symbol" w:hAnsi="Symbol" w:hint="default"/>
      </w:rPr>
    </w:lvl>
    <w:lvl w:ilvl="7" w:tplc="300A0003" w:tentative="1">
      <w:start w:val="1"/>
      <w:numFmt w:val="bullet"/>
      <w:lvlText w:val="o"/>
      <w:lvlJc w:val="left"/>
      <w:pPr>
        <w:ind w:left="5810" w:hanging="360"/>
      </w:pPr>
      <w:rPr>
        <w:rFonts w:ascii="Courier New" w:hAnsi="Courier New" w:cs="Courier New" w:hint="default"/>
      </w:rPr>
    </w:lvl>
    <w:lvl w:ilvl="8" w:tplc="300A0005" w:tentative="1">
      <w:start w:val="1"/>
      <w:numFmt w:val="bullet"/>
      <w:lvlText w:val=""/>
      <w:lvlJc w:val="left"/>
      <w:pPr>
        <w:ind w:left="6530" w:hanging="360"/>
      </w:pPr>
      <w:rPr>
        <w:rFonts w:ascii="Wingdings" w:hAnsi="Wingdings" w:hint="default"/>
      </w:rPr>
    </w:lvl>
  </w:abstractNum>
  <w:abstractNum w:abstractNumId="18" w15:restartNumberingAfterBreak="0">
    <w:nsid w:val="0BB26BEC"/>
    <w:multiLevelType w:val="hybridMultilevel"/>
    <w:tmpl w:val="3CA032A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9" w15:restartNumberingAfterBreak="0">
    <w:nsid w:val="0C141F00"/>
    <w:multiLevelType w:val="hybridMultilevel"/>
    <w:tmpl w:val="E82C9CBC"/>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0C1B1C3C"/>
    <w:multiLevelType w:val="hybridMultilevel"/>
    <w:tmpl w:val="CD8C01D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0D0113D2"/>
    <w:multiLevelType w:val="hybridMultilevel"/>
    <w:tmpl w:val="857448D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0D505603"/>
    <w:multiLevelType w:val="hybridMultilevel"/>
    <w:tmpl w:val="0B8089CA"/>
    <w:lvl w:ilvl="0" w:tplc="300A0019">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0D731B12"/>
    <w:multiLevelType w:val="hybridMultilevel"/>
    <w:tmpl w:val="5E901F0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0D830064"/>
    <w:multiLevelType w:val="hybridMultilevel"/>
    <w:tmpl w:val="747C344C"/>
    <w:lvl w:ilvl="0" w:tplc="300A0001">
      <w:start w:val="1"/>
      <w:numFmt w:val="bullet"/>
      <w:lvlText w:val=""/>
      <w:lvlJc w:val="left"/>
      <w:pPr>
        <w:ind w:left="802" w:hanging="360"/>
      </w:pPr>
      <w:rPr>
        <w:rFonts w:ascii="Symbol" w:hAnsi="Symbol" w:hint="default"/>
      </w:rPr>
    </w:lvl>
    <w:lvl w:ilvl="1" w:tplc="300A0003" w:tentative="1">
      <w:start w:val="1"/>
      <w:numFmt w:val="bullet"/>
      <w:lvlText w:val="o"/>
      <w:lvlJc w:val="left"/>
      <w:pPr>
        <w:ind w:left="1522" w:hanging="360"/>
      </w:pPr>
      <w:rPr>
        <w:rFonts w:ascii="Courier New" w:hAnsi="Courier New" w:cs="Courier New" w:hint="default"/>
      </w:rPr>
    </w:lvl>
    <w:lvl w:ilvl="2" w:tplc="300A0005" w:tentative="1">
      <w:start w:val="1"/>
      <w:numFmt w:val="bullet"/>
      <w:lvlText w:val=""/>
      <w:lvlJc w:val="left"/>
      <w:pPr>
        <w:ind w:left="2242" w:hanging="360"/>
      </w:pPr>
      <w:rPr>
        <w:rFonts w:ascii="Wingdings" w:hAnsi="Wingdings" w:hint="default"/>
      </w:rPr>
    </w:lvl>
    <w:lvl w:ilvl="3" w:tplc="300A0001" w:tentative="1">
      <w:start w:val="1"/>
      <w:numFmt w:val="bullet"/>
      <w:lvlText w:val=""/>
      <w:lvlJc w:val="left"/>
      <w:pPr>
        <w:ind w:left="2962" w:hanging="360"/>
      </w:pPr>
      <w:rPr>
        <w:rFonts w:ascii="Symbol" w:hAnsi="Symbol" w:hint="default"/>
      </w:rPr>
    </w:lvl>
    <w:lvl w:ilvl="4" w:tplc="300A0003" w:tentative="1">
      <w:start w:val="1"/>
      <w:numFmt w:val="bullet"/>
      <w:lvlText w:val="o"/>
      <w:lvlJc w:val="left"/>
      <w:pPr>
        <w:ind w:left="3682" w:hanging="360"/>
      </w:pPr>
      <w:rPr>
        <w:rFonts w:ascii="Courier New" w:hAnsi="Courier New" w:cs="Courier New" w:hint="default"/>
      </w:rPr>
    </w:lvl>
    <w:lvl w:ilvl="5" w:tplc="300A0005" w:tentative="1">
      <w:start w:val="1"/>
      <w:numFmt w:val="bullet"/>
      <w:lvlText w:val=""/>
      <w:lvlJc w:val="left"/>
      <w:pPr>
        <w:ind w:left="4402" w:hanging="360"/>
      </w:pPr>
      <w:rPr>
        <w:rFonts w:ascii="Wingdings" w:hAnsi="Wingdings" w:hint="default"/>
      </w:rPr>
    </w:lvl>
    <w:lvl w:ilvl="6" w:tplc="300A0001" w:tentative="1">
      <w:start w:val="1"/>
      <w:numFmt w:val="bullet"/>
      <w:lvlText w:val=""/>
      <w:lvlJc w:val="left"/>
      <w:pPr>
        <w:ind w:left="5122" w:hanging="360"/>
      </w:pPr>
      <w:rPr>
        <w:rFonts w:ascii="Symbol" w:hAnsi="Symbol" w:hint="default"/>
      </w:rPr>
    </w:lvl>
    <w:lvl w:ilvl="7" w:tplc="300A0003" w:tentative="1">
      <w:start w:val="1"/>
      <w:numFmt w:val="bullet"/>
      <w:lvlText w:val="o"/>
      <w:lvlJc w:val="left"/>
      <w:pPr>
        <w:ind w:left="5842" w:hanging="360"/>
      </w:pPr>
      <w:rPr>
        <w:rFonts w:ascii="Courier New" w:hAnsi="Courier New" w:cs="Courier New" w:hint="default"/>
      </w:rPr>
    </w:lvl>
    <w:lvl w:ilvl="8" w:tplc="300A0005" w:tentative="1">
      <w:start w:val="1"/>
      <w:numFmt w:val="bullet"/>
      <w:lvlText w:val=""/>
      <w:lvlJc w:val="left"/>
      <w:pPr>
        <w:ind w:left="6562" w:hanging="360"/>
      </w:pPr>
      <w:rPr>
        <w:rFonts w:ascii="Wingdings" w:hAnsi="Wingdings" w:hint="default"/>
      </w:rPr>
    </w:lvl>
  </w:abstractNum>
  <w:abstractNum w:abstractNumId="25" w15:restartNumberingAfterBreak="0">
    <w:nsid w:val="0E213B08"/>
    <w:multiLevelType w:val="hybridMultilevel"/>
    <w:tmpl w:val="C48A5B0A"/>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0E2B4ABC"/>
    <w:multiLevelType w:val="multilevel"/>
    <w:tmpl w:val="A310345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0E59101B"/>
    <w:multiLevelType w:val="hybridMultilevel"/>
    <w:tmpl w:val="1C5678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0ECA1AB2"/>
    <w:multiLevelType w:val="hybridMultilevel"/>
    <w:tmpl w:val="8EB2E8C2"/>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10B81B92"/>
    <w:multiLevelType w:val="hybridMultilevel"/>
    <w:tmpl w:val="0072547A"/>
    <w:lvl w:ilvl="0" w:tplc="3E887730">
      <w:start w:val="1"/>
      <w:numFmt w:val="decimal"/>
      <w:lvlText w:val="%1."/>
      <w:lvlJc w:val="left"/>
      <w:pPr>
        <w:ind w:left="720" w:hanging="360"/>
      </w:pPr>
      <w:rPr>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10EA2043"/>
    <w:multiLevelType w:val="hybridMultilevel"/>
    <w:tmpl w:val="377AA0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111C0DBA"/>
    <w:multiLevelType w:val="hybridMultilevel"/>
    <w:tmpl w:val="7448919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32" w15:restartNumberingAfterBreak="0">
    <w:nsid w:val="12E04AF2"/>
    <w:multiLevelType w:val="hybridMultilevel"/>
    <w:tmpl w:val="855A56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136B16B0"/>
    <w:multiLevelType w:val="hybridMultilevel"/>
    <w:tmpl w:val="8FF06EF8"/>
    <w:lvl w:ilvl="0" w:tplc="825A2F96">
      <w:start w:val="1"/>
      <w:numFmt w:val="bullet"/>
      <w:lvlText w:val=""/>
      <w:lvlJc w:val="left"/>
      <w:rPr>
        <w:rFonts w:ascii="Symbol" w:hAnsi="Symbol" w:hint="default"/>
        <w:color w:val="auto"/>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13FA12C4"/>
    <w:multiLevelType w:val="hybridMultilevel"/>
    <w:tmpl w:val="1A72EA7E"/>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14344718"/>
    <w:multiLevelType w:val="hybridMultilevel"/>
    <w:tmpl w:val="3210218C"/>
    <w:lvl w:ilvl="0" w:tplc="240A0001">
      <w:start w:val="1"/>
      <w:numFmt w:val="bullet"/>
      <w:lvlText w:val=""/>
      <w:lvlJc w:val="left"/>
      <w:pPr>
        <w:ind w:left="360" w:hanging="360"/>
      </w:pPr>
      <w:rPr>
        <w:rFonts w:ascii="Symbol" w:hAnsi="Symbol" w:hint="default"/>
      </w:rPr>
    </w:lvl>
    <w:lvl w:ilvl="1" w:tplc="0C0A000F">
      <w:start w:val="1"/>
      <w:numFmt w:val="decimal"/>
      <w:lvlText w:val="%2."/>
      <w:lvlJc w:val="left"/>
      <w:pPr>
        <w:tabs>
          <w:tab w:val="num" w:pos="1080"/>
        </w:tabs>
        <w:ind w:left="1080" w:hanging="360"/>
      </w:pPr>
      <w:rPr>
        <w:rFont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6" w15:restartNumberingAfterBreak="0">
    <w:nsid w:val="167E160D"/>
    <w:multiLevelType w:val="hybridMultilevel"/>
    <w:tmpl w:val="6BDAE8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175E1781"/>
    <w:multiLevelType w:val="hybridMultilevel"/>
    <w:tmpl w:val="D6028E96"/>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179F5150"/>
    <w:multiLevelType w:val="hybridMultilevel"/>
    <w:tmpl w:val="4C84BD62"/>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181F08C6"/>
    <w:multiLevelType w:val="hybridMultilevel"/>
    <w:tmpl w:val="AD60E3AC"/>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1A5B5D3D"/>
    <w:multiLevelType w:val="hybridMultilevel"/>
    <w:tmpl w:val="84F0866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2" w15:restartNumberingAfterBreak="0">
    <w:nsid w:val="1B066A30"/>
    <w:multiLevelType w:val="hybridMultilevel"/>
    <w:tmpl w:val="652223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1B164625"/>
    <w:multiLevelType w:val="hybridMultilevel"/>
    <w:tmpl w:val="6076FC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1B8A286E"/>
    <w:multiLevelType w:val="hybridMultilevel"/>
    <w:tmpl w:val="5C76B1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1C3A1BA5"/>
    <w:multiLevelType w:val="hybridMultilevel"/>
    <w:tmpl w:val="985A3F74"/>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2210" w:hanging="360"/>
      </w:pPr>
      <w:rPr>
        <w:rFonts w:ascii="Courier New" w:hAnsi="Courier New" w:cs="Courier New" w:hint="default"/>
      </w:rPr>
    </w:lvl>
    <w:lvl w:ilvl="2" w:tplc="300A0005" w:tentative="1">
      <w:start w:val="1"/>
      <w:numFmt w:val="bullet"/>
      <w:lvlText w:val=""/>
      <w:lvlJc w:val="left"/>
      <w:pPr>
        <w:ind w:left="2930" w:hanging="360"/>
      </w:pPr>
      <w:rPr>
        <w:rFonts w:ascii="Wingdings" w:hAnsi="Wingdings" w:hint="default"/>
      </w:rPr>
    </w:lvl>
    <w:lvl w:ilvl="3" w:tplc="300A0001" w:tentative="1">
      <w:start w:val="1"/>
      <w:numFmt w:val="bullet"/>
      <w:lvlText w:val=""/>
      <w:lvlJc w:val="left"/>
      <w:pPr>
        <w:ind w:left="3650" w:hanging="360"/>
      </w:pPr>
      <w:rPr>
        <w:rFonts w:ascii="Symbol" w:hAnsi="Symbol" w:hint="default"/>
      </w:rPr>
    </w:lvl>
    <w:lvl w:ilvl="4" w:tplc="300A0003" w:tentative="1">
      <w:start w:val="1"/>
      <w:numFmt w:val="bullet"/>
      <w:lvlText w:val="o"/>
      <w:lvlJc w:val="left"/>
      <w:pPr>
        <w:ind w:left="4370" w:hanging="360"/>
      </w:pPr>
      <w:rPr>
        <w:rFonts w:ascii="Courier New" w:hAnsi="Courier New" w:cs="Courier New" w:hint="default"/>
      </w:rPr>
    </w:lvl>
    <w:lvl w:ilvl="5" w:tplc="300A0005" w:tentative="1">
      <w:start w:val="1"/>
      <w:numFmt w:val="bullet"/>
      <w:lvlText w:val=""/>
      <w:lvlJc w:val="left"/>
      <w:pPr>
        <w:ind w:left="5090" w:hanging="360"/>
      </w:pPr>
      <w:rPr>
        <w:rFonts w:ascii="Wingdings" w:hAnsi="Wingdings" w:hint="default"/>
      </w:rPr>
    </w:lvl>
    <w:lvl w:ilvl="6" w:tplc="300A0001" w:tentative="1">
      <w:start w:val="1"/>
      <w:numFmt w:val="bullet"/>
      <w:lvlText w:val=""/>
      <w:lvlJc w:val="left"/>
      <w:pPr>
        <w:ind w:left="5810" w:hanging="360"/>
      </w:pPr>
      <w:rPr>
        <w:rFonts w:ascii="Symbol" w:hAnsi="Symbol" w:hint="default"/>
      </w:rPr>
    </w:lvl>
    <w:lvl w:ilvl="7" w:tplc="300A0003" w:tentative="1">
      <w:start w:val="1"/>
      <w:numFmt w:val="bullet"/>
      <w:lvlText w:val="o"/>
      <w:lvlJc w:val="left"/>
      <w:pPr>
        <w:ind w:left="6530" w:hanging="360"/>
      </w:pPr>
      <w:rPr>
        <w:rFonts w:ascii="Courier New" w:hAnsi="Courier New" w:cs="Courier New" w:hint="default"/>
      </w:rPr>
    </w:lvl>
    <w:lvl w:ilvl="8" w:tplc="300A0005" w:tentative="1">
      <w:start w:val="1"/>
      <w:numFmt w:val="bullet"/>
      <w:lvlText w:val=""/>
      <w:lvlJc w:val="left"/>
      <w:pPr>
        <w:ind w:left="7250" w:hanging="360"/>
      </w:pPr>
      <w:rPr>
        <w:rFonts w:ascii="Wingdings" w:hAnsi="Wingdings" w:hint="default"/>
      </w:rPr>
    </w:lvl>
  </w:abstractNum>
  <w:abstractNum w:abstractNumId="46" w15:restartNumberingAfterBreak="0">
    <w:nsid w:val="1C6741F1"/>
    <w:multiLevelType w:val="hybridMultilevel"/>
    <w:tmpl w:val="D7824872"/>
    <w:lvl w:ilvl="0" w:tplc="300A0017">
      <w:start w:val="1"/>
      <w:numFmt w:val="lowerLetter"/>
      <w:lvlText w:val="%1)"/>
      <w:lvlJc w:val="left"/>
      <w:pPr>
        <w:ind w:left="1068" w:hanging="360"/>
      </w:p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47" w15:restartNumberingAfterBreak="0">
    <w:nsid w:val="1C8A12EC"/>
    <w:multiLevelType w:val="hybridMultilevel"/>
    <w:tmpl w:val="1BB0B0D2"/>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1CE95B72"/>
    <w:multiLevelType w:val="multilevel"/>
    <w:tmpl w:val="E4C28AFC"/>
    <w:lvl w:ilvl="0">
      <w:start w:val="1"/>
      <w:numFmt w:val="decimal"/>
      <w:lvlText w:val="%1."/>
      <w:lvlJc w:val="left"/>
      <w:pPr>
        <w:ind w:left="720" w:hanging="360"/>
      </w:pPr>
    </w:lvl>
    <w:lvl w:ilvl="1">
      <w:start w:val="1"/>
      <w:numFmt w:val="decimal"/>
      <w:isLgl/>
      <w:lvlText w:val="%1.%2."/>
      <w:lvlJc w:val="left"/>
      <w:pPr>
        <w:ind w:left="1712"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9" w15:restartNumberingAfterBreak="0">
    <w:nsid w:val="1D377B93"/>
    <w:multiLevelType w:val="hybridMultilevel"/>
    <w:tmpl w:val="02526E4A"/>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1DDA5928"/>
    <w:multiLevelType w:val="hybridMultilevel"/>
    <w:tmpl w:val="3B00BA5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1" w15:restartNumberingAfterBreak="0">
    <w:nsid w:val="21F97E02"/>
    <w:multiLevelType w:val="hybridMultilevel"/>
    <w:tmpl w:val="C2A819C2"/>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224279A1"/>
    <w:multiLevelType w:val="hybridMultilevel"/>
    <w:tmpl w:val="EEC0CDE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23860C36"/>
    <w:multiLevelType w:val="multilevel"/>
    <w:tmpl w:val="E4C28AFC"/>
    <w:lvl w:ilvl="0">
      <w:start w:val="1"/>
      <w:numFmt w:val="decimal"/>
      <w:lvlText w:val="%1."/>
      <w:lvlJc w:val="left"/>
      <w:pPr>
        <w:ind w:left="720" w:hanging="360"/>
      </w:pPr>
    </w:lvl>
    <w:lvl w:ilvl="1">
      <w:start w:val="1"/>
      <w:numFmt w:val="decimal"/>
      <w:isLgl/>
      <w:lvlText w:val="%1.%2."/>
      <w:lvlJc w:val="left"/>
      <w:pPr>
        <w:ind w:left="1429" w:hanging="720"/>
      </w:pPr>
      <w:rPr>
        <w:rFonts w:hint="default"/>
        <w:i w:val="0"/>
        <w:sz w:val="24"/>
      </w:rPr>
    </w:lvl>
    <w:lvl w:ilvl="2">
      <w:start w:val="1"/>
      <w:numFmt w:val="decimal"/>
      <w:isLgl/>
      <w:lvlText w:val="%1.%2.%3."/>
      <w:lvlJc w:val="left"/>
      <w:pPr>
        <w:ind w:left="1854"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54" w15:restartNumberingAfterBreak="0">
    <w:nsid w:val="23C9210F"/>
    <w:multiLevelType w:val="hybridMultilevel"/>
    <w:tmpl w:val="C7D6F8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240B032C"/>
    <w:multiLevelType w:val="hybridMultilevel"/>
    <w:tmpl w:val="C1544CBC"/>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15:restartNumberingAfterBreak="0">
    <w:nsid w:val="243426F1"/>
    <w:multiLevelType w:val="hybridMultilevel"/>
    <w:tmpl w:val="5164E19E"/>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251E3603"/>
    <w:multiLevelType w:val="hybridMultilevel"/>
    <w:tmpl w:val="6A7ECB98"/>
    <w:lvl w:ilvl="0" w:tplc="6114C266">
      <w:start w:val="1"/>
      <w:numFmt w:val="bullet"/>
      <w:lvlText w:val=""/>
      <w:lvlJc w:val="left"/>
      <w:rPr>
        <w:rFonts w:ascii="Symbol" w:hAnsi="Symbol" w:hint="default"/>
        <w:color w:val="auto"/>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15:restartNumberingAfterBreak="0">
    <w:nsid w:val="257406EF"/>
    <w:multiLevelType w:val="hybridMultilevel"/>
    <w:tmpl w:val="39F256D6"/>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 w15:restartNumberingAfterBreak="0">
    <w:nsid w:val="25F30AEA"/>
    <w:multiLevelType w:val="hybridMultilevel"/>
    <w:tmpl w:val="AC20E5A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0" w15:restartNumberingAfterBreak="0">
    <w:nsid w:val="261655B6"/>
    <w:multiLevelType w:val="hybridMultilevel"/>
    <w:tmpl w:val="E3060EB6"/>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1" w15:restartNumberingAfterBreak="0">
    <w:nsid w:val="26971DBE"/>
    <w:multiLevelType w:val="hybridMultilevel"/>
    <w:tmpl w:val="921CA48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2" w15:restartNumberingAfterBreak="0">
    <w:nsid w:val="271D45FD"/>
    <w:multiLevelType w:val="multilevel"/>
    <w:tmpl w:val="E4C28AFC"/>
    <w:lvl w:ilvl="0">
      <w:start w:val="1"/>
      <w:numFmt w:val="decimal"/>
      <w:lvlText w:val="%1."/>
      <w:lvlJc w:val="left"/>
      <w:pPr>
        <w:ind w:left="720" w:hanging="360"/>
      </w:pPr>
    </w:lvl>
    <w:lvl w:ilvl="1">
      <w:start w:val="1"/>
      <w:numFmt w:val="decimal"/>
      <w:isLgl/>
      <w:lvlText w:val="%1.%2."/>
      <w:lvlJc w:val="left"/>
      <w:pPr>
        <w:ind w:left="1712"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63" w15:restartNumberingAfterBreak="0">
    <w:nsid w:val="2758214B"/>
    <w:multiLevelType w:val="hybridMultilevel"/>
    <w:tmpl w:val="C0FAB296"/>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4" w15:restartNumberingAfterBreak="0">
    <w:nsid w:val="27871E34"/>
    <w:multiLevelType w:val="hybridMultilevel"/>
    <w:tmpl w:val="9E0E1642"/>
    <w:lvl w:ilvl="0" w:tplc="300A0001">
      <w:start w:val="1"/>
      <w:numFmt w:val="bullet"/>
      <w:lvlText w:val=""/>
      <w:lvlJc w:val="left"/>
      <w:pPr>
        <w:ind w:left="802" w:hanging="360"/>
      </w:pPr>
      <w:rPr>
        <w:rFonts w:ascii="Symbol" w:hAnsi="Symbol" w:hint="default"/>
      </w:rPr>
    </w:lvl>
    <w:lvl w:ilvl="1" w:tplc="300A0003" w:tentative="1">
      <w:start w:val="1"/>
      <w:numFmt w:val="bullet"/>
      <w:lvlText w:val="o"/>
      <w:lvlJc w:val="left"/>
      <w:pPr>
        <w:ind w:left="1522" w:hanging="360"/>
      </w:pPr>
      <w:rPr>
        <w:rFonts w:ascii="Courier New" w:hAnsi="Courier New" w:cs="Courier New" w:hint="default"/>
      </w:rPr>
    </w:lvl>
    <w:lvl w:ilvl="2" w:tplc="300A0005" w:tentative="1">
      <w:start w:val="1"/>
      <w:numFmt w:val="bullet"/>
      <w:lvlText w:val=""/>
      <w:lvlJc w:val="left"/>
      <w:pPr>
        <w:ind w:left="2242" w:hanging="360"/>
      </w:pPr>
      <w:rPr>
        <w:rFonts w:ascii="Wingdings" w:hAnsi="Wingdings" w:hint="default"/>
      </w:rPr>
    </w:lvl>
    <w:lvl w:ilvl="3" w:tplc="300A0001" w:tentative="1">
      <w:start w:val="1"/>
      <w:numFmt w:val="bullet"/>
      <w:lvlText w:val=""/>
      <w:lvlJc w:val="left"/>
      <w:pPr>
        <w:ind w:left="2962" w:hanging="360"/>
      </w:pPr>
      <w:rPr>
        <w:rFonts w:ascii="Symbol" w:hAnsi="Symbol" w:hint="default"/>
      </w:rPr>
    </w:lvl>
    <w:lvl w:ilvl="4" w:tplc="300A0003" w:tentative="1">
      <w:start w:val="1"/>
      <w:numFmt w:val="bullet"/>
      <w:lvlText w:val="o"/>
      <w:lvlJc w:val="left"/>
      <w:pPr>
        <w:ind w:left="3682" w:hanging="360"/>
      </w:pPr>
      <w:rPr>
        <w:rFonts w:ascii="Courier New" w:hAnsi="Courier New" w:cs="Courier New" w:hint="default"/>
      </w:rPr>
    </w:lvl>
    <w:lvl w:ilvl="5" w:tplc="300A0005" w:tentative="1">
      <w:start w:val="1"/>
      <w:numFmt w:val="bullet"/>
      <w:lvlText w:val=""/>
      <w:lvlJc w:val="left"/>
      <w:pPr>
        <w:ind w:left="4402" w:hanging="360"/>
      </w:pPr>
      <w:rPr>
        <w:rFonts w:ascii="Wingdings" w:hAnsi="Wingdings" w:hint="default"/>
      </w:rPr>
    </w:lvl>
    <w:lvl w:ilvl="6" w:tplc="300A0001" w:tentative="1">
      <w:start w:val="1"/>
      <w:numFmt w:val="bullet"/>
      <w:lvlText w:val=""/>
      <w:lvlJc w:val="left"/>
      <w:pPr>
        <w:ind w:left="5122" w:hanging="360"/>
      </w:pPr>
      <w:rPr>
        <w:rFonts w:ascii="Symbol" w:hAnsi="Symbol" w:hint="default"/>
      </w:rPr>
    </w:lvl>
    <w:lvl w:ilvl="7" w:tplc="300A0003" w:tentative="1">
      <w:start w:val="1"/>
      <w:numFmt w:val="bullet"/>
      <w:lvlText w:val="o"/>
      <w:lvlJc w:val="left"/>
      <w:pPr>
        <w:ind w:left="5842" w:hanging="360"/>
      </w:pPr>
      <w:rPr>
        <w:rFonts w:ascii="Courier New" w:hAnsi="Courier New" w:cs="Courier New" w:hint="default"/>
      </w:rPr>
    </w:lvl>
    <w:lvl w:ilvl="8" w:tplc="300A0005" w:tentative="1">
      <w:start w:val="1"/>
      <w:numFmt w:val="bullet"/>
      <w:lvlText w:val=""/>
      <w:lvlJc w:val="left"/>
      <w:pPr>
        <w:ind w:left="6562" w:hanging="360"/>
      </w:pPr>
      <w:rPr>
        <w:rFonts w:ascii="Wingdings" w:hAnsi="Wingdings" w:hint="default"/>
      </w:rPr>
    </w:lvl>
  </w:abstractNum>
  <w:abstractNum w:abstractNumId="65" w15:restartNumberingAfterBreak="0">
    <w:nsid w:val="28381B58"/>
    <w:multiLevelType w:val="hybridMultilevel"/>
    <w:tmpl w:val="E2D825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2B18636E"/>
    <w:multiLevelType w:val="hybridMultilevel"/>
    <w:tmpl w:val="857448D6"/>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67" w15:restartNumberingAfterBreak="0">
    <w:nsid w:val="2B20196E"/>
    <w:multiLevelType w:val="hybridMultilevel"/>
    <w:tmpl w:val="793EDFA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68" w15:restartNumberingAfterBreak="0">
    <w:nsid w:val="2BF470B2"/>
    <w:multiLevelType w:val="hybridMultilevel"/>
    <w:tmpl w:val="FCBEB1D8"/>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2C556752"/>
    <w:multiLevelType w:val="hybridMultilevel"/>
    <w:tmpl w:val="E5B4BC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0"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71" w15:restartNumberingAfterBreak="0">
    <w:nsid w:val="2D3910B1"/>
    <w:multiLevelType w:val="hybridMultilevel"/>
    <w:tmpl w:val="314E0DCC"/>
    <w:lvl w:ilvl="0" w:tplc="300A0019">
      <w:start w:val="1"/>
      <w:numFmt w:val="lowerLetter"/>
      <w:lvlText w:val="%1."/>
      <w:lvlJc w:val="left"/>
      <w:pPr>
        <w:ind w:left="1068" w:hanging="360"/>
      </w:p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72" w15:restartNumberingAfterBreak="0">
    <w:nsid w:val="2D497D43"/>
    <w:multiLevelType w:val="hybridMultilevel"/>
    <w:tmpl w:val="F6CA64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3" w15:restartNumberingAfterBreak="0">
    <w:nsid w:val="2DAA0712"/>
    <w:multiLevelType w:val="multilevel"/>
    <w:tmpl w:val="A310345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2DEC6BF5"/>
    <w:multiLevelType w:val="hybridMultilevel"/>
    <w:tmpl w:val="D5607E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5" w15:restartNumberingAfterBreak="0">
    <w:nsid w:val="2E244A4A"/>
    <w:multiLevelType w:val="hybridMultilevel"/>
    <w:tmpl w:val="8150527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15:restartNumberingAfterBreak="0">
    <w:nsid w:val="2EA0610B"/>
    <w:multiLevelType w:val="hybridMultilevel"/>
    <w:tmpl w:val="66E4AF42"/>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2906" w:hanging="360"/>
      </w:pPr>
      <w:rPr>
        <w:rFonts w:ascii="Courier New" w:hAnsi="Courier New" w:cs="Courier New" w:hint="default"/>
      </w:rPr>
    </w:lvl>
    <w:lvl w:ilvl="2" w:tplc="300A0005" w:tentative="1">
      <w:start w:val="1"/>
      <w:numFmt w:val="bullet"/>
      <w:lvlText w:val=""/>
      <w:lvlJc w:val="left"/>
      <w:pPr>
        <w:ind w:left="3626" w:hanging="360"/>
      </w:pPr>
      <w:rPr>
        <w:rFonts w:ascii="Wingdings" w:hAnsi="Wingdings" w:hint="default"/>
      </w:rPr>
    </w:lvl>
    <w:lvl w:ilvl="3" w:tplc="300A0001" w:tentative="1">
      <w:start w:val="1"/>
      <w:numFmt w:val="bullet"/>
      <w:lvlText w:val=""/>
      <w:lvlJc w:val="left"/>
      <w:pPr>
        <w:ind w:left="4346" w:hanging="360"/>
      </w:pPr>
      <w:rPr>
        <w:rFonts w:ascii="Symbol" w:hAnsi="Symbol" w:hint="default"/>
      </w:rPr>
    </w:lvl>
    <w:lvl w:ilvl="4" w:tplc="300A0003" w:tentative="1">
      <w:start w:val="1"/>
      <w:numFmt w:val="bullet"/>
      <w:lvlText w:val="o"/>
      <w:lvlJc w:val="left"/>
      <w:pPr>
        <w:ind w:left="5066" w:hanging="360"/>
      </w:pPr>
      <w:rPr>
        <w:rFonts w:ascii="Courier New" w:hAnsi="Courier New" w:cs="Courier New" w:hint="default"/>
      </w:rPr>
    </w:lvl>
    <w:lvl w:ilvl="5" w:tplc="300A0005" w:tentative="1">
      <w:start w:val="1"/>
      <w:numFmt w:val="bullet"/>
      <w:lvlText w:val=""/>
      <w:lvlJc w:val="left"/>
      <w:pPr>
        <w:ind w:left="5786" w:hanging="360"/>
      </w:pPr>
      <w:rPr>
        <w:rFonts w:ascii="Wingdings" w:hAnsi="Wingdings" w:hint="default"/>
      </w:rPr>
    </w:lvl>
    <w:lvl w:ilvl="6" w:tplc="300A0001" w:tentative="1">
      <w:start w:val="1"/>
      <w:numFmt w:val="bullet"/>
      <w:lvlText w:val=""/>
      <w:lvlJc w:val="left"/>
      <w:pPr>
        <w:ind w:left="6506" w:hanging="360"/>
      </w:pPr>
      <w:rPr>
        <w:rFonts w:ascii="Symbol" w:hAnsi="Symbol" w:hint="default"/>
      </w:rPr>
    </w:lvl>
    <w:lvl w:ilvl="7" w:tplc="300A0003" w:tentative="1">
      <w:start w:val="1"/>
      <w:numFmt w:val="bullet"/>
      <w:lvlText w:val="o"/>
      <w:lvlJc w:val="left"/>
      <w:pPr>
        <w:ind w:left="7226" w:hanging="360"/>
      </w:pPr>
      <w:rPr>
        <w:rFonts w:ascii="Courier New" w:hAnsi="Courier New" w:cs="Courier New" w:hint="default"/>
      </w:rPr>
    </w:lvl>
    <w:lvl w:ilvl="8" w:tplc="300A0005" w:tentative="1">
      <w:start w:val="1"/>
      <w:numFmt w:val="bullet"/>
      <w:lvlText w:val=""/>
      <w:lvlJc w:val="left"/>
      <w:pPr>
        <w:ind w:left="7946" w:hanging="360"/>
      </w:pPr>
      <w:rPr>
        <w:rFonts w:ascii="Wingdings" w:hAnsi="Wingdings" w:hint="default"/>
      </w:rPr>
    </w:lvl>
  </w:abstractNum>
  <w:abstractNum w:abstractNumId="77" w15:restartNumberingAfterBreak="0">
    <w:nsid w:val="2ED135DC"/>
    <w:multiLevelType w:val="hybridMultilevel"/>
    <w:tmpl w:val="C83E82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30EB58F5"/>
    <w:multiLevelType w:val="hybridMultilevel"/>
    <w:tmpl w:val="0688DA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79" w15:restartNumberingAfterBreak="0">
    <w:nsid w:val="323B343F"/>
    <w:multiLevelType w:val="hybridMultilevel"/>
    <w:tmpl w:val="2E7CC3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3302102C"/>
    <w:multiLevelType w:val="hybridMultilevel"/>
    <w:tmpl w:val="8E1C669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334F14DE"/>
    <w:multiLevelType w:val="hybridMultilevel"/>
    <w:tmpl w:val="7AC2E6C4"/>
    <w:lvl w:ilvl="0" w:tplc="76366C46">
      <w:start w:val="1"/>
      <w:numFmt w:val="bullet"/>
      <w:lvlText w:val="•"/>
      <w:lvlJc w:val="left"/>
      <w:pPr>
        <w:tabs>
          <w:tab w:val="num" w:pos="720"/>
        </w:tabs>
        <w:ind w:left="720" w:hanging="360"/>
      </w:pPr>
      <w:rPr>
        <w:rFonts w:ascii="Arial" w:hAnsi="Arial" w:hint="default"/>
      </w:rPr>
    </w:lvl>
    <w:lvl w:ilvl="1" w:tplc="17BA8866" w:tentative="1">
      <w:start w:val="1"/>
      <w:numFmt w:val="bullet"/>
      <w:lvlText w:val="•"/>
      <w:lvlJc w:val="left"/>
      <w:pPr>
        <w:tabs>
          <w:tab w:val="num" w:pos="1440"/>
        </w:tabs>
        <w:ind w:left="1440" w:hanging="360"/>
      </w:pPr>
      <w:rPr>
        <w:rFonts w:ascii="Arial" w:hAnsi="Arial" w:hint="default"/>
      </w:rPr>
    </w:lvl>
    <w:lvl w:ilvl="2" w:tplc="30AA3B96" w:tentative="1">
      <w:start w:val="1"/>
      <w:numFmt w:val="bullet"/>
      <w:lvlText w:val="•"/>
      <w:lvlJc w:val="left"/>
      <w:pPr>
        <w:tabs>
          <w:tab w:val="num" w:pos="2160"/>
        </w:tabs>
        <w:ind w:left="2160" w:hanging="360"/>
      </w:pPr>
      <w:rPr>
        <w:rFonts w:ascii="Arial" w:hAnsi="Arial" w:hint="default"/>
      </w:rPr>
    </w:lvl>
    <w:lvl w:ilvl="3" w:tplc="6A526B54" w:tentative="1">
      <w:start w:val="1"/>
      <w:numFmt w:val="bullet"/>
      <w:lvlText w:val="•"/>
      <w:lvlJc w:val="left"/>
      <w:pPr>
        <w:tabs>
          <w:tab w:val="num" w:pos="2880"/>
        </w:tabs>
        <w:ind w:left="2880" w:hanging="360"/>
      </w:pPr>
      <w:rPr>
        <w:rFonts w:ascii="Arial" w:hAnsi="Arial" w:hint="default"/>
      </w:rPr>
    </w:lvl>
    <w:lvl w:ilvl="4" w:tplc="E2E867B6" w:tentative="1">
      <w:start w:val="1"/>
      <w:numFmt w:val="bullet"/>
      <w:lvlText w:val="•"/>
      <w:lvlJc w:val="left"/>
      <w:pPr>
        <w:tabs>
          <w:tab w:val="num" w:pos="3600"/>
        </w:tabs>
        <w:ind w:left="3600" w:hanging="360"/>
      </w:pPr>
      <w:rPr>
        <w:rFonts w:ascii="Arial" w:hAnsi="Arial" w:hint="default"/>
      </w:rPr>
    </w:lvl>
    <w:lvl w:ilvl="5" w:tplc="46B02A5A" w:tentative="1">
      <w:start w:val="1"/>
      <w:numFmt w:val="bullet"/>
      <w:lvlText w:val="•"/>
      <w:lvlJc w:val="left"/>
      <w:pPr>
        <w:tabs>
          <w:tab w:val="num" w:pos="4320"/>
        </w:tabs>
        <w:ind w:left="4320" w:hanging="360"/>
      </w:pPr>
      <w:rPr>
        <w:rFonts w:ascii="Arial" w:hAnsi="Arial" w:hint="default"/>
      </w:rPr>
    </w:lvl>
    <w:lvl w:ilvl="6" w:tplc="48462E4E" w:tentative="1">
      <w:start w:val="1"/>
      <w:numFmt w:val="bullet"/>
      <w:lvlText w:val="•"/>
      <w:lvlJc w:val="left"/>
      <w:pPr>
        <w:tabs>
          <w:tab w:val="num" w:pos="5040"/>
        </w:tabs>
        <w:ind w:left="5040" w:hanging="360"/>
      </w:pPr>
      <w:rPr>
        <w:rFonts w:ascii="Arial" w:hAnsi="Arial" w:hint="default"/>
      </w:rPr>
    </w:lvl>
    <w:lvl w:ilvl="7" w:tplc="AEE8AF1C" w:tentative="1">
      <w:start w:val="1"/>
      <w:numFmt w:val="bullet"/>
      <w:lvlText w:val="•"/>
      <w:lvlJc w:val="left"/>
      <w:pPr>
        <w:tabs>
          <w:tab w:val="num" w:pos="5760"/>
        </w:tabs>
        <w:ind w:left="5760" w:hanging="360"/>
      </w:pPr>
      <w:rPr>
        <w:rFonts w:ascii="Arial" w:hAnsi="Arial" w:hint="default"/>
      </w:rPr>
    </w:lvl>
    <w:lvl w:ilvl="8" w:tplc="48B0EE14"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338F35DC"/>
    <w:multiLevelType w:val="hybridMultilevel"/>
    <w:tmpl w:val="857448D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3" w15:restartNumberingAfterBreak="0">
    <w:nsid w:val="3575039C"/>
    <w:multiLevelType w:val="hybridMultilevel"/>
    <w:tmpl w:val="65D627F6"/>
    <w:lvl w:ilvl="0" w:tplc="6114C266">
      <w:start w:val="1"/>
      <w:numFmt w:val="bullet"/>
      <w:lvlText w:val=""/>
      <w:lvlJc w:val="left"/>
      <w:rPr>
        <w:rFonts w:ascii="Symbol" w:hAnsi="Symbol" w:hint="default"/>
        <w:color w:val="auto"/>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4" w15:restartNumberingAfterBreak="0">
    <w:nsid w:val="365E6D77"/>
    <w:multiLevelType w:val="hybridMultilevel"/>
    <w:tmpl w:val="D74E773C"/>
    <w:lvl w:ilvl="0" w:tplc="6114C266">
      <w:start w:val="1"/>
      <w:numFmt w:val="bullet"/>
      <w:lvlText w:val=""/>
      <w:lvlJc w:val="left"/>
      <w:rPr>
        <w:rFonts w:ascii="Symbol" w:hAnsi="Symbol" w:hint="default"/>
        <w:color w:val="auto"/>
      </w:rPr>
    </w:lvl>
    <w:lvl w:ilvl="1" w:tplc="D884ED4E">
      <w:start w:val="1"/>
      <w:numFmt w:val="bullet"/>
      <w:lvlText w:val="o"/>
      <w:lvlJc w:val="left"/>
      <w:rPr>
        <w:rFonts w:ascii="Courier New" w:hAnsi="Courier New" w:cs="Courier New" w:hint="default"/>
        <w:color w:val="auto"/>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5" w15:restartNumberingAfterBreak="0">
    <w:nsid w:val="37156FC8"/>
    <w:multiLevelType w:val="hybridMultilevel"/>
    <w:tmpl w:val="27544F0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37590C6D"/>
    <w:multiLevelType w:val="hybridMultilevel"/>
    <w:tmpl w:val="D464B85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87" w15:restartNumberingAfterBreak="0">
    <w:nsid w:val="3884619C"/>
    <w:multiLevelType w:val="hybridMultilevel"/>
    <w:tmpl w:val="70E463B6"/>
    <w:lvl w:ilvl="0" w:tplc="300A0019">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8" w15:restartNumberingAfterBreak="0">
    <w:nsid w:val="38846EF5"/>
    <w:multiLevelType w:val="hybridMultilevel"/>
    <w:tmpl w:val="EDFA0F1A"/>
    <w:lvl w:ilvl="0" w:tplc="6114C266">
      <w:start w:val="1"/>
      <w:numFmt w:val="bullet"/>
      <w:lvlText w:val=""/>
      <w:lvlJc w:val="left"/>
      <w:rPr>
        <w:rFonts w:ascii="Symbol" w:hAnsi="Symbol" w:hint="default"/>
        <w:color w:val="auto"/>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9" w15:restartNumberingAfterBreak="0">
    <w:nsid w:val="39721239"/>
    <w:multiLevelType w:val="hybridMultilevel"/>
    <w:tmpl w:val="069A811C"/>
    <w:lvl w:ilvl="0" w:tplc="300A0001">
      <w:start w:val="1"/>
      <w:numFmt w:val="bullet"/>
      <w:lvlText w:val=""/>
      <w:lvlJc w:val="left"/>
      <w:pPr>
        <w:ind w:left="802" w:hanging="360"/>
      </w:pPr>
      <w:rPr>
        <w:rFonts w:ascii="Symbol" w:hAnsi="Symbol" w:hint="default"/>
      </w:rPr>
    </w:lvl>
    <w:lvl w:ilvl="1" w:tplc="300A0003" w:tentative="1">
      <w:start w:val="1"/>
      <w:numFmt w:val="bullet"/>
      <w:lvlText w:val="o"/>
      <w:lvlJc w:val="left"/>
      <w:pPr>
        <w:ind w:left="1522" w:hanging="360"/>
      </w:pPr>
      <w:rPr>
        <w:rFonts w:ascii="Courier New" w:hAnsi="Courier New" w:cs="Courier New" w:hint="default"/>
      </w:rPr>
    </w:lvl>
    <w:lvl w:ilvl="2" w:tplc="300A0005" w:tentative="1">
      <w:start w:val="1"/>
      <w:numFmt w:val="bullet"/>
      <w:lvlText w:val=""/>
      <w:lvlJc w:val="left"/>
      <w:pPr>
        <w:ind w:left="2242" w:hanging="360"/>
      </w:pPr>
      <w:rPr>
        <w:rFonts w:ascii="Wingdings" w:hAnsi="Wingdings" w:hint="default"/>
      </w:rPr>
    </w:lvl>
    <w:lvl w:ilvl="3" w:tplc="300A0001" w:tentative="1">
      <w:start w:val="1"/>
      <w:numFmt w:val="bullet"/>
      <w:lvlText w:val=""/>
      <w:lvlJc w:val="left"/>
      <w:pPr>
        <w:ind w:left="2962" w:hanging="360"/>
      </w:pPr>
      <w:rPr>
        <w:rFonts w:ascii="Symbol" w:hAnsi="Symbol" w:hint="default"/>
      </w:rPr>
    </w:lvl>
    <w:lvl w:ilvl="4" w:tplc="300A0003" w:tentative="1">
      <w:start w:val="1"/>
      <w:numFmt w:val="bullet"/>
      <w:lvlText w:val="o"/>
      <w:lvlJc w:val="left"/>
      <w:pPr>
        <w:ind w:left="3682" w:hanging="360"/>
      </w:pPr>
      <w:rPr>
        <w:rFonts w:ascii="Courier New" w:hAnsi="Courier New" w:cs="Courier New" w:hint="default"/>
      </w:rPr>
    </w:lvl>
    <w:lvl w:ilvl="5" w:tplc="300A0005" w:tentative="1">
      <w:start w:val="1"/>
      <w:numFmt w:val="bullet"/>
      <w:lvlText w:val=""/>
      <w:lvlJc w:val="left"/>
      <w:pPr>
        <w:ind w:left="4402" w:hanging="360"/>
      </w:pPr>
      <w:rPr>
        <w:rFonts w:ascii="Wingdings" w:hAnsi="Wingdings" w:hint="default"/>
      </w:rPr>
    </w:lvl>
    <w:lvl w:ilvl="6" w:tplc="300A0001" w:tentative="1">
      <w:start w:val="1"/>
      <w:numFmt w:val="bullet"/>
      <w:lvlText w:val=""/>
      <w:lvlJc w:val="left"/>
      <w:pPr>
        <w:ind w:left="5122" w:hanging="360"/>
      </w:pPr>
      <w:rPr>
        <w:rFonts w:ascii="Symbol" w:hAnsi="Symbol" w:hint="default"/>
      </w:rPr>
    </w:lvl>
    <w:lvl w:ilvl="7" w:tplc="300A0003" w:tentative="1">
      <w:start w:val="1"/>
      <w:numFmt w:val="bullet"/>
      <w:lvlText w:val="o"/>
      <w:lvlJc w:val="left"/>
      <w:pPr>
        <w:ind w:left="5842" w:hanging="360"/>
      </w:pPr>
      <w:rPr>
        <w:rFonts w:ascii="Courier New" w:hAnsi="Courier New" w:cs="Courier New" w:hint="default"/>
      </w:rPr>
    </w:lvl>
    <w:lvl w:ilvl="8" w:tplc="300A0005" w:tentative="1">
      <w:start w:val="1"/>
      <w:numFmt w:val="bullet"/>
      <w:lvlText w:val=""/>
      <w:lvlJc w:val="left"/>
      <w:pPr>
        <w:ind w:left="6562" w:hanging="360"/>
      </w:pPr>
      <w:rPr>
        <w:rFonts w:ascii="Wingdings" w:hAnsi="Wingdings" w:hint="default"/>
      </w:rPr>
    </w:lvl>
  </w:abstractNum>
  <w:abstractNum w:abstractNumId="90" w15:restartNumberingAfterBreak="0">
    <w:nsid w:val="3B5A28F4"/>
    <w:multiLevelType w:val="hybridMultilevel"/>
    <w:tmpl w:val="93B892E4"/>
    <w:lvl w:ilvl="0" w:tplc="A9F21324">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3CD32BAB"/>
    <w:multiLevelType w:val="multilevel"/>
    <w:tmpl w:val="EA28C2EC"/>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2" w15:restartNumberingAfterBreak="0">
    <w:nsid w:val="3D44082C"/>
    <w:multiLevelType w:val="hybridMultilevel"/>
    <w:tmpl w:val="E636383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3" w15:restartNumberingAfterBreak="0">
    <w:nsid w:val="3DB474F3"/>
    <w:multiLevelType w:val="hybridMultilevel"/>
    <w:tmpl w:val="9CCE1FF8"/>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94" w15:restartNumberingAfterBreak="0">
    <w:nsid w:val="3DDC4F67"/>
    <w:multiLevelType w:val="hybridMultilevel"/>
    <w:tmpl w:val="9EDCD394"/>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04" w:hanging="360"/>
      </w:pPr>
      <w:rPr>
        <w:rFonts w:ascii="Courier New" w:hAnsi="Courier New" w:cs="Courier New" w:hint="default"/>
      </w:rPr>
    </w:lvl>
    <w:lvl w:ilvl="2" w:tplc="300A0005" w:tentative="1">
      <w:start w:val="1"/>
      <w:numFmt w:val="bullet"/>
      <w:lvlText w:val=""/>
      <w:lvlJc w:val="left"/>
      <w:pPr>
        <w:ind w:left="2124" w:hanging="360"/>
      </w:pPr>
      <w:rPr>
        <w:rFonts w:ascii="Wingdings" w:hAnsi="Wingdings" w:hint="default"/>
      </w:rPr>
    </w:lvl>
    <w:lvl w:ilvl="3" w:tplc="300A0001" w:tentative="1">
      <w:start w:val="1"/>
      <w:numFmt w:val="bullet"/>
      <w:lvlText w:val=""/>
      <w:lvlJc w:val="left"/>
      <w:pPr>
        <w:ind w:left="2844" w:hanging="360"/>
      </w:pPr>
      <w:rPr>
        <w:rFonts w:ascii="Symbol" w:hAnsi="Symbol" w:hint="default"/>
      </w:rPr>
    </w:lvl>
    <w:lvl w:ilvl="4" w:tplc="300A0003" w:tentative="1">
      <w:start w:val="1"/>
      <w:numFmt w:val="bullet"/>
      <w:lvlText w:val="o"/>
      <w:lvlJc w:val="left"/>
      <w:pPr>
        <w:ind w:left="3564" w:hanging="360"/>
      </w:pPr>
      <w:rPr>
        <w:rFonts w:ascii="Courier New" w:hAnsi="Courier New" w:cs="Courier New" w:hint="default"/>
      </w:rPr>
    </w:lvl>
    <w:lvl w:ilvl="5" w:tplc="300A0005" w:tentative="1">
      <w:start w:val="1"/>
      <w:numFmt w:val="bullet"/>
      <w:lvlText w:val=""/>
      <w:lvlJc w:val="left"/>
      <w:pPr>
        <w:ind w:left="4284" w:hanging="360"/>
      </w:pPr>
      <w:rPr>
        <w:rFonts w:ascii="Wingdings" w:hAnsi="Wingdings" w:hint="default"/>
      </w:rPr>
    </w:lvl>
    <w:lvl w:ilvl="6" w:tplc="300A0001" w:tentative="1">
      <w:start w:val="1"/>
      <w:numFmt w:val="bullet"/>
      <w:lvlText w:val=""/>
      <w:lvlJc w:val="left"/>
      <w:pPr>
        <w:ind w:left="5004" w:hanging="360"/>
      </w:pPr>
      <w:rPr>
        <w:rFonts w:ascii="Symbol" w:hAnsi="Symbol" w:hint="default"/>
      </w:rPr>
    </w:lvl>
    <w:lvl w:ilvl="7" w:tplc="300A0003" w:tentative="1">
      <w:start w:val="1"/>
      <w:numFmt w:val="bullet"/>
      <w:lvlText w:val="o"/>
      <w:lvlJc w:val="left"/>
      <w:pPr>
        <w:ind w:left="5724" w:hanging="360"/>
      </w:pPr>
      <w:rPr>
        <w:rFonts w:ascii="Courier New" w:hAnsi="Courier New" w:cs="Courier New" w:hint="default"/>
      </w:rPr>
    </w:lvl>
    <w:lvl w:ilvl="8" w:tplc="300A0005" w:tentative="1">
      <w:start w:val="1"/>
      <w:numFmt w:val="bullet"/>
      <w:lvlText w:val=""/>
      <w:lvlJc w:val="left"/>
      <w:pPr>
        <w:ind w:left="6444" w:hanging="360"/>
      </w:pPr>
      <w:rPr>
        <w:rFonts w:ascii="Wingdings" w:hAnsi="Wingdings" w:hint="default"/>
      </w:rPr>
    </w:lvl>
  </w:abstractNum>
  <w:abstractNum w:abstractNumId="95" w15:restartNumberingAfterBreak="0">
    <w:nsid w:val="3E65744F"/>
    <w:multiLevelType w:val="hybridMultilevel"/>
    <w:tmpl w:val="8FE27E7C"/>
    <w:lvl w:ilvl="0" w:tplc="6114C266">
      <w:start w:val="1"/>
      <w:numFmt w:val="bullet"/>
      <w:lvlText w:val=""/>
      <w:lvlJc w:val="left"/>
      <w:rPr>
        <w:rFonts w:ascii="Symbol" w:hAnsi="Symbol" w:hint="default"/>
        <w:color w:val="auto"/>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6" w15:restartNumberingAfterBreak="0">
    <w:nsid w:val="3E840276"/>
    <w:multiLevelType w:val="hybridMultilevel"/>
    <w:tmpl w:val="45C88098"/>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7" w15:restartNumberingAfterBreak="0">
    <w:nsid w:val="3F683A57"/>
    <w:multiLevelType w:val="hybridMultilevel"/>
    <w:tmpl w:val="DA742DA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8" w15:restartNumberingAfterBreak="0">
    <w:nsid w:val="3F7F2B43"/>
    <w:multiLevelType w:val="hybridMultilevel"/>
    <w:tmpl w:val="6292D1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9" w15:restartNumberingAfterBreak="0">
    <w:nsid w:val="40193A6E"/>
    <w:multiLevelType w:val="hybridMultilevel"/>
    <w:tmpl w:val="9DC4CE9C"/>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406F2A76"/>
    <w:multiLevelType w:val="hybridMultilevel"/>
    <w:tmpl w:val="07022B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1" w15:restartNumberingAfterBreak="0">
    <w:nsid w:val="41C740BE"/>
    <w:multiLevelType w:val="hybridMultilevel"/>
    <w:tmpl w:val="E1307B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15:restartNumberingAfterBreak="0">
    <w:nsid w:val="42922447"/>
    <w:multiLevelType w:val="hybridMultilevel"/>
    <w:tmpl w:val="C958C2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3" w15:restartNumberingAfterBreak="0">
    <w:nsid w:val="434F716D"/>
    <w:multiLevelType w:val="hybridMultilevel"/>
    <w:tmpl w:val="ED0CA2F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4"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105" w15:restartNumberingAfterBreak="0">
    <w:nsid w:val="4777674C"/>
    <w:multiLevelType w:val="hybridMultilevel"/>
    <w:tmpl w:val="1B8AC456"/>
    <w:lvl w:ilvl="0" w:tplc="300A0019">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6" w15:restartNumberingAfterBreak="0">
    <w:nsid w:val="47802A9D"/>
    <w:multiLevelType w:val="hybridMultilevel"/>
    <w:tmpl w:val="046AD656"/>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3564" w:hanging="360"/>
      </w:pPr>
      <w:rPr>
        <w:rFonts w:ascii="Courier New" w:hAnsi="Courier New" w:cs="Courier New" w:hint="default"/>
      </w:rPr>
    </w:lvl>
    <w:lvl w:ilvl="2" w:tplc="300A0005" w:tentative="1">
      <w:start w:val="1"/>
      <w:numFmt w:val="bullet"/>
      <w:lvlText w:val=""/>
      <w:lvlJc w:val="left"/>
      <w:pPr>
        <w:ind w:left="4284" w:hanging="360"/>
      </w:pPr>
      <w:rPr>
        <w:rFonts w:ascii="Wingdings" w:hAnsi="Wingdings" w:hint="default"/>
      </w:rPr>
    </w:lvl>
    <w:lvl w:ilvl="3" w:tplc="300A0001" w:tentative="1">
      <w:start w:val="1"/>
      <w:numFmt w:val="bullet"/>
      <w:lvlText w:val=""/>
      <w:lvlJc w:val="left"/>
      <w:pPr>
        <w:ind w:left="5004" w:hanging="360"/>
      </w:pPr>
      <w:rPr>
        <w:rFonts w:ascii="Symbol" w:hAnsi="Symbol" w:hint="default"/>
      </w:rPr>
    </w:lvl>
    <w:lvl w:ilvl="4" w:tplc="300A0003" w:tentative="1">
      <w:start w:val="1"/>
      <w:numFmt w:val="bullet"/>
      <w:lvlText w:val="o"/>
      <w:lvlJc w:val="left"/>
      <w:pPr>
        <w:ind w:left="5724" w:hanging="360"/>
      </w:pPr>
      <w:rPr>
        <w:rFonts w:ascii="Courier New" w:hAnsi="Courier New" w:cs="Courier New" w:hint="default"/>
      </w:rPr>
    </w:lvl>
    <w:lvl w:ilvl="5" w:tplc="300A0005" w:tentative="1">
      <w:start w:val="1"/>
      <w:numFmt w:val="bullet"/>
      <w:lvlText w:val=""/>
      <w:lvlJc w:val="left"/>
      <w:pPr>
        <w:ind w:left="6444" w:hanging="360"/>
      </w:pPr>
      <w:rPr>
        <w:rFonts w:ascii="Wingdings" w:hAnsi="Wingdings" w:hint="default"/>
      </w:rPr>
    </w:lvl>
    <w:lvl w:ilvl="6" w:tplc="300A0001" w:tentative="1">
      <w:start w:val="1"/>
      <w:numFmt w:val="bullet"/>
      <w:lvlText w:val=""/>
      <w:lvlJc w:val="left"/>
      <w:pPr>
        <w:ind w:left="7164" w:hanging="360"/>
      </w:pPr>
      <w:rPr>
        <w:rFonts w:ascii="Symbol" w:hAnsi="Symbol" w:hint="default"/>
      </w:rPr>
    </w:lvl>
    <w:lvl w:ilvl="7" w:tplc="300A0003" w:tentative="1">
      <w:start w:val="1"/>
      <w:numFmt w:val="bullet"/>
      <w:lvlText w:val="o"/>
      <w:lvlJc w:val="left"/>
      <w:pPr>
        <w:ind w:left="7884" w:hanging="360"/>
      </w:pPr>
      <w:rPr>
        <w:rFonts w:ascii="Courier New" w:hAnsi="Courier New" w:cs="Courier New" w:hint="default"/>
      </w:rPr>
    </w:lvl>
    <w:lvl w:ilvl="8" w:tplc="300A0005" w:tentative="1">
      <w:start w:val="1"/>
      <w:numFmt w:val="bullet"/>
      <w:lvlText w:val=""/>
      <w:lvlJc w:val="left"/>
      <w:pPr>
        <w:ind w:left="8604" w:hanging="360"/>
      </w:pPr>
      <w:rPr>
        <w:rFonts w:ascii="Wingdings" w:hAnsi="Wingdings" w:hint="default"/>
      </w:rPr>
    </w:lvl>
  </w:abstractNum>
  <w:abstractNum w:abstractNumId="107" w15:restartNumberingAfterBreak="0">
    <w:nsid w:val="490E59DC"/>
    <w:multiLevelType w:val="hybridMultilevel"/>
    <w:tmpl w:val="EEC0CDE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8" w15:restartNumberingAfterBreak="0">
    <w:nsid w:val="493E0929"/>
    <w:multiLevelType w:val="hybridMultilevel"/>
    <w:tmpl w:val="BFAEED58"/>
    <w:lvl w:ilvl="0" w:tplc="300A0019">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9" w15:restartNumberingAfterBreak="0">
    <w:nsid w:val="49877A32"/>
    <w:multiLevelType w:val="hybridMultilevel"/>
    <w:tmpl w:val="FDEE2C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0" w15:restartNumberingAfterBreak="0">
    <w:nsid w:val="49B85758"/>
    <w:multiLevelType w:val="hybridMultilevel"/>
    <w:tmpl w:val="48CC49E4"/>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1" w15:restartNumberingAfterBreak="0">
    <w:nsid w:val="4A4B69D6"/>
    <w:multiLevelType w:val="hybridMultilevel"/>
    <w:tmpl w:val="39806EC8"/>
    <w:lvl w:ilvl="0" w:tplc="60F62B98">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AAF5D6A"/>
    <w:multiLevelType w:val="hybridMultilevel"/>
    <w:tmpl w:val="F5B23A34"/>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3" w15:restartNumberingAfterBreak="0">
    <w:nsid w:val="4B4B2EAC"/>
    <w:multiLevelType w:val="hybridMultilevel"/>
    <w:tmpl w:val="794A78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4" w15:restartNumberingAfterBreak="0">
    <w:nsid w:val="4B7B654E"/>
    <w:multiLevelType w:val="hybridMultilevel"/>
    <w:tmpl w:val="857448D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5" w15:restartNumberingAfterBreak="0">
    <w:nsid w:val="4BBC32E6"/>
    <w:multiLevelType w:val="hybridMultilevel"/>
    <w:tmpl w:val="420C52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6" w15:restartNumberingAfterBreak="0">
    <w:nsid w:val="4CD5435F"/>
    <w:multiLevelType w:val="hybridMultilevel"/>
    <w:tmpl w:val="C8585512"/>
    <w:lvl w:ilvl="0" w:tplc="240A000F">
      <w:start w:val="1"/>
      <w:numFmt w:val="decimal"/>
      <w:lvlText w:val="%1."/>
      <w:lvlJc w:val="left"/>
      <w:pPr>
        <w:ind w:left="360" w:hanging="360"/>
      </w:pPr>
    </w:lvl>
    <w:lvl w:ilvl="1" w:tplc="040829B0">
      <w:start w:val="1"/>
      <w:numFmt w:val="lowerLetter"/>
      <w:lvlText w:val="%2."/>
      <w:lvlJc w:val="left"/>
      <w:rPr>
        <w:color w:val="auto"/>
      </w:r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7" w15:restartNumberingAfterBreak="0">
    <w:nsid w:val="4CE93E79"/>
    <w:multiLevelType w:val="hybridMultilevel"/>
    <w:tmpl w:val="209419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8" w15:restartNumberingAfterBreak="0">
    <w:nsid w:val="4D4C1D8D"/>
    <w:multiLevelType w:val="hybridMultilevel"/>
    <w:tmpl w:val="B0A2B7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9" w15:restartNumberingAfterBreak="0">
    <w:nsid w:val="4D893DF2"/>
    <w:multiLevelType w:val="hybridMultilevel"/>
    <w:tmpl w:val="761A47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0" w15:restartNumberingAfterBreak="0">
    <w:nsid w:val="4E0602FF"/>
    <w:multiLevelType w:val="hybridMultilevel"/>
    <w:tmpl w:val="621C6C2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1" w15:restartNumberingAfterBreak="0">
    <w:nsid w:val="4E65319D"/>
    <w:multiLevelType w:val="hybridMultilevel"/>
    <w:tmpl w:val="BB3C60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2" w15:restartNumberingAfterBreak="0">
    <w:nsid w:val="4F3449EE"/>
    <w:multiLevelType w:val="hybridMultilevel"/>
    <w:tmpl w:val="C1E04F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3" w15:restartNumberingAfterBreak="0">
    <w:nsid w:val="5096579B"/>
    <w:multiLevelType w:val="hybridMultilevel"/>
    <w:tmpl w:val="697AC562"/>
    <w:lvl w:ilvl="0" w:tplc="300A0019">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4" w15:restartNumberingAfterBreak="0">
    <w:nsid w:val="51A90430"/>
    <w:multiLevelType w:val="multilevel"/>
    <w:tmpl w:val="E4C28AFC"/>
    <w:lvl w:ilvl="0">
      <w:start w:val="1"/>
      <w:numFmt w:val="decimal"/>
      <w:lvlText w:val="%1."/>
      <w:lvlJc w:val="left"/>
      <w:pPr>
        <w:ind w:left="720" w:hanging="360"/>
      </w:pPr>
    </w:lvl>
    <w:lvl w:ilvl="1">
      <w:start w:val="1"/>
      <w:numFmt w:val="decimal"/>
      <w:isLgl/>
      <w:lvlText w:val="%1.%2."/>
      <w:lvlJc w:val="left"/>
      <w:pPr>
        <w:ind w:left="1712"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25" w15:restartNumberingAfterBreak="0">
    <w:nsid w:val="51B83F75"/>
    <w:multiLevelType w:val="hybridMultilevel"/>
    <w:tmpl w:val="6CD241A2"/>
    <w:lvl w:ilvl="0" w:tplc="300A0019">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6" w15:restartNumberingAfterBreak="0">
    <w:nsid w:val="532E44D3"/>
    <w:multiLevelType w:val="hybridMultilevel"/>
    <w:tmpl w:val="6BB2098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7" w15:restartNumberingAfterBreak="0">
    <w:nsid w:val="53577E14"/>
    <w:multiLevelType w:val="hybridMultilevel"/>
    <w:tmpl w:val="239A4CE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28" w15:restartNumberingAfterBreak="0">
    <w:nsid w:val="5358246A"/>
    <w:multiLevelType w:val="hybridMultilevel"/>
    <w:tmpl w:val="857448D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9" w15:restartNumberingAfterBreak="0">
    <w:nsid w:val="535E7D16"/>
    <w:multiLevelType w:val="hybridMultilevel"/>
    <w:tmpl w:val="0988FC7E"/>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2136" w:hanging="360"/>
      </w:pPr>
      <w:rPr>
        <w:rFonts w:ascii="Courier New" w:hAnsi="Courier New" w:cs="Courier New" w:hint="default"/>
      </w:rPr>
    </w:lvl>
    <w:lvl w:ilvl="2" w:tplc="300A0005" w:tentative="1">
      <w:start w:val="1"/>
      <w:numFmt w:val="bullet"/>
      <w:lvlText w:val=""/>
      <w:lvlJc w:val="left"/>
      <w:pPr>
        <w:ind w:left="2856" w:hanging="360"/>
      </w:pPr>
      <w:rPr>
        <w:rFonts w:ascii="Wingdings" w:hAnsi="Wingdings" w:hint="default"/>
      </w:rPr>
    </w:lvl>
    <w:lvl w:ilvl="3" w:tplc="300A0001" w:tentative="1">
      <w:start w:val="1"/>
      <w:numFmt w:val="bullet"/>
      <w:lvlText w:val=""/>
      <w:lvlJc w:val="left"/>
      <w:pPr>
        <w:ind w:left="3576" w:hanging="360"/>
      </w:pPr>
      <w:rPr>
        <w:rFonts w:ascii="Symbol" w:hAnsi="Symbol" w:hint="default"/>
      </w:rPr>
    </w:lvl>
    <w:lvl w:ilvl="4" w:tplc="300A0003" w:tentative="1">
      <w:start w:val="1"/>
      <w:numFmt w:val="bullet"/>
      <w:lvlText w:val="o"/>
      <w:lvlJc w:val="left"/>
      <w:pPr>
        <w:ind w:left="4296" w:hanging="360"/>
      </w:pPr>
      <w:rPr>
        <w:rFonts w:ascii="Courier New" w:hAnsi="Courier New" w:cs="Courier New" w:hint="default"/>
      </w:rPr>
    </w:lvl>
    <w:lvl w:ilvl="5" w:tplc="300A0005" w:tentative="1">
      <w:start w:val="1"/>
      <w:numFmt w:val="bullet"/>
      <w:lvlText w:val=""/>
      <w:lvlJc w:val="left"/>
      <w:pPr>
        <w:ind w:left="5016" w:hanging="360"/>
      </w:pPr>
      <w:rPr>
        <w:rFonts w:ascii="Wingdings" w:hAnsi="Wingdings" w:hint="default"/>
      </w:rPr>
    </w:lvl>
    <w:lvl w:ilvl="6" w:tplc="300A0001" w:tentative="1">
      <w:start w:val="1"/>
      <w:numFmt w:val="bullet"/>
      <w:lvlText w:val=""/>
      <w:lvlJc w:val="left"/>
      <w:pPr>
        <w:ind w:left="5736" w:hanging="360"/>
      </w:pPr>
      <w:rPr>
        <w:rFonts w:ascii="Symbol" w:hAnsi="Symbol" w:hint="default"/>
      </w:rPr>
    </w:lvl>
    <w:lvl w:ilvl="7" w:tplc="300A0003" w:tentative="1">
      <w:start w:val="1"/>
      <w:numFmt w:val="bullet"/>
      <w:lvlText w:val="o"/>
      <w:lvlJc w:val="left"/>
      <w:pPr>
        <w:ind w:left="6456" w:hanging="360"/>
      </w:pPr>
      <w:rPr>
        <w:rFonts w:ascii="Courier New" w:hAnsi="Courier New" w:cs="Courier New" w:hint="default"/>
      </w:rPr>
    </w:lvl>
    <w:lvl w:ilvl="8" w:tplc="300A0005" w:tentative="1">
      <w:start w:val="1"/>
      <w:numFmt w:val="bullet"/>
      <w:lvlText w:val=""/>
      <w:lvlJc w:val="left"/>
      <w:pPr>
        <w:ind w:left="7176" w:hanging="360"/>
      </w:pPr>
      <w:rPr>
        <w:rFonts w:ascii="Wingdings" w:hAnsi="Wingdings" w:hint="default"/>
      </w:rPr>
    </w:lvl>
  </w:abstractNum>
  <w:abstractNum w:abstractNumId="130" w15:restartNumberingAfterBreak="0">
    <w:nsid w:val="56D4486B"/>
    <w:multiLevelType w:val="multilevel"/>
    <w:tmpl w:val="A310345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1" w15:restartNumberingAfterBreak="0">
    <w:nsid w:val="57151677"/>
    <w:multiLevelType w:val="hybridMultilevel"/>
    <w:tmpl w:val="FC944740"/>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2" w15:restartNumberingAfterBreak="0">
    <w:nsid w:val="575C275C"/>
    <w:multiLevelType w:val="hybridMultilevel"/>
    <w:tmpl w:val="5A025504"/>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3" w15:restartNumberingAfterBreak="0">
    <w:nsid w:val="58BA21DD"/>
    <w:multiLevelType w:val="multilevel"/>
    <w:tmpl w:val="E4C28AFC"/>
    <w:lvl w:ilvl="0">
      <w:start w:val="1"/>
      <w:numFmt w:val="decimal"/>
      <w:lvlText w:val="%1."/>
      <w:lvlJc w:val="left"/>
      <w:pPr>
        <w:ind w:left="720" w:hanging="360"/>
      </w:pPr>
    </w:lvl>
    <w:lvl w:ilvl="1">
      <w:start w:val="1"/>
      <w:numFmt w:val="decimal"/>
      <w:isLgl/>
      <w:lvlText w:val="%1.%2."/>
      <w:lvlJc w:val="left"/>
      <w:pPr>
        <w:ind w:left="1712"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34" w15:restartNumberingAfterBreak="0">
    <w:nsid w:val="5A8201EB"/>
    <w:multiLevelType w:val="hybridMultilevel"/>
    <w:tmpl w:val="AA16A49E"/>
    <w:lvl w:ilvl="0" w:tplc="300A0017">
      <w:start w:val="1"/>
      <w:numFmt w:val="lowerLetter"/>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5" w15:restartNumberingAfterBreak="0">
    <w:nsid w:val="5B52331A"/>
    <w:multiLevelType w:val="hybridMultilevel"/>
    <w:tmpl w:val="54C807AA"/>
    <w:lvl w:ilvl="0" w:tplc="300A0001">
      <w:start w:val="1"/>
      <w:numFmt w:val="bullet"/>
      <w:lvlText w:val=""/>
      <w:lvlJc w:val="left"/>
      <w:pPr>
        <w:ind w:left="802" w:hanging="360"/>
      </w:pPr>
      <w:rPr>
        <w:rFonts w:ascii="Symbol" w:hAnsi="Symbol" w:hint="default"/>
      </w:rPr>
    </w:lvl>
    <w:lvl w:ilvl="1" w:tplc="300A0003" w:tentative="1">
      <w:start w:val="1"/>
      <w:numFmt w:val="bullet"/>
      <w:lvlText w:val="o"/>
      <w:lvlJc w:val="left"/>
      <w:pPr>
        <w:ind w:left="1522" w:hanging="360"/>
      </w:pPr>
      <w:rPr>
        <w:rFonts w:ascii="Courier New" w:hAnsi="Courier New" w:cs="Courier New" w:hint="default"/>
      </w:rPr>
    </w:lvl>
    <w:lvl w:ilvl="2" w:tplc="300A0005" w:tentative="1">
      <w:start w:val="1"/>
      <w:numFmt w:val="bullet"/>
      <w:lvlText w:val=""/>
      <w:lvlJc w:val="left"/>
      <w:pPr>
        <w:ind w:left="2242" w:hanging="360"/>
      </w:pPr>
      <w:rPr>
        <w:rFonts w:ascii="Wingdings" w:hAnsi="Wingdings" w:hint="default"/>
      </w:rPr>
    </w:lvl>
    <w:lvl w:ilvl="3" w:tplc="300A0001" w:tentative="1">
      <w:start w:val="1"/>
      <w:numFmt w:val="bullet"/>
      <w:lvlText w:val=""/>
      <w:lvlJc w:val="left"/>
      <w:pPr>
        <w:ind w:left="2962" w:hanging="360"/>
      </w:pPr>
      <w:rPr>
        <w:rFonts w:ascii="Symbol" w:hAnsi="Symbol" w:hint="default"/>
      </w:rPr>
    </w:lvl>
    <w:lvl w:ilvl="4" w:tplc="300A0003" w:tentative="1">
      <w:start w:val="1"/>
      <w:numFmt w:val="bullet"/>
      <w:lvlText w:val="o"/>
      <w:lvlJc w:val="left"/>
      <w:pPr>
        <w:ind w:left="3682" w:hanging="360"/>
      </w:pPr>
      <w:rPr>
        <w:rFonts w:ascii="Courier New" w:hAnsi="Courier New" w:cs="Courier New" w:hint="default"/>
      </w:rPr>
    </w:lvl>
    <w:lvl w:ilvl="5" w:tplc="300A0005" w:tentative="1">
      <w:start w:val="1"/>
      <w:numFmt w:val="bullet"/>
      <w:lvlText w:val=""/>
      <w:lvlJc w:val="left"/>
      <w:pPr>
        <w:ind w:left="4402" w:hanging="360"/>
      </w:pPr>
      <w:rPr>
        <w:rFonts w:ascii="Wingdings" w:hAnsi="Wingdings" w:hint="default"/>
      </w:rPr>
    </w:lvl>
    <w:lvl w:ilvl="6" w:tplc="300A0001" w:tentative="1">
      <w:start w:val="1"/>
      <w:numFmt w:val="bullet"/>
      <w:lvlText w:val=""/>
      <w:lvlJc w:val="left"/>
      <w:pPr>
        <w:ind w:left="5122" w:hanging="360"/>
      </w:pPr>
      <w:rPr>
        <w:rFonts w:ascii="Symbol" w:hAnsi="Symbol" w:hint="default"/>
      </w:rPr>
    </w:lvl>
    <w:lvl w:ilvl="7" w:tplc="300A0003" w:tentative="1">
      <w:start w:val="1"/>
      <w:numFmt w:val="bullet"/>
      <w:lvlText w:val="o"/>
      <w:lvlJc w:val="left"/>
      <w:pPr>
        <w:ind w:left="5842" w:hanging="360"/>
      </w:pPr>
      <w:rPr>
        <w:rFonts w:ascii="Courier New" w:hAnsi="Courier New" w:cs="Courier New" w:hint="default"/>
      </w:rPr>
    </w:lvl>
    <w:lvl w:ilvl="8" w:tplc="300A0005" w:tentative="1">
      <w:start w:val="1"/>
      <w:numFmt w:val="bullet"/>
      <w:lvlText w:val=""/>
      <w:lvlJc w:val="left"/>
      <w:pPr>
        <w:ind w:left="6562" w:hanging="360"/>
      </w:pPr>
      <w:rPr>
        <w:rFonts w:ascii="Wingdings" w:hAnsi="Wingdings" w:hint="default"/>
      </w:rPr>
    </w:lvl>
  </w:abstractNum>
  <w:abstractNum w:abstractNumId="136" w15:restartNumberingAfterBreak="0">
    <w:nsid w:val="5B8A777A"/>
    <w:multiLevelType w:val="hybridMultilevel"/>
    <w:tmpl w:val="857448D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7" w15:restartNumberingAfterBreak="0">
    <w:nsid w:val="5C4B7CD6"/>
    <w:multiLevelType w:val="hybridMultilevel"/>
    <w:tmpl w:val="054A2F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8" w15:restartNumberingAfterBreak="0">
    <w:nsid w:val="5C6B478B"/>
    <w:multiLevelType w:val="hybridMultilevel"/>
    <w:tmpl w:val="DA4E796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9" w15:restartNumberingAfterBreak="0">
    <w:nsid w:val="5CC12CCD"/>
    <w:multiLevelType w:val="hybridMultilevel"/>
    <w:tmpl w:val="FBCC54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0" w15:restartNumberingAfterBreak="0">
    <w:nsid w:val="5DB65836"/>
    <w:multiLevelType w:val="hybridMultilevel"/>
    <w:tmpl w:val="1222207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1" w15:restartNumberingAfterBreak="0">
    <w:nsid w:val="5F49492F"/>
    <w:multiLevelType w:val="hybridMultilevel"/>
    <w:tmpl w:val="5BC6107E"/>
    <w:lvl w:ilvl="0" w:tplc="14682534">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FAB70CD"/>
    <w:multiLevelType w:val="hybridMultilevel"/>
    <w:tmpl w:val="67D49C7C"/>
    <w:lvl w:ilvl="0" w:tplc="300A0001">
      <w:start w:val="1"/>
      <w:numFmt w:val="bullet"/>
      <w:lvlText w:val=""/>
      <w:lvlJc w:val="left"/>
      <w:pPr>
        <w:ind w:left="802" w:hanging="360"/>
      </w:pPr>
      <w:rPr>
        <w:rFonts w:ascii="Symbol" w:hAnsi="Symbol" w:hint="default"/>
      </w:rPr>
    </w:lvl>
    <w:lvl w:ilvl="1" w:tplc="300A0003" w:tentative="1">
      <w:start w:val="1"/>
      <w:numFmt w:val="bullet"/>
      <w:lvlText w:val="o"/>
      <w:lvlJc w:val="left"/>
      <w:pPr>
        <w:ind w:left="1522" w:hanging="360"/>
      </w:pPr>
      <w:rPr>
        <w:rFonts w:ascii="Courier New" w:hAnsi="Courier New" w:cs="Courier New" w:hint="default"/>
      </w:rPr>
    </w:lvl>
    <w:lvl w:ilvl="2" w:tplc="300A0005" w:tentative="1">
      <w:start w:val="1"/>
      <w:numFmt w:val="bullet"/>
      <w:lvlText w:val=""/>
      <w:lvlJc w:val="left"/>
      <w:pPr>
        <w:ind w:left="2242" w:hanging="360"/>
      </w:pPr>
      <w:rPr>
        <w:rFonts w:ascii="Wingdings" w:hAnsi="Wingdings" w:hint="default"/>
      </w:rPr>
    </w:lvl>
    <w:lvl w:ilvl="3" w:tplc="300A0001" w:tentative="1">
      <w:start w:val="1"/>
      <w:numFmt w:val="bullet"/>
      <w:lvlText w:val=""/>
      <w:lvlJc w:val="left"/>
      <w:pPr>
        <w:ind w:left="2962" w:hanging="360"/>
      </w:pPr>
      <w:rPr>
        <w:rFonts w:ascii="Symbol" w:hAnsi="Symbol" w:hint="default"/>
      </w:rPr>
    </w:lvl>
    <w:lvl w:ilvl="4" w:tplc="300A0003" w:tentative="1">
      <w:start w:val="1"/>
      <w:numFmt w:val="bullet"/>
      <w:lvlText w:val="o"/>
      <w:lvlJc w:val="left"/>
      <w:pPr>
        <w:ind w:left="3682" w:hanging="360"/>
      </w:pPr>
      <w:rPr>
        <w:rFonts w:ascii="Courier New" w:hAnsi="Courier New" w:cs="Courier New" w:hint="default"/>
      </w:rPr>
    </w:lvl>
    <w:lvl w:ilvl="5" w:tplc="300A0005" w:tentative="1">
      <w:start w:val="1"/>
      <w:numFmt w:val="bullet"/>
      <w:lvlText w:val=""/>
      <w:lvlJc w:val="left"/>
      <w:pPr>
        <w:ind w:left="4402" w:hanging="360"/>
      </w:pPr>
      <w:rPr>
        <w:rFonts w:ascii="Wingdings" w:hAnsi="Wingdings" w:hint="default"/>
      </w:rPr>
    </w:lvl>
    <w:lvl w:ilvl="6" w:tplc="300A0001" w:tentative="1">
      <w:start w:val="1"/>
      <w:numFmt w:val="bullet"/>
      <w:lvlText w:val=""/>
      <w:lvlJc w:val="left"/>
      <w:pPr>
        <w:ind w:left="5122" w:hanging="360"/>
      </w:pPr>
      <w:rPr>
        <w:rFonts w:ascii="Symbol" w:hAnsi="Symbol" w:hint="default"/>
      </w:rPr>
    </w:lvl>
    <w:lvl w:ilvl="7" w:tplc="300A0003" w:tentative="1">
      <w:start w:val="1"/>
      <w:numFmt w:val="bullet"/>
      <w:lvlText w:val="o"/>
      <w:lvlJc w:val="left"/>
      <w:pPr>
        <w:ind w:left="5842" w:hanging="360"/>
      </w:pPr>
      <w:rPr>
        <w:rFonts w:ascii="Courier New" w:hAnsi="Courier New" w:cs="Courier New" w:hint="default"/>
      </w:rPr>
    </w:lvl>
    <w:lvl w:ilvl="8" w:tplc="300A0005" w:tentative="1">
      <w:start w:val="1"/>
      <w:numFmt w:val="bullet"/>
      <w:lvlText w:val=""/>
      <w:lvlJc w:val="left"/>
      <w:pPr>
        <w:ind w:left="6562" w:hanging="360"/>
      </w:pPr>
      <w:rPr>
        <w:rFonts w:ascii="Wingdings" w:hAnsi="Wingdings" w:hint="default"/>
      </w:rPr>
    </w:lvl>
  </w:abstractNum>
  <w:abstractNum w:abstractNumId="143" w15:restartNumberingAfterBreak="0">
    <w:nsid w:val="60E73799"/>
    <w:multiLevelType w:val="hybridMultilevel"/>
    <w:tmpl w:val="34F29240"/>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4" w15:restartNumberingAfterBreak="0">
    <w:nsid w:val="62DC5E08"/>
    <w:multiLevelType w:val="hybridMultilevel"/>
    <w:tmpl w:val="5518DD9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45" w15:restartNumberingAfterBreak="0">
    <w:nsid w:val="63186547"/>
    <w:multiLevelType w:val="hybridMultilevel"/>
    <w:tmpl w:val="36CCAE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6" w15:restartNumberingAfterBreak="0">
    <w:nsid w:val="63E047F5"/>
    <w:multiLevelType w:val="hybridMultilevel"/>
    <w:tmpl w:val="AFD4C45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47" w15:restartNumberingAfterBreak="0">
    <w:nsid w:val="6408515E"/>
    <w:multiLevelType w:val="hybridMultilevel"/>
    <w:tmpl w:val="818C7F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8" w15:restartNumberingAfterBreak="0">
    <w:nsid w:val="64805BA3"/>
    <w:multiLevelType w:val="hybridMultilevel"/>
    <w:tmpl w:val="259E9B7E"/>
    <w:lvl w:ilvl="0" w:tplc="300A0001">
      <w:start w:val="1"/>
      <w:numFmt w:val="bullet"/>
      <w:lvlText w:val=""/>
      <w:lvlJc w:val="left"/>
      <w:pPr>
        <w:ind w:left="802" w:hanging="360"/>
      </w:pPr>
      <w:rPr>
        <w:rFonts w:ascii="Symbol" w:hAnsi="Symbol" w:hint="default"/>
      </w:rPr>
    </w:lvl>
    <w:lvl w:ilvl="1" w:tplc="300A0003" w:tentative="1">
      <w:start w:val="1"/>
      <w:numFmt w:val="bullet"/>
      <w:lvlText w:val="o"/>
      <w:lvlJc w:val="left"/>
      <w:pPr>
        <w:ind w:left="1522" w:hanging="360"/>
      </w:pPr>
      <w:rPr>
        <w:rFonts w:ascii="Courier New" w:hAnsi="Courier New" w:cs="Courier New" w:hint="default"/>
      </w:rPr>
    </w:lvl>
    <w:lvl w:ilvl="2" w:tplc="300A0005" w:tentative="1">
      <w:start w:val="1"/>
      <w:numFmt w:val="bullet"/>
      <w:lvlText w:val=""/>
      <w:lvlJc w:val="left"/>
      <w:pPr>
        <w:ind w:left="2242" w:hanging="360"/>
      </w:pPr>
      <w:rPr>
        <w:rFonts w:ascii="Wingdings" w:hAnsi="Wingdings" w:hint="default"/>
      </w:rPr>
    </w:lvl>
    <w:lvl w:ilvl="3" w:tplc="300A0001" w:tentative="1">
      <w:start w:val="1"/>
      <w:numFmt w:val="bullet"/>
      <w:lvlText w:val=""/>
      <w:lvlJc w:val="left"/>
      <w:pPr>
        <w:ind w:left="2962" w:hanging="360"/>
      </w:pPr>
      <w:rPr>
        <w:rFonts w:ascii="Symbol" w:hAnsi="Symbol" w:hint="default"/>
      </w:rPr>
    </w:lvl>
    <w:lvl w:ilvl="4" w:tplc="300A0003" w:tentative="1">
      <w:start w:val="1"/>
      <w:numFmt w:val="bullet"/>
      <w:lvlText w:val="o"/>
      <w:lvlJc w:val="left"/>
      <w:pPr>
        <w:ind w:left="3682" w:hanging="360"/>
      </w:pPr>
      <w:rPr>
        <w:rFonts w:ascii="Courier New" w:hAnsi="Courier New" w:cs="Courier New" w:hint="default"/>
      </w:rPr>
    </w:lvl>
    <w:lvl w:ilvl="5" w:tplc="300A0005" w:tentative="1">
      <w:start w:val="1"/>
      <w:numFmt w:val="bullet"/>
      <w:lvlText w:val=""/>
      <w:lvlJc w:val="left"/>
      <w:pPr>
        <w:ind w:left="4402" w:hanging="360"/>
      </w:pPr>
      <w:rPr>
        <w:rFonts w:ascii="Wingdings" w:hAnsi="Wingdings" w:hint="default"/>
      </w:rPr>
    </w:lvl>
    <w:lvl w:ilvl="6" w:tplc="300A0001" w:tentative="1">
      <w:start w:val="1"/>
      <w:numFmt w:val="bullet"/>
      <w:lvlText w:val=""/>
      <w:lvlJc w:val="left"/>
      <w:pPr>
        <w:ind w:left="5122" w:hanging="360"/>
      </w:pPr>
      <w:rPr>
        <w:rFonts w:ascii="Symbol" w:hAnsi="Symbol" w:hint="default"/>
      </w:rPr>
    </w:lvl>
    <w:lvl w:ilvl="7" w:tplc="300A0003" w:tentative="1">
      <w:start w:val="1"/>
      <w:numFmt w:val="bullet"/>
      <w:lvlText w:val="o"/>
      <w:lvlJc w:val="left"/>
      <w:pPr>
        <w:ind w:left="5842" w:hanging="360"/>
      </w:pPr>
      <w:rPr>
        <w:rFonts w:ascii="Courier New" w:hAnsi="Courier New" w:cs="Courier New" w:hint="default"/>
      </w:rPr>
    </w:lvl>
    <w:lvl w:ilvl="8" w:tplc="300A0005" w:tentative="1">
      <w:start w:val="1"/>
      <w:numFmt w:val="bullet"/>
      <w:lvlText w:val=""/>
      <w:lvlJc w:val="left"/>
      <w:pPr>
        <w:ind w:left="6562" w:hanging="360"/>
      </w:pPr>
      <w:rPr>
        <w:rFonts w:ascii="Wingdings" w:hAnsi="Wingdings" w:hint="default"/>
      </w:rPr>
    </w:lvl>
  </w:abstractNum>
  <w:abstractNum w:abstractNumId="149" w15:restartNumberingAfterBreak="0">
    <w:nsid w:val="65B81266"/>
    <w:multiLevelType w:val="hybridMultilevel"/>
    <w:tmpl w:val="282CA1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0" w15:restartNumberingAfterBreak="0">
    <w:nsid w:val="65D57019"/>
    <w:multiLevelType w:val="hybridMultilevel"/>
    <w:tmpl w:val="7D2A363C"/>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1" w15:restartNumberingAfterBreak="0">
    <w:nsid w:val="65FD7777"/>
    <w:multiLevelType w:val="hybridMultilevel"/>
    <w:tmpl w:val="BE289F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2" w15:restartNumberingAfterBreak="0">
    <w:nsid w:val="6602318F"/>
    <w:multiLevelType w:val="hybridMultilevel"/>
    <w:tmpl w:val="732820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3" w15:restartNumberingAfterBreak="0">
    <w:nsid w:val="66325254"/>
    <w:multiLevelType w:val="hybridMultilevel"/>
    <w:tmpl w:val="3558FF84"/>
    <w:lvl w:ilvl="0" w:tplc="300A0017">
      <w:start w:val="1"/>
      <w:numFmt w:val="lowerLetter"/>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54" w15:restartNumberingAfterBreak="0">
    <w:nsid w:val="67851D47"/>
    <w:multiLevelType w:val="hybridMultilevel"/>
    <w:tmpl w:val="7660A920"/>
    <w:lvl w:ilvl="0" w:tplc="54E2F8CC">
      <w:numFmt w:val="bullet"/>
      <w:lvlText w:val="-"/>
      <w:lvlJc w:val="left"/>
      <w:pPr>
        <w:ind w:left="492" w:hanging="360"/>
      </w:pPr>
      <w:rPr>
        <w:rFonts w:ascii="Times New Roman" w:eastAsia="Times New Roman" w:hAnsi="Times New Roman" w:cs="Times New Roman" w:hint="default"/>
      </w:rPr>
    </w:lvl>
    <w:lvl w:ilvl="1" w:tplc="300A0003" w:tentative="1">
      <w:start w:val="1"/>
      <w:numFmt w:val="bullet"/>
      <w:lvlText w:val="o"/>
      <w:lvlJc w:val="left"/>
      <w:pPr>
        <w:ind w:left="1212" w:hanging="360"/>
      </w:pPr>
      <w:rPr>
        <w:rFonts w:ascii="Courier New" w:hAnsi="Courier New" w:cs="Courier New" w:hint="default"/>
      </w:rPr>
    </w:lvl>
    <w:lvl w:ilvl="2" w:tplc="300A0005" w:tentative="1">
      <w:start w:val="1"/>
      <w:numFmt w:val="bullet"/>
      <w:lvlText w:val=""/>
      <w:lvlJc w:val="left"/>
      <w:pPr>
        <w:ind w:left="1932" w:hanging="360"/>
      </w:pPr>
      <w:rPr>
        <w:rFonts w:ascii="Wingdings" w:hAnsi="Wingdings" w:hint="default"/>
      </w:rPr>
    </w:lvl>
    <w:lvl w:ilvl="3" w:tplc="300A0001" w:tentative="1">
      <w:start w:val="1"/>
      <w:numFmt w:val="bullet"/>
      <w:lvlText w:val=""/>
      <w:lvlJc w:val="left"/>
      <w:pPr>
        <w:ind w:left="2652" w:hanging="360"/>
      </w:pPr>
      <w:rPr>
        <w:rFonts w:ascii="Symbol" w:hAnsi="Symbol" w:hint="default"/>
      </w:rPr>
    </w:lvl>
    <w:lvl w:ilvl="4" w:tplc="300A0003" w:tentative="1">
      <w:start w:val="1"/>
      <w:numFmt w:val="bullet"/>
      <w:lvlText w:val="o"/>
      <w:lvlJc w:val="left"/>
      <w:pPr>
        <w:ind w:left="3372" w:hanging="360"/>
      </w:pPr>
      <w:rPr>
        <w:rFonts w:ascii="Courier New" w:hAnsi="Courier New" w:cs="Courier New" w:hint="default"/>
      </w:rPr>
    </w:lvl>
    <w:lvl w:ilvl="5" w:tplc="300A0005" w:tentative="1">
      <w:start w:val="1"/>
      <w:numFmt w:val="bullet"/>
      <w:lvlText w:val=""/>
      <w:lvlJc w:val="left"/>
      <w:pPr>
        <w:ind w:left="4092" w:hanging="360"/>
      </w:pPr>
      <w:rPr>
        <w:rFonts w:ascii="Wingdings" w:hAnsi="Wingdings" w:hint="default"/>
      </w:rPr>
    </w:lvl>
    <w:lvl w:ilvl="6" w:tplc="300A0001" w:tentative="1">
      <w:start w:val="1"/>
      <w:numFmt w:val="bullet"/>
      <w:lvlText w:val=""/>
      <w:lvlJc w:val="left"/>
      <w:pPr>
        <w:ind w:left="4812" w:hanging="360"/>
      </w:pPr>
      <w:rPr>
        <w:rFonts w:ascii="Symbol" w:hAnsi="Symbol" w:hint="default"/>
      </w:rPr>
    </w:lvl>
    <w:lvl w:ilvl="7" w:tplc="300A0003" w:tentative="1">
      <w:start w:val="1"/>
      <w:numFmt w:val="bullet"/>
      <w:lvlText w:val="o"/>
      <w:lvlJc w:val="left"/>
      <w:pPr>
        <w:ind w:left="5532" w:hanging="360"/>
      </w:pPr>
      <w:rPr>
        <w:rFonts w:ascii="Courier New" w:hAnsi="Courier New" w:cs="Courier New" w:hint="default"/>
      </w:rPr>
    </w:lvl>
    <w:lvl w:ilvl="8" w:tplc="300A0005" w:tentative="1">
      <w:start w:val="1"/>
      <w:numFmt w:val="bullet"/>
      <w:lvlText w:val=""/>
      <w:lvlJc w:val="left"/>
      <w:pPr>
        <w:ind w:left="6252" w:hanging="360"/>
      </w:pPr>
      <w:rPr>
        <w:rFonts w:ascii="Wingdings" w:hAnsi="Wingdings" w:hint="default"/>
      </w:rPr>
    </w:lvl>
  </w:abstractNum>
  <w:abstractNum w:abstractNumId="155" w15:restartNumberingAfterBreak="0">
    <w:nsid w:val="686E1BFD"/>
    <w:multiLevelType w:val="hybridMultilevel"/>
    <w:tmpl w:val="EFD20E0C"/>
    <w:lvl w:ilvl="0" w:tplc="6114C266">
      <w:start w:val="1"/>
      <w:numFmt w:val="bullet"/>
      <w:lvlText w:val=""/>
      <w:lvlJc w:val="left"/>
      <w:rPr>
        <w:rFonts w:ascii="Symbol" w:hAnsi="Symbol" w:hint="default"/>
        <w:color w:val="auto"/>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56" w15:restartNumberingAfterBreak="0">
    <w:nsid w:val="69DA18F6"/>
    <w:multiLevelType w:val="hybridMultilevel"/>
    <w:tmpl w:val="1EB438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7" w15:restartNumberingAfterBreak="0">
    <w:nsid w:val="6AE46EEA"/>
    <w:multiLevelType w:val="hybridMultilevel"/>
    <w:tmpl w:val="601C9D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8" w15:restartNumberingAfterBreak="0">
    <w:nsid w:val="6BF96D24"/>
    <w:multiLevelType w:val="hybridMultilevel"/>
    <w:tmpl w:val="B178C7B2"/>
    <w:lvl w:ilvl="0" w:tplc="6114C266">
      <w:start w:val="1"/>
      <w:numFmt w:val="bullet"/>
      <w:lvlText w:val=""/>
      <w:lvlJc w:val="left"/>
      <w:rPr>
        <w:rFonts w:ascii="Symbol" w:hAnsi="Symbol" w:hint="default"/>
        <w:color w:val="auto"/>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9" w15:restartNumberingAfterBreak="0">
    <w:nsid w:val="6D360A62"/>
    <w:multiLevelType w:val="hybridMultilevel"/>
    <w:tmpl w:val="F04A0290"/>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90" w:hanging="360"/>
      </w:pPr>
      <w:rPr>
        <w:rFonts w:ascii="Courier New" w:hAnsi="Courier New" w:cs="Courier New" w:hint="default"/>
      </w:rPr>
    </w:lvl>
    <w:lvl w:ilvl="2" w:tplc="300A0005" w:tentative="1">
      <w:start w:val="1"/>
      <w:numFmt w:val="bullet"/>
      <w:lvlText w:val=""/>
      <w:lvlJc w:val="left"/>
      <w:pPr>
        <w:ind w:left="2210" w:hanging="360"/>
      </w:pPr>
      <w:rPr>
        <w:rFonts w:ascii="Wingdings" w:hAnsi="Wingdings" w:hint="default"/>
      </w:rPr>
    </w:lvl>
    <w:lvl w:ilvl="3" w:tplc="300A0001" w:tentative="1">
      <w:start w:val="1"/>
      <w:numFmt w:val="bullet"/>
      <w:lvlText w:val=""/>
      <w:lvlJc w:val="left"/>
      <w:pPr>
        <w:ind w:left="2930" w:hanging="360"/>
      </w:pPr>
      <w:rPr>
        <w:rFonts w:ascii="Symbol" w:hAnsi="Symbol" w:hint="default"/>
      </w:rPr>
    </w:lvl>
    <w:lvl w:ilvl="4" w:tplc="300A0003" w:tentative="1">
      <w:start w:val="1"/>
      <w:numFmt w:val="bullet"/>
      <w:lvlText w:val="o"/>
      <w:lvlJc w:val="left"/>
      <w:pPr>
        <w:ind w:left="3650" w:hanging="360"/>
      </w:pPr>
      <w:rPr>
        <w:rFonts w:ascii="Courier New" w:hAnsi="Courier New" w:cs="Courier New" w:hint="default"/>
      </w:rPr>
    </w:lvl>
    <w:lvl w:ilvl="5" w:tplc="300A0005" w:tentative="1">
      <w:start w:val="1"/>
      <w:numFmt w:val="bullet"/>
      <w:lvlText w:val=""/>
      <w:lvlJc w:val="left"/>
      <w:pPr>
        <w:ind w:left="4370" w:hanging="360"/>
      </w:pPr>
      <w:rPr>
        <w:rFonts w:ascii="Wingdings" w:hAnsi="Wingdings" w:hint="default"/>
      </w:rPr>
    </w:lvl>
    <w:lvl w:ilvl="6" w:tplc="300A0001" w:tentative="1">
      <w:start w:val="1"/>
      <w:numFmt w:val="bullet"/>
      <w:lvlText w:val=""/>
      <w:lvlJc w:val="left"/>
      <w:pPr>
        <w:ind w:left="5090" w:hanging="360"/>
      </w:pPr>
      <w:rPr>
        <w:rFonts w:ascii="Symbol" w:hAnsi="Symbol" w:hint="default"/>
      </w:rPr>
    </w:lvl>
    <w:lvl w:ilvl="7" w:tplc="300A0003" w:tentative="1">
      <w:start w:val="1"/>
      <w:numFmt w:val="bullet"/>
      <w:lvlText w:val="o"/>
      <w:lvlJc w:val="left"/>
      <w:pPr>
        <w:ind w:left="5810" w:hanging="360"/>
      </w:pPr>
      <w:rPr>
        <w:rFonts w:ascii="Courier New" w:hAnsi="Courier New" w:cs="Courier New" w:hint="default"/>
      </w:rPr>
    </w:lvl>
    <w:lvl w:ilvl="8" w:tplc="300A0005" w:tentative="1">
      <w:start w:val="1"/>
      <w:numFmt w:val="bullet"/>
      <w:lvlText w:val=""/>
      <w:lvlJc w:val="left"/>
      <w:pPr>
        <w:ind w:left="6530" w:hanging="360"/>
      </w:pPr>
      <w:rPr>
        <w:rFonts w:ascii="Wingdings" w:hAnsi="Wingdings" w:hint="default"/>
      </w:rPr>
    </w:lvl>
  </w:abstractNum>
  <w:abstractNum w:abstractNumId="160" w15:restartNumberingAfterBreak="0">
    <w:nsid w:val="6E7268BF"/>
    <w:multiLevelType w:val="hybridMultilevel"/>
    <w:tmpl w:val="76C0FF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1" w15:restartNumberingAfterBreak="0">
    <w:nsid w:val="6E893E8A"/>
    <w:multiLevelType w:val="hybridMultilevel"/>
    <w:tmpl w:val="ED28DB22"/>
    <w:lvl w:ilvl="0" w:tplc="6114C266">
      <w:start w:val="1"/>
      <w:numFmt w:val="bullet"/>
      <w:lvlText w:val=""/>
      <w:lvlJc w:val="left"/>
      <w:rPr>
        <w:rFonts w:ascii="Symbol" w:hAnsi="Symbol" w:hint="default"/>
        <w:color w:val="auto"/>
      </w:rPr>
    </w:lvl>
    <w:lvl w:ilvl="1" w:tplc="3176FE62">
      <w:start w:val="1"/>
      <w:numFmt w:val="bullet"/>
      <w:lvlText w:val="o"/>
      <w:lvlJc w:val="left"/>
      <w:rPr>
        <w:rFonts w:ascii="Courier New" w:hAnsi="Courier New" w:cs="Courier New" w:hint="default"/>
        <w:color w:val="auto"/>
      </w:rPr>
    </w:lvl>
    <w:lvl w:ilvl="2" w:tplc="300A0005" w:tentative="1">
      <w:start w:val="1"/>
      <w:numFmt w:val="bullet"/>
      <w:lvlText w:val=""/>
      <w:lvlJc w:val="left"/>
      <w:pPr>
        <w:ind w:left="2930" w:hanging="360"/>
      </w:pPr>
      <w:rPr>
        <w:rFonts w:ascii="Wingdings" w:hAnsi="Wingdings" w:hint="default"/>
      </w:rPr>
    </w:lvl>
    <w:lvl w:ilvl="3" w:tplc="300A0001" w:tentative="1">
      <w:start w:val="1"/>
      <w:numFmt w:val="bullet"/>
      <w:lvlText w:val=""/>
      <w:lvlJc w:val="left"/>
      <w:pPr>
        <w:ind w:left="3650" w:hanging="360"/>
      </w:pPr>
      <w:rPr>
        <w:rFonts w:ascii="Symbol" w:hAnsi="Symbol" w:hint="default"/>
      </w:rPr>
    </w:lvl>
    <w:lvl w:ilvl="4" w:tplc="300A0003" w:tentative="1">
      <w:start w:val="1"/>
      <w:numFmt w:val="bullet"/>
      <w:lvlText w:val="o"/>
      <w:lvlJc w:val="left"/>
      <w:pPr>
        <w:ind w:left="4370" w:hanging="360"/>
      </w:pPr>
      <w:rPr>
        <w:rFonts w:ascii="Courier New" w:hAnsi="Courier New" w:cs="Courier New" w:hint="default"/>
      </w:rPr>
    </w:lvl>
    <w:lvl w:ilvl="5" w:tplc="300A0005" w:tentative="1">
      <w:start w:val="1"/>
      <w:numFmt w:val="bullet"/>
      <w:lvlText w:val=""/>
      <w:lvlJc w:val="left"/>
      <w:pPr>
        <w:ind w:left="5090" w:hanging="360"/>
      </w:pPr>
      <w:rPr>
        <w:rFonts w:ascii="Wingdings" w:hAnsi="Wingdings" w:hint="default"/>
      </w:rPr>
    </w:lvl>
    <w:lvl w:ilvl="6" w:tplc="300A0001" w:tentative="1">
      <w:start w:val="1"/>
      <w:numFmt w:val="bullet"/>
      <w:lvlText w:val=""/>
      <w:lvlJc w:val="left"/>
      <w:pPr>
        <w:ind w:left="5810" w:hanging="360"/>
      </w:pPr>
      <w:rPr>
        <w:rFonts w:ascii="Symbol" w:hAnsi="Symbol" w:hint="default"/>
      </w:rPr>
    </w:lvl>
    <w:lvl w:ilvl="7" w:tplc="300A0003" w:tentative="1">
      <w:start w:val="1"/>
      <w:numFmt w:val="bullet"/>
      <w:lvlText w:val="o"/>
      <w:lvlJc w:val="left"/>
      <w:pPr>
        <w:ind w:left="6530" w:hanging="360"/>
      </w:pPr>
      <w:rPr>
        <w:rFonts w:ascii="Courier New" w:hAnsi="Courier New" w:cs="Courier New" w:hint="default"/>
      </w:rPr>
    </w:lvl>
    <w:lvl w:ilvl="8" w:tplc="300A0005" w:tentative="1">
      <w:start w:val="1"/>
      <w:numFmt w:val="bullet"/>
      <w:lvlText w:val=""/>
      <w:lvlJc w:val="left"/>
      <w:pPr>
        <w:ind w:left="7250" w:hanging="360"/>
      </w:pPr>
      <w:rPr>
        <w:rFonts w:ascii="Wingdings" w:hAnsi="Wingdings" w:hint="default"/>
      </w:rPr>
    </w:lvl>
  </w:abstractNum>
  <w:abstractNum w:abstractNumId="162" w15:restartNumberingAfterBreak="0">
    <w:nsid w:val="6EAB6E0F"/>
    <w:multiLevelType w:val="hybridMultilevel"/>
    <w:tmpl w:val="7E3068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3" w15:restartNumberingAfterBreak="0">
    <w:nsid w:val="701114EF"/>
    <w:multiLevelType w:val="hybridMultilevel"/>
    <w:tmpl w:val="EB4677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4" w15:restartNumberingAfterBreak="0">
    <w:nsid w:val="71615866"/>
    <w:multiLevelType w:val="hybridMultilevel"/>
    <w:tmpl w:val="2D9C2DB0"/>
    <w:lvl w:ilvl="0" w:tplc="300A0017">
      <w:start w:val="1"/>
      <w:numFmt w:val="lowerLetter"/>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5" w15:restartNumberingAfterBreak="0">
    <w:nsid w:val="7194113E"/>
    <w:multiLevelType w:val="hybridMultilevel"/>
    <w:tmpl w:val="3BFE049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6" w15:restartNumberingAfterBreak="0">
    <w:nsid w:val="71A80BFC"/>
    <w:multiLevelType w:val="hybridMultilevel"/>
    <w:tmpl w:val="DFF2C3C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67" w15:restartNumberingAfterBreak="0">
    <w:nsid w:val="72A901BE"/>
    <w:multiLevelType w:val="hybridMultilevel"/>
    <w:tmpl w:val="B39AB850"/>
    <w:lvl w:ilvl="0" w:tplc="66A2B8E8">
      <w:start w:val="1"/>
      <w:numFmt w:val="bullet"/>
      <w:lvlText w:val=""/>
      <w:lvlJc w:val="left"/>
      <w:rPr>
        <w:rFonts w:ascii="Symbol" w:hAnsi="Symbol" w:hint="default"/>
        <w:color w:val="auto"/>
      </w:rPr>
    </w:lvl>
    <w:lvl w:ilvl="1" w:tplc="C718586E" w:tentative="1">
      <w:start w:val="1"/>
      <w:numFmt w:val="bullet"/>
      <w:lvlText w:val="o"/>
      <w:lvlJc w:val="left"/>
      <w:pPr>
        <w:tabs>
          <w:tab w:val="num" w:pos="-360"/>
        </w:tabs>
        <w:ind w:left="-360" w:hanging="360"/>
      </w:pPr>
      <w:rPr>
        <w:rFonts w:ascii="Courier New" w:hAnsi="Courier New" w:cs="Courier New" w:hint="default"/>
      </w:rPr>
    </w:lvl>
    <w:lvl w:ilvl="2" w:tplc="D910F526" w:tentative="1">
      <w:start w:val="1"/>
      <w:numFmt w:val="bullet"/>
      <w:lvlText w:val=""/>
      <w:lvlJc w:val="left"/>
      <w:pPr>
        <w:tabs>
          <w:tab w:val="num" w:pos="360"/>
        </w:tabs>
        <w:ind w:left="360" w:hanging="360"/>
      </w:pPr>
      <w:rPr>
        <w:rFonts w:ascii="Wingdings" w:hAnsi="Wingdings" w:hint="default"/>
      </w:rPr>
    </w:lvl>
    <w:lvl w:ilvl="3" w:tplc="7304CB0A" w:tentative="1">
      <w:start w:val="1"/>
      <w:numFmt w:val="bullet"/>
      <w:lvlText w:val=""/>
      <w:lvlJc w:val="left"/>
      <w:pPr>
        <w:tabs>
          <w:tab w:val="num" w:pos="1080"/>
        </w:tabs>
        <w:ind w:left="1080" w:hanging="360"/>
      </w:pPr>
      <w:rPr>
        <w:rFonts w:ascii="Symbol" w:hAnsi="Symbol" w:hint="default"/>
      </w:rPr>
    </w:lvl>
    <w:lvl w:ilvl="4" w:tplc="FDD693F6" w:tentative="1">
      <w:start w:val="1"/>
      <w:numFmt w:val="bullet"/>
      <w:lvlText w:val="o"/>
      <w:lvlJc w:val="left"/>
      <w:pPr>
        <w:tabs>
          <w:tab w:val="num" w:pos="1800"/>
        </w:tabs>
        <w:ind w:left="1800" w:hanging="360"/>
      </w:pPr>
      <w:rPr>
        <w:rFonts w:ascii="Courier New" w:hAnsi="Courier New" w:cs="Courier New" w:hint="default"/>
      </w:rPr>
    </w:lvl>
    <w:lvl w:ilvl="5" w:tplc="EECA4190" w:tentative="1">
      <w:start w:val="1"/>
      <w:numFmt w:val="bullet"/>
      <w:lvlText w:val=""/>
      <w:lvlJc w:val="left"/>
      <w:pPr>
        <w:tabs>
          <w:tab w:val="num" w:pos="2520"/>
        </w:tabs>
        <w:ind w:left="2520" w:hanging="360"/>
      </w:pPr>
      <w:rPr>
        <w:rFonts w:ascii="Wingdings" w:hAnsi="Wingdings" w:hint="default"/>
      </w:rPr>
    </w:lvl>
    <w:lvl w:ilvl="6" w:tplc="9E6E554C" w:tentative="1">
      <w:start w:val="1"/>
      <w:numFmt w:val="bullet"/>
      <w:lvlText w:val=""/>
      <w:lvlJc w:val="left"/>
      <w:pPr>
        <w:tabs>
          <w:tab w:val="num" w:pos="3240"/>
        </w:tabs>
        <w:ind w:left="3240" w:hanging="360"/>
      </w:pPr>
      <w:rPr>
        <w:rFonts w:ascii="Symbol" w:hAnsi="Symbol" w:hint="default"/>
      </w:rPr>
    </w:lvl>
    <w:lvl w:ilvl="7" w:tplc="B642AEC0" w:tentative="1">
      <w:start w:val="1"/>
      <w:numFmt w:val="bullet"/>
      <w:lvlText w:val="o"/>
      <w:lvlJc w:val="left"/>
      <w:pPr>
        <w:tabs>
          <w:tab w:val="num" w:pos="3960"/>
        </w:tabs>
        <w:ind w:left="3960" w:hanging="360"/>
      </w:pPr>
      <w:rPr>
        <w:rFonts w:ascii="Courier New" w:hAnsi="Courier New" w:cs="Courier New" w:hint="default"/>
      </w:rPr>
    </w:lvl>
    <w:lvl w:ilvl="8" w:tplc="8A9AC228" w:tentative="1">
      <w:start w:val="1"/>
      <w:numFmt w:val="bullet"/>
      <w:lvlText w:val=""/>
      <w:lvlJc w:val="left"/>
      <w:pPr>
        <w:tabs>
          <w:tab w:val="num" w:pos="4680"/>
        </w:tabs>
        <w:ind w:left="4680" w:hanging="360"/>
      </w:pPr>
      <w:rPr>
        <w:rFonts w:ascii="Wingdings" w:hAnsi="Wingdings" w:hint="default"/>
      </w:rPr>
    </w:lvl>
  </w:abstractNum>
  <w:abstractNum w:abstractNumId="168" w15:restartNumberingAfterBreak="0">
    <w:nsid w:val="72F90C2A"/>
    <w:multiLevelType w:val="hybridMultilevel"/>
    <w:tmpl w:val="B42A35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9" w15:restartNumberingAfterBreak="0">
    <w:nsid w:val="73071609"/>
    <w:multiLevelType w:val="hybridMultilevel"/>
    <w:tmpl w:val="0FAEEDDC"/>
    <w:lvl w:ilvl="0" w:tplc="300A0001">
      <w:start w:val="1"/>
      <w:numFmt w:val="bullet"/>
      <w:lvlText w:val=""/>
      <w:lvlJc w:val="left"/>
      <w:pPr>
        <w:ind w:left="802" w:hanging="360"/>
      </w:pPr>
      <w:rPr>
        <w:rFonts w:ascii="Symbol" w:hAnsi="Symbol" w:hint="default"/>
      </w:rPr>
    </w:lvl>
    <w:lvl w:ilvl="1" w:tplc="300A0003" w:tentative="1">
      <w:start w:val="1"/>
      <w:numFmt w:val="bullet"/>
      <w:lvlText w:val="o"/>
      <w:lvlJc w:val="left"/>
      <w:pPr>
        <w:ind w:left="1522" w:hanging="360"/>
      </w:pPr>
      <w:rPr>
        <w:rFonts w:ascii="Courier New" w:hAnsi="Courier New" w:cs="Courier New" w:hint="default"/>
      </w:rPr>
    </w:lvl>
    <w:lvl w:ilvl="2" w:tplc="300A0005" w:tentative="1">
      <w:start w:val="1"/>
      <w:numFmt w:val="bullet"/>
      <w:lvlText w:val=""/>
      <w:lvlJc w:val="left"/>
      <w:pPr>
        <w:ind w:left="2242" w:hanging="360"/>
      </w:pPr>
      <w:rPr>
        <w:rFonts w:ascii="Wingdings" w:hAnsi="Wingdings" w:hint="default"/>
      </w:rPr>
    </w:lvl>
    <w:lvl w:ilvl="3" w:tplc="300A0001" w:tentative="1">
      <w:start w:val="1"/>
      <w:numFmt w:val="bullet"/>
      <w:lvlText w:val=""/>
      <w:lvlJc w:val="left"/>
      <w:pPr>
        <w:ind w:left="2962" w:hanging="360"/>
      </w:pPr>
      <w:rPr>
        <w:rFonts w:ascii="Symbol" w:hAnsi="Symbol" w:hint="default"/>
      </w:rPr>
    </w:lvl>
    <w:lvl w:ilvl="4" w:tplc="300A0003" w:tentative="1">
      <w:start w:val="1"/>
      <w:numFmt w:val="bullet"/>
      <w:lvlText w:val="o"/>
      <w:lvlJc w:val="left"/>
      <w:pPr>
        <w:ind w:left="3682" w:hanging="360"/>
      </w:pPr>
      <w:rPr>
        <w:rFonts w:ascii="Courier New" w:hAnsi="Courier New" w:cs="Courier New" w:hint="default"/>
      </w:rPr>
    </w:lvl>
    <w:lvl w:ilvl="5" w:tplc="300A0005" w:tentative="1">
      <w:start w:val="1"/>
      <w:numFmt w:val="bullet"/>
      <w:lvlText w:val=""/>
      <w:lvlJc w:val="left"/>
      <w:pPr>
        <w:ind w:left="4402" w:hanging="360"/>
      </w:pPr>
      <w:rPr>
        <w:rFonts w:ascii="Wingdings" w:hAnsi="Wingdings" w:hint="default"/>
      </w:rPr>
    </w:lvl>
    <w:lvl w:ilvl="6" w:tplc="300A0001" w:tentative="1">
      <w:start w:val="1"/>
      <w:numFmt w:val="bullet"/>
      <w:lvlText w:val=""/>
      <w:lvlJc w:val="left"/>
      <w:pPr>
        <w:ind w:left="5122" w:hanging="360"/>
      </w:pPr>
      <w:rPr>
        <w:rFonts w:ascii="Symbol" w:hAnsi="Symbol" w:hint="default"/>
      </w:rPr>
    </w:lvl>
    <w:lvl w:ilvl="7" w:tplc="300A0003" w:tentative="1">
      <w:start w:val="1"/>
      <w:numFmt w:val="bullet"/>
      <w:lvlText w:val="o"/>
      <w:lvlJc w:val="left"/>
      <w:pPr>
        <w:ind w:left="5842" w:hanging="360"/>
      </w:pPr>
      <w:rPr>
        <w:rFonts w:ascii="Courier New" w:hAnsi="Courier New" w:cs="Courier New" w:hint="default"/>
      </w:rPr>
    </w:lvl>
    <w:lvl w:ilvl="8" w:tplc="300A0005" w:tentative="1">
      <w:start w:val="1"/>
      <w:numFmt w:val="bullet"/>
      <w:lvlText w:val=""/>
      <w:lvlJc w:val="left"/>
      <w:pPr>
        <w:ind w:left="6562" w:hanging="360"/>
      </w:pPr>
      <w:rPr>
        <w:rFonts w:ascii="Wingdings" w:hAnsi="Wingdings" w:hint="default"/>
      </w:rPr>
    </w:lvl>
  </w:abstractNum>
  <w:abstractNum w:abstractNumId="170" w15:restartNumberingAfterBreak="0">
    <w:nsid w:val="731A0C2E"/>
    <w:multiLevelType w:val="hybridMultilevel"/>
    <w:tmpl w:val="D0D413F2"/>
    <w:lvl w:ilvl="0" w:tplc="6114C266">
      <w:start w:val="1"/>
      <w:numFmt w:val="bullet"/>
      <w:lvlText w:val=""/>
      <w:lvlJc w:val="left"/>
      <w:rPr>
        <w:rFonts w:ascii="Symbol" w:hAnsi="Symbol" w:hint="default"/>
        <w:color w:val="auto"/>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1" w15:restartNumberingAfterBreak="0">
    <w:nsid w:val="734D2AA4"/>
    <w:multiLevelType w:val="hybridMultilevel"/>
    <w:tmpl w:val="3580E0A6"/>
    <w:lvl w:ilvl="0" w:tplc="0C0A0001">
      <w:start w:val="1"/>
      <w:numFmt w:val="bullet"/>
      <w:lvlText w:val=""/>
      <w:lvlJc w:val="left"/>
      <w:pPr>
        <w:tabs>
          <w:tab w:val="num" w:pos="360"/>
        </w:tabs>
        <w:ind w:left="360" w:hanging="360"/>
      </w:pPr>
      <w:rPr>
        <w:rFonts w:ascii="Symbol" w:hAnsi="Symbol" w:hint="default"/>
      </w:rPr>
    </w:lvl>
    <w:lvl w:ilvl="1" w:tplc="0C0A0003">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72" w15:restartNumberingAfterBreak="0">
    <w:nsid w:val="737931F0"/>
    <w:multiLevelType w:val="hybridMultilevel"/>
    <w:tmpl w:val="DD1615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3" w15:restartNumberingAfterBreak="0">
    <w:nsid w:val="73834677"/>
    <w:multiLevelType w:val="hybridMultilevel"/>
    <w:tmpl w:val="16F04FF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174" w15:restartNumberingAfterBreak="0">
    <w:nsid w:val="75191C36"/>
    <w:multiLevelType w:val="hybridMultilevel"/>
    <w:tmpl w:val="E68E69FC"/>
    <w:lvl w:ilvl="0" w:tplc="4FC48B0C">
      <w:start w:val="1"/>
      <w:numFmt w:val="bullet"/>
      <w:lvlText w:val="•"/>
      <w:lvlJc w:val="left"/>
      <w:pPr>
        <w:tabs>
          <w:tab w:val="num" w:pos="720"/>
        </w:tabs>
        <w:ind w:left="720" w:hanging="360"/>
      </w:pPr>
      <w:rPr>
        <w:rFonts w:ascii="Arial" w:hAnsi="Arial" w:hint="default"/>
      </w:rPr>
    </w:lvl>
    <w:lvl w:ilvl="1" w:tplc="BD342DA0" w:tentative="1">
      <w:start w:val="1"/>
      <w:numFmt w:val="bullet"/>
      <w:lvlText w:val="•"/>
      <w:lvlJc w:val="left"/>
      <w:pPr>
        <w:tabs>
          <w:tab w:val="num" w:pos="1440"/>
        </w:tabs>
        <w:ind w:left="1440" w:hanging="360"/>
      </w:pPr>
      <w:rPr>
        <w:rFonts w:ascii="Arial" w:hAnsi="Arial" w:hint="default"/>
      </w:rPr>
    </w:lvl>
    <w:lvl w:ilvl="2" w:tplc="C01C9820" w:tentative="1">
      <w:start w:val="1"/>
      <w:numFmt w:val="bullet"/>
      <w:lvlText w:val="•"/>
      <w:lvlJc w:val="left"/>
      <w:pPr>
        <w:tabs>
          <w:tab w:val="num" w:pos="2160"/>
        </w:tabs>
        <w:ind w:left="2160" w:hanging="360"/>
      </w:pPr>
      <w:rPr>
        <w:rFonts w:ascii="Arial" w:hAnsi="Arial" w:hint="default"/>
      </w:rPr>
    </w:lvl>
    <w:lvl w:ilvl="3" w:tplc="AB3A5B4C" w:tentative="1">
      <w:start w:val="1"/>
      <w:numFmt w:val="bullet"/>
      <w:lvlText w:val="•"/>
      <w:lvlJc w:val="left"/>
      <w:pPr>
        <w:tabs>
          <w:tab w:val="num" w:pos="2880"/>
        </w:tabs>
        <w:ind w:left="2880" w:hanging="360"/>
      </w:pPr>
      <w:rPr>
        <w:rFonts w:ascii="Arial" w:hAnsi="Arial" w:hint="default"/>
      </w:rPr>
    </w:lvl>
    <w:lvl w:ilvl="4" w:tplc="DD7A55CA" w:tentative="1">
      <w:start w:val="1"/>
      <w:numFmt w:val="bullet"/>
      <w:lvlText w:val="•"/>
      <w:lvlJc w:val="left"/>
      <w:pPr>
        <w:tabs>
          <w:tab w:val="num" w:pos="3600"/>
        </w:tabs>
        <w:ind w:left="3600" w:hanging="360"/>
      </w:pPr>
      <w:rPr>
        <w:rFonts w:ascii="Arial" w:hAnsi="Arial" w:hint="default"/>
      </w:rPr>
    </w:lvl>
    <w:lvl w:ilvl="5" w:tplc="AC18C83C" w:tentative="1">
      <w:start w:val="1"/>
      <w:numFmt w:val="bullet"/>
      <w:lvlText w:val="•"/>
      <w:lvlJc w:val="left"/>
      <w:pPr>
        <w:tabs>
          <w:tab w:val="num" w:pos="4320"/>
        </w:tabs>
        <w:ind w:left="4320" w:hanging="360"/>
      </w:pPr>
      <w:rPr>
        <w:rFonts w:ascii="Arial" w:hAnsi="Arial" w:hint="default"/>
      </w:rPr>
    </w:lvl>
    <w:lvl w:ilvl="6" w:tplc="473E9238" w:tentative="1">
      <w:start w:val="1"/>
      <w:numFmt w:val="bullet"/>
      <w:lvlText w:val="•"/>
      <w:lvlJc w:val="left"/>
      <w:pPr>
        <w:tabs>
          <w:tab w:val="num" w:pos="5040"/>
        </w:tabs>
        <w:ind w:left="5040" w:hanging="360"/>
      </w:pPr>
      <w:rPr>
        <w:rFonts w:ascii="Arial" w:hAnsi="Arial" w:hint="default"/>
      </w:rPr>
    </w:lvl>
    <w:lvl w:ilvl="7" w:tplc="F8C2D374" w:tentative="1">
      <w:start w:val="1"/>
      <w:numFmt w:val="bullet"/>
      <w:lvlText w:val="•"/>
      <w:lvlJc w:val="left"/>
      <w:pPr>
        <w:tabs>
          <w:tab w:val="num" w:pos="5760"/>
        </w:tabs>
        <w:ind w:left="5760" w:hanging="360"/>
      </w:pPr>
      <w:rPr>
        <w:rFonts w:ascii="Arial" w:hAnsi="Arial" w:hint="default"/>
      </w:rPr>
    </w:lvl>
    <w:lvl w:ilvl="8" w:tplc="92A4397E" w:tentative="1">
      <w:start w:val="1"/>
      <w:numFmt w:val="bullet"/>
      <w:lvlText w:val="•"/>
      <w:lvlJc w:val="left"/>
      <w:pPr>
        <w:tabs>
          <w:tab w:val="num" w:pos="6480"/>
        </w:tabs>
        <w:ind w:left="6480" w:hanging="360"/>
      </w:pPr>
      <w:rPr>
        <w:rFonts w:ascii="Arial" w:hAnsi="Arial" w:hint="default"/>
      </w:rPr>
    </w:lvl>
  </w:abstractNum>
  <w:abstractNum w:abstractNumId="175" w15:restartNumberingAfterBreak="0">
    <w:nsid w:val="754D68FD"/>
    <w:multiLevelType w:val="hybridMultilevel"/>
    <w:tmpl w:val="E9842FD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6" w15:restartNumberingAfterBreak="0">
    <w:nsid w:val="759062EC"/>
    <w:multiLevelType w:val="hybridMultilevel"/>
    <w:tmpl w:val="991686E0"/>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7" w15:restartNumberingAfterBreak="0">
    <w:nsid w:val="7642203D"/>
    <w:multiLevelType w:val="hybridMultilevel"/>
    <w:tmpl w:val="CC963E94"/>
    <w:lvl w:ilvl="0" w:tplc="300A000F">
      <w:start w:val="1"/>
      <w:numFmt w:val="decimal"/>
      <w:lvlText w:val="%1."/>
      <w:lvlJc w:val="left"/>
      <w:pPr>
        <w:ind w:left="720" w:hanging="360"/>
      </w:pPr>
    </w:lvl>
    <w:lvl w:ilvl="1" w:tplc="FE70CB4C">
      <w:start w:val="1"/>
      <w:numFmt w:val="lowerLetter"/>
      <w:lvlText w:val="%2."/>
      <w:lvlJc w:val="left"/>
      <w:pPr>
        <w:ind w:left="1785" w:hanging="705"/>
      </w:pPr>
      <w:rPr>
        <w:rFonts w:hint="default"/>
      </w:r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8" w15:restartNumberingAfterBreak="0">
    <w:nsid w:val="768A4F57"/>
    <w:multiLevelType w:val="hybridMultilevel"/>
    <w:tmpl w:val="A266A19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9" w15:restartNumberingAfterBreak="0">
    <w:nsid w:val="780476EE"/>
    <w:multiLevelType w:val="hybridMultilevel"/>
    <w:tmpl w:val="9AA09AD2"/>
    <w:lvl w:ilvl="0" w:tplc="6114C266">
      <w:start w:val="1"/>
      <w:numFmt w:val="bullet"/>
      <w:lvlText w:val=""/>
      <w:lvlJc w:val="left"/>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0" w15:restartNumberingAfterBreak="0">
    <w:nsid w:val="78302783"/>
    <w:multiLevelType w:val="hybridMultilevel"/>
    <w:tmpl w:val="0FCC47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1" w15:restartNumberingAfterBreak="0">
    <w:nsid w:val="78FF20FA"/>
    <w:multiLevelType w:val="hybridMultilevel"/>
    <w:tmpl w:val="A11ADB9A"/>
    <w:lvl w:ilvl="0" w:tplc="300A0019">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2" w15:restartNumberingAfterBreak="0">
    <w:nsid w:val="79BF5D69"/>
    <w:multiLevelType w:val="hybridMultilevel"/>
    <w:tmpl w:val="A08CA4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3" w15:restartNumberingAfterBreak="0">
    <w:nsid w:val="7A9D2A0E"/>
    <w:multiLevelType w:val="hybridMultilevel"/>
    <w:tmpl w:val="9D7E52CA"/>
    <w:lvl w:ilvl="0" w:tplc="300A0001">
      <w:start w:val="1"/>
      <w:numFmt w:val="bullet"/>
      <w:lvlText w:val=""/>
      <w:lvlJc w:val="left"/>
      <w:pPr>
        <w:ind w:left="802" w:hanging="360"/>
      </w:pPr>
      <w:rPr>
        <w:rFonts w:ascii="Symbol" w:hAnsi="Symbol" w:hint="default"/>
      </w:rPr>
    </w:lvl>
    <w:lvl w:ilvl="1" w:tplc="300A0003" w:tentative="1">
      <w:start w:val="1"/>
      <w:numFmt w:val="bullet"/>
      <w:lvlText w:val="o"/>
      <w:lvlJc w:val="left"/>
      <w:pPr>
        <w:ind w:left="1522" w:hanging="360"/>
      </w:pPr>
      <w:rPr>
        <w:rFonts w:ascii="Courier New" w:hAnsi="Courier New" w:cs="Courier New" w:hint="default"/>
      </w:rPr>
    </w:lvl>
    <w:lvl w:ilvl="2" w:tplc="300A0005" w:tentative="1">
      <w:start w:val="1"/>
      <w:numFmt w:val="bullet"/>
      <w:lvlText w:val=""/>
      <w:lvlJc w:val="left"/>
      <w:pPr>
        <w:ind w:left="2242" w:hanging="360"/>
      </w:pPr>
      <w:rPr>
        <w:rFonts w:ascii="Wingdings" w:hAnsi="Wingdings" w:hint="default"/>
      </w:rPr>
    </w:lvl>
    <w:lvl w:ilvl="3" w:tplc="300A0001" w:tentative="1">
      <w:start w:val="1"/>
      <w:numFmt w:val="bullet"/>
      <w:lvlText w:val=""/>
      <w:lvlJc w:val="left"/>
      <w:pPr>
        <w:ind w:left="2962" w:hanging="360"/>
      </w:pPr>
      <w:rPr>
        <w:rFonts w:ascii="Symbol" w:hAnsi="Symbol" w:hint="default"/>
      </w:rPr>
    </w:lvl>
    <w:lvl w:ilvl="4" w:tplc="300A0003" w:tentative="1">
      <w:start w:val="1"/>
      <w:numFmt w:val="bullet"/>
      <w:lvlText w:val="o"/>
      <w:lvlJc w:val="left"/>
      <w:pPr>
        <w:ind w:left="3682" w:hanging="360"/>
      </w:pPr>
      <w:rPr>
        <w:rFonts w:ascii="Courier New" w:hAnsi="Courier New" w:cs="Courier New" w:hint="default"/>
      </w:rPr>
    </w:lvl>
    <w:lvl w:ilvl="5" w:tplc="300A0005" w:tentative="1">
      <w:start w:val="1"/>
      <w:numFmt w:val="bullet"/>
      <w:lvlText w:val=""/>
      <w:lvlJc w:val="left"/>
      <w:pPr>
        <w:ind w:left="4402" w:hanging="360"/>
      </w:pPr>
      <w:rPr>
        <w:rFonts w:ascii="Wingdings" w:hAnsi="Wingdings" w:hint="default"/>
      </w:rPr>
    </w:lvl>
    <w:lvl w:ilvl="6" w:tplc="300A0001" w:tentative="1">
      <w:start w:val="1"/>
      <w:numFmt w:val="bullet"/>
      <w:lvlText w:val=""/>
      <w:lvlJc w:val="left"/>
      <w:pPr>
        <w:ind w:left="5122" w:hanging="360"/>
      </w:pPr>
      <w:rPr>
        <w:rFonts w:ascii="Symbol" w:hAnsi="Symbol" w:hint="default"/>
      </w:rPr>
    </w:lvl>
    <w:lvl w:ilvl="7" w:tplc="300A0003" w:tentative="1">
      <w:start w:val="1"/>
      <w:numFmt w:val="bullet"/>
      <w:lvlText w:val="o"/>
      <w:lvlJc w:val="left"/>
      <w:pPr>
        <w:ind w:left="5842" w:hanging="360"/>
      </w:pPr>
      <w:rPr>
        <w:rFonts w:ascii="Courier New" w:hAnsi="Courier New" w:cs="Courier New" w:hint="default"/>
      </w:rPr>
    </w:lvl>
    <w:lvl w:ilvl="8" w:tplc="300A0005" w:tentative="1">
      <w:start w:val="1"/>
      <w:numFmt w:val="bullet"/>
      <w:lvlText w:val=""/>
      <w:lvlJc w:val="left"/>
      <w:pPr>
        <w:ind w:left="6562" w:hanging="360"/>
      </w:pPr>
      <w:rPr>
        <w:rFonts w:ascii="Wingdings" w:hAnsi="Wingdings" w:hint="default"/>
      </w:rPr>
    </w:lvl>
  </w:abstractNum>
  <w:abstractNum w:abstractNumId="184" w15:restartNumberingAfterBreak="0">
    <w:nsid w:val="7B427840"/>
    <w:multiLevelType w:val="hybridMultilevel"/>
    <w:tmpl w:val="35A8E0A0"/>
    <w:lvl w:ilvl="0" w:tplc="6114C266">
      <w:start w:val="1"/>
      <w:numFmt w:val="bullet"/>
      <w:lvlText w:val=""/>
      <w:lvlJc w:val="left"/>
      <w:rPr>
        <w:rFonts w:ascii="Symbol" w:hAnsi="Symbol" w:hint="default"/>
        <w:color w:val="auto"/>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5" w15:restartNumberingAfterBreak="0">
    <w:nsid w:val="7BC5077E"/>
    <w:multiLevelType w:val="hybridMultilevel"/>
    <w:tmpl w:val="3800DCE8"/>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6" w15:restartNumberingAfterBreak="0">
    <w:nsid w:val="7C05304B"/>
    <w:multiLevelType w:val="hybridMultilevel"/>
    <w:tmpl w:val="BD12EDF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187" w15:restartNumberingAfterBreak="0">
    <w:nsid w:val="7C59435E"/>
    <w:multiLevelType w:val="hybridMultilevel"/>
    <w:tmpl w:val="5C466012"/>
    <w:lvl w:ilvl="0" w:tplc="E0A6C266">
      <w:start w:val="1"/>
      <w:numFmt w:val="bullet"/>
      <w:lvlText w:val=""/>
      <w:lvlJc w:val="left"/>
      <w:rPr>
        <w:rFonts w:ascii="Symbol" w:hAnsi="Symbol" w:hint="default"/>
        <w:color w:val="auto"/>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abstractNum w:abstractNumId="188" w15:restartNumberingAfterBreak="0">
    <w:nsid w:val="7D126F23"/>
    <w:multiLevelType w:val="hybridMultilevel"/>
    <w:tmpl w:val="C3FE8E9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9" w15:restartNumberingAfterBreak="0">
    <w:nsid w:val="7E0F5C99"/>
    <w:multiLevelType w:val="hybridMultilevel"/>
    <w:tmpl w:val="648262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0" w15:restartNumberingAfterBreak="0">
    <w:nsid w:val="7E3B7CDE"/>
    <w:multiLevelType w:val="hybridMultilevel"/>
    <w:tmpl w:val="4CEECEA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1" w15:restartNumberingAfterBreak="0">
    <w:nsid w:val="7EB81D4A"/>
    <w:multiLevelType w:val="hybridMultilevel"/>
    <w:tmpl w:val="857448D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31158625">
    <w:abstractNumId w:val="0"/>
  </w:num>
  <w:num w:numId="2" w16cid:durableId="1276715242">
    <w:abstractNumId w:val="53"/>
  </w:num>
  <w:num w:numId="3" w16cid:durableId="1793016225">
    <w:abstractNumId w:val="70"/>
  </w:num>
  <w:num w:numId="4" w16cid:durableId="2046441081">
    <w:abstractNumId w:val="40"/>
  </w:num>
  <w:num w:numId="5" w16cid:durableId="2138988002">
    <w:abstractNumId w:val="186"/>
  </w:num>
  <w:num w:numId="6" w16cid:durableId="2090881017">
    <w:abstractNumId w:val="33"/>
  </w:num>
  <w:num w:numId="7" w16cid:durableId="1209103222">
    <w:abstractNumId w:val="92"/>
  </w:num>
  <w:num w:numId="8" w16cid:durableId="1325285164">
    <w:abstractNumId w:val="84"/>
  </w:num>
  <w:num w:numId="9" w16cid:durableId="1199128526">
    <w:abstractNumId w:val="95"/>
  </w:num>
  <w:num w:numId="10" w16cid:durableId="235094597">
    <w:abstractNumId w:val="68"/>
  </w:num>
  <w:num w:numId="11" w16cid:durableId="480586324">
    <w:abstractNumId w:val="57"/>
  </w:num>
  <w:num w:numId="12" w16cid:durableId="170023377">
    <w:abstractNumId w:val="184"/>
  </w:num>
  <w:num w:numId="13" w16cid:durableId="1727412533">
    <w:abstractNumId w:val="150"/>
  </w:num>
  <w:num w:numId="14" w16cid:durableId="1725712527">
    <w:abstractNumId w:val="56"/>
  </w:num>
  <w:num w:numId="15" w16cid:durableId="1618640008">
    <w:abstractNumId w:val="179"/>
  </w:num>
  <w:num w:numId="16" w16cid:durableId="894200340">
    <w:abstractNumId w:val="76"/>
  </w:num>
  <w:num w:numId="17" w16cid:durableId="1523854740">
    <w:abstractNumId w:val="11"/>
  </w:num>
  <w:num w:numId="18" w16cid:durableId="822817824">
    <w:abstractNumId w:val="170"/>
  </w:num>
  <w:num w:numId="19" w16cid:durableId="1796557794">
    <w:abstractNumId w:val="159"/>
  </w:num>
  <w:num w:numId="20" w16cid:durableId="1837768572">
    <w:abstractNumId w:val="38"/>
  </w:num>
  <w:num w:numId="21" w16cid:durableId="379984313">
    <w:abstractNumId w:val="14"/>
  </w:num>
  <w:num w:numId="22" w16cid:durableId="180432458">
    <w:abstractNumId w:val="37"/>
  </w:num>
  <w:num w:numId="23" w16cid:durableId="61175043">
    <w:abstractNumId w:val="39"/>
  </w:num>
  <w:num w:numId="24" w16cid:durableId="1216889956">
    <w:abstractNumId w:val="34"/>
  </w:num>
  <w:num w:numId="25" w16cid:durableId="1974557150">
    <w:abstractNumId w:val="49"/>
  </w:num>
  <w:num w:numId="26" w16cid:durableId="1855074794">
    <w:abstractNumId w:val="19"/>
  </w:num>
  <w:num w:numId="27" w16cid:durableId="604702118">
    <w:abstractNumId w:val="143"/>
  </w:num>
  <w:num w:numId="28" w16cid:durableId="1328510699">
    <w:abstractNumId w:val="28"/>
  </w:num>
  <w:num w:numId="29" w16cid:durableId="2036223507">
    <w:abstractNumId w:val="8"/>
  </w:num>
  <w:num w:numId="30" w16cid:durableId="111674947">
    <w:abstractNumId w:val="12"/>
  </w:num>
  <w:num w:numId="31" w16cid:durableId="1989554231">
    <w:abstractNumId w:val="55"/>
  </w:num>
  <w:num w:numId="32" w16cid:durableId="1492523793">
    <w:abstractNumId w:val="131"/>
  </w:num>
  <w:num w:numId="33" w16cid:durableId="212617592">
    <w:abstractNumId w:val="112"/>
  </w:num>
  <w:num w:numId="34" w16cid:durableId="950823449">
    <w:abstractNumId w:val="99"/>
  </w:num>
  <w:num w:numId="35" w16cid:durableId="400062980">
    <w:abstractNumId w:val="17"/>
  </w:num>
  <w:num w:numId="36" w16cid:durableId="824324095">
    <w:abstractNumId w:val="25"/>
  </w:num>
  <w:num w:numId="37" w16cid:durableId="304286643">
    <w:abstractNumId w:val="63"/>
  </w:num>
  <w:num w:numId="38" w16cid:durableId="2142533549">
    <w:abstractNumId w:val="83"/>
  </w:num>
  <w:num w:numId="39" w16cid:durableId="2121216041">
    <w:abstractNumId w:val="176"/>
  </w:num>
  <w:num w:numId="40" w16cid:durableId="1257135048">
    <w:abstractNumId w:val="88"/>
  </w:num>
  <w:num w:numId="41" w16cid:durableId="1280837253">
    <w:abstractNumId w:val="158"/>
  </w:num>
  <w:num w:numId="42" w16cid:durableId="1290211855">
    <w:abstractNumId w:val="58"/>
  </w:num>
  <w:num w:numId="43" w16cid:durableId="151408631">
    <w:abstractNumId w:val="142"/>
  </w:num>
  <w:num w:numId="44" w16cid:durableId="105320734">
    <w:abstractNumId w:val="24"/>
  </w:num>
  <w:num w:numId="45" w16cid:durableId="1402558698">
    <w:abstractNumId w:val="183"/>
  </w:num>
  <w:num w:numId="46" w16cid:durableId="1076442582">
    <w:abstractNumId w:val="89"/>
  </w:num>
  <w:num w:numId="47" w16cid:durableId="259528872">
    <w:abstractNumId w:val="13"/>
  </w:num>
  <w:num w:numId="48" w16cid:durableId="247083115">
    <w:abstractNumId w:val="169"/>
  </w:num>
  <w:num w:numId="49" w16cid:durableId="608243515">
    <w:abstractNumId w:val="64"/>
  </w:num>
  <w:num w:numId="50" w16cid:durableId="1973703485">
    <w:abstractNumId w:val="135"/>
  </w:num>
  <w:num w:numId="51" w16cid:durableId="78404864">
    <w:abstractNumId w:val="148"/>
  </w:num>
  <w:num w:numId="52" w16cid:durableId="152449921">
    <w:abstractNumId w:val="154"/>
  </w:num>
  <w:num w:numId="53" w16cid:durableId="404573164">
    <w:abstractNumId w:val="189"/>
  </w:num>
  <w:num w:numId="54" w16cid:durableId="1852140789">
    <w:abstractNumId w:val="26"/>
  </w:num>
  <w:num w:numId="55" w16cid:durableId="798307594">
    <w:abstractNumId w:val="160"/>
  </w:num>
  <w:num w:numId="56" w16cid:durableId="103159645">
    <w:abstractNumId w:val="93"/>
  </w:num>
  <w:num w:numId="57" w16cid:durableId="307633477">
    <w:abstractNumId w:val="174"/>
  </w:num>
  <w:num w:numId="58" w16cid:durableId="565140601">
    <w:abstractNumId w:val="167"/>
  </w:num>
  <w:num w:numId="59" w16cid:durableId="1330215446">
    <w:abstractNumId w:val="187"/>
  </w:num>
  <w:num w:numId="60" w16cid:durableId="1781995975">
    <w:abstractNumId w:val="171"/>
  </w:num>
  <w:num w:numId="61" w16cid:durableId="738407267">
    <w:abstractNumId w:val="35"/>
  </w:num>
  <w:num w:numId="62" w16cid:durableId="631904749">
    <w:abstractNumId w:val="116"/>
  </w:num>
  <w:num w:numId="63" w16cid:durableId="1583683327">
    <w:abstractNumId w:val="81"/>
  </w:num>
  <w:num w:numId="64" w16cid:durableId="1846900812">
    <w:abstractNumId w:val="72"/>
  </w:num>
  <w:num w:numId="65" w16cid:durableId="1387922324">
    <w:abstractNumId w:val="44"/>
  </w:num>
  <w:num w:numId="66" w16cid:durableId="2026206948">
    <w:abstractNumId w:val="157"/>
  </w:num>
  <w:num w:numId="67" w16cid:durableId="1746105504">
    <w:abstractNumId w:val="85"/>
  </w:num>
  <w:num w:numId="68" w16cid:durableId="26221159">
    <w:abstractNumId w:val="43"/>
  </w:num>
  <w:num w:numId="69" w16cid:durableId="543752576">
    <w:abstractNumId w:val="177"/>
  </w:num>
  <w:num w:numId="70" w16cid:durableId="927469577">
    <w:abstractNumId w:val="134"/>
  </w:num>
  <w:num w:numId="71" w16cid:durableId="1764304679">
    <w:abstractNumId w:val="164"/>
  </w:num>
  <w:num w:numId="72" w16cid:durableId="1325737653">
    <w:abstractNumId w:val="121"/>
  </w:num>
  <w:num w:numId="73" w16cid:durableId="717775698">
    <w:abstractNumId w:val="109"/>
  </w:num>
  <w:num w:numId="74" w16cid:durableId="225460159">
    <w:abstractNumId w:val="172"/>
  </w:num>
  <w:num w:numId="75" w16cid:durableId="1024943153">
    <w:abstractNumId w:val="149"/>
  </w:num>
  <w:num w:numId="76" w16cid:durableId="2033527494">
    <w:abstractNumId w:val="7"/>
  </w:num>
  <w:num w:numId="77" w16cid:durableId="917404877">
    <w:abstractNumId w:val="162"/>
  </w:num>
  <w:num w:numId="78" w16cid:durableId="105002922">
    <w:abstractNumId w:val="117"/>
  </w:num>
  <w:num w:numId="79" w16cid:durableId="854071454">
    <w:abstractNumId w:val="100"/>
  </w:num>
  <w:num w:numId="80" w16cid:durableId="478765857">
    <w:abstractNumId w:val="152"/>
  </w:num>
  <w:num w:numId="81" w16cid:durableId="980184621">
    <w:abstractNumId w:val="65"/>
  </w:num>
  <w:num w:numId="82" w16cid:durableId="1895850807">
    <w:abstractNumId w:val="30"/>
  </w:num>
  <w:num w:numId="83" w16cid:durableId="2027906315">
    <w:abstractNumId w:val="156"/>
  </w:num>
  <w:num w:numId="84" w16cid:durableId="820195361">
    <w:abstractNumId w:val="140"/>
  </w:num>
  <w:num w:numId="85" w16cid:durableId="631716858">
    <w:abstractNumId w:val="46"/>
  </w:num>
  <w:num w:numId="86" w16cid:durableId="872615406">
    <w:abstractNumId w:val="71"/>
  </w:num>
  <w:num w:numId="87" w16cid:durableId="59912445">
    <w:abstractNumId w:val="98"/>
  </w:num>
  <w:num w:numId="88" w16cid:durableId="685979193">
    <w:abstractNumId w:val="147"/>
  </w:num>
  <w:num w:numId="89" w16cid:durableId="1970358689">
    <w:abstractNumId w:val="163"/>
  </w:num>
  <w:num w:numId="90" w16cid:durableId="1478718724">
    <w:abstractNumId w:val="137"/>
  </w:num>
  <w:num w:numId="91" w16cid:durableId="2048987059">
    <w:abstractNumId w:val="87"/>
  </w:num>
  <w:num w:numId="92" w16cid:durableId="1878464250">
    <w:abstractNumId w:val="103"/>
  </w:num>
  <w:num w:numId="93" w16cid:durableId="537356176">
    <w:abstractNumId w:val="80"/>
  </w:num>
  <w:num w:numId="94" w16cid:durableId="1380473939">
    <w:abstractNumId w:val="16"/>
  </w:num>
  <w:num w:numId="95" w16cid:durableId="952859938">
    <w:abstractNumId w:val="54"/>
  </w:num>
  <w:num w:numId="96" w16cid:durableId="1480802920">
    <w:abstractNumId w:val="118"/>
  </w:num>
  <w:num w:numId="97" w16cid:durableId="1391418692">
    <w:abstractNumId w:val="61"/>
  </w:num>
  <w:num w:numId="98" w16cid:durableId="1086731479">
    <w:abstractNumId w:val="113"/>
  </w:num>
  <w:num w:numId="99" w16cid:durableId="1204247556">
    <w:abstractNumId w:val="36"/>
  </w:num>
  <w:num w:numId="100" w16cid:durableId="1042703781">
    <w:abstractNumId w:val="180"/>
  </w:num>
  <w:num w:numId="101" w16cid:durableId="624389463">
    <w:abstractNumId w:val="22"/>
  </w:num>
  <w:num w:numId="102" w16cid:durableId="2011711781">
    <w:abstractNumId w:val="175"/>
  </w:num>
  <w:num w:numId="103" w16cid:durableId="1109397830">
    <w:abstractNumId w:val="120"/>
  </w:num>
  <w:num w:numId="104" w16cid:durableId="1493594887">
    <w:abstractNumId w:val="188"/>
  </w:num>
  <w:num w:numId="105" w16cid:durableId="617031727">
    <w:abstractNumId w:val="178"/>
  </w:num>
  <w:num w:numId="106" w16cid:durableId="1150026930">
    <w:abstractNumId w:val="185"/>
  </w:num>
  <w:num w:numId="107" w16cid:durableId="1568102792">
    <w:abstractNumId w:val="9"/>
  </w:num>
  <w:num w:numId="108" w16cid:durableId="144125949">
    <w:abstractNumId w:val="153"/>
  </w:num>
  <w:num w:numId="109" w16cid:durableId="1043139360">
    <w:abstractNumId w:val="107"/>
  </w:num>
  <w:num w:numId="110" w16cid:durableId="2097283469">
    <w:abstractNumId w:val="139"/>
  </w:num>
  <w:num w:numId="111" w16cid:durableId="535625807">
    <w:abstractNumId w:val="52"/>
  </w:num>
  <w:num w:numId="112" w16cid:durableId="170145353">
    <w:abstractNumId w:val="105"/>
  </w:num>
  <w:num w:numId="113" w16cid:durableId="1600719871">
    <w:abstractNumId w:val="122"/>
  </w:num>
  <w:num w:numId="114" w16cid:durableId="1792550294">
    <w:abstractNumId w:val="77"/>
  </w:num>
  <w:num w:numId="115" w16cid:durableId="724719784">
    <w:abstractNumId w:val="165"/>
  </w:num>
  <w:num w:numId="116" w16cid:durableId="1808231968">
    <w:abstractNumId w:val="108"/>
  </w:num>
  <w:num w:numId="117" w16cid:durableId="603920113">
    <w:abstractNumId w:val="42"/>
  </w:num>
  <w:num w:numId="118" w16cid:durableId="1076514214">
    <w:abstractNumId w:val="115"/>
  </w:num>
  <w:num w:numId="119" w16cid:durableId="597059811">
    <w:abstractNumId w:val="27"/>
  </w:num>
  <w:num w:numId="120" w16cid:durableId="685323613">
    <w:abstractNumId w:val="74"/>
  </w:num>
  <w:num w:numId="121" w16cid:durableId="1825505648">
    <w:abstractNumId w:val="126"/>
  </w:num>
  <w:num w:numId="122" w16cid:durableId="1529023797">
    <w:abstractNumId w:val="32"/>
  </w:num>
  <w:num w:numId="123" w16cid:durableId="1289504571">
    <w:abstractNumId w:val="125"/>
  </w:num>
  <w:num w:numId="124" w16cid:durableId="1399285996">
    <w:abstractNumId w:val="101"/>
  </w:num>
  <w:num w:numId="125" w16cid:durableId="2009140079">
    <w:abstractNumId w:val="181"/>
  </w:num>
  <w:num w:numId="126" w16cid:durableId="1486051285">
    <w:abstractNumId w:val="123"/>
  </w:num>
  <w:num w:numId="127" w16cid:durableId="1295211821">
    <w:abstractNumId w:val="130"/>
  </w:num>
  <w:num w:numId="128" w16cid:durableId="1342050710">
    <w:abstractNumId w:val="73"/>
  </w:num>
  <w:num w:numId="129" w16cid:durableId="1270315488">
    <w:abstractNumId w:val="124"/>
  </w:num>
  <w:num w:numId="130" w16cid:durableId="1310983637">
    <w:abstractNumId w:val="91"/>
  </w:num>
  <w:num w:numId="131" w16cid:durableId="1626735056">
    <w:abstractNumId w:val="133"/>
  </w:num>
  <w:num w:numId="132" w16cid:durableId="1045980582">
    <w:abstractNumId w:val="48"/>
  </w:num>
  <w:num w:numId="133" w16cid:durableId="1274249159">
    <w:abstractNumId w:val="62"/>
  </w:num>
  <w:num w:numId="134" w16cid:durableId="1296136930">
    <w:abstractNumId w:val="75"/>
  </w:num>
  <w:num w:numId="135" w16cid:durableId="119618798">
    <w:abstractNumId w:val="190"/>
  </w:num>
  <w:num w:numId="136" w16cid:durableId="1192113406">
    <w:abstractNumId w:val="110"/>
  </w:num>
  <w:num w:numId="137" w16cid:durableId="963074369">
    <w:abstractNumId w:val="45"/>
  </w:num>
  <w:num w:numId="138" w16cid:durableId="1349285684">
    <w:abstractNumId w:val="161"/>
  </w:num>
  <w:num w:numId="139" w16cid:durableId="1215774777">
    <w:abstractNumId w:val="106"/>
  </w:num>
  <w:num w:numId="140" w16cid:durableId="2074085952">
    <w:abstractNumId w:val="51"/>
  </w:num>
  <w:num w:numId="141" w16cid:durableId="1712460437">
    <w:abstractNumId w:val="155"/>
  </w:num>
  <w:num w:numId="142" w16cid:durableId="101807532">
    <w:abstractNumId w:val="47"/>
  </w:num>
  <w:num w:numId="143" w16cid:durableId="531770381">
    <w:abstractNumId w:val="67"/>
  </w:num>
  <w:num w:numId="144" w16cid:durableId="456533377">
    <w:abstractNumId w:val="166"/>
  </w:num>
  <w:num w:numId="145" w16cid:durableId="1968513616">
    <w:abstractNumId w:val="146"/>
  </w:num>
  <w:num w:numId="146" w16cid:durableId="190992508">
    <w:abstractNumId w:val="31"/>
  </w:num>
  <w:num w:numId="147" w16cid:durableId="2099670641">
    <w:abstractNumId w:val="18"/>
  </w:num>
  <w:num w:numId="148" w16cid:durableId="636305614">
    <w:abstractNumId w:val="86"/>
  </w:num>
  <w:num w:numId="149" w16cid:durableId="1364595701">
    <w:abstractNumId w:val="78"/>
  </w:num>
  <w:num w:numId="150" w16cid:durableId="1445267624">
    <w:abstractNumId w:val="144"/>
  </w:num>
  <w:num w:numId="151" w16cid:durableId="1047142026">
    <w:abstractNumId w:val="41"/>
  </w:num>
  <w:num w:numId="152" w16cid:durableId="1014964633">
    <w:abstractNumId w:val="127"/>
  </w:num>
  <w:num w:numId="153" w16cid:durableId="434204851">
    <w:abstractNumId w:val="60"/>
  </w:num>
  <w:num w:numId="154" w16cid:durableId="1471943474">
    <w:abstractNumId w:val="96"/>
  </w:num>
  <w:num w:numId="155" w16cid:durableId="389234999">
    <w:abstractNumId w:val="129"/>
  </w:num>
  <w:num w:numId="156" w16cid:durableId="310982354">
    <w:abstractNumId w:val="94"/>
  </w:num>
  <w:num w:numId="157" w16cid:durableId="1439176755">
    <w:abstractNumId w:val="132"/>
  </w:num>
  <w:num w:numId="158" w16cid:durableId="71515101">
    <w:abstractNumId w:val="102"/>
  </w:num>
  <w:num w:numId="159" w16cid:durableId="1082214290">
    <w:abstractNumId w:val="145"/>
  </w:num>
  <w:num w:numId="160" w16cid:durableId="2119637653">
    <w:abstractNumId w:val="168"/>
  </w:num>
  <w:num w:numId="161" w16cid:durableId="1858078557">
    <w:abstractNumId w:val="59"/>
  </w:num>
  <w:num w:numId="162" w16cid:durableId="572399259">
    <w:abstractNumId w:val="69"/>
  </w:num>
  <w:num w:numId="163" w16cid:durableId="1423448379">
    <w:abstractNumId w:val="182"/>
  </w:num>
  <w:num w:numId="164" w16cid:durableId="268858234">
    <w:abstractNumId w:val="20"/>
  </w:num>
  <w:num w:numId="165" w16cid:durableId="1384141344">
    <w:abstractNumId w:val="50"/>
  </w:num>
  <w:num w:numId="166" w16cid:durableId="1716201655">
    <w:abstractNumId w:val="97"/>
  </w:num>
  <w:num w:numId="167" w16cid:durableId="574586810">
    <w:abstractNumId w:val="138"/>
  </w:num>
  <w:num w:numId="168" w16cid:durableId="1677148908">
    <w:abstractNumId w:val="151"/>
  </w:num>
  <w:num w:numId="169" w16cid:durableId="571962901">
    <w:abstractNumId w:val="29"/>
  </w:num>
  <w:num w:numId="170" w16cid:durableId="1334722511">
    <w:abstractNumId w:val="79"/>
  </w:num>
  <w:num w:numId="171" w16cid:durableId="657541625">
    <w:abstractNumId w:val="23"/>
  </w:num>
  <w:num w:numId="172" w16cid:durableId="621617304">
    <w:abstractNumId w:val="111"/>
  </w:num>
  <w:num w:numId="173" w16cid:durableId="748037712">
    <w:abstractNumId w:val="141"/>
  </w:num>
  <w:num w:numId="174" w16cid:durableId="271059545">
    <w:abstractNumId w:val="90"/>
  </w:num>
  <w:num w:numId="175" w16cid:durableId="406344711">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1482649176">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206806886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91004216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202219939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178473545">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363792094">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44940003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4933722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216549880">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235623211">
    <w:abstractNumId w:val="173"/>
  </w:num>
  <w:num w:numId="186" w16cid:durableId="996033835">
    <w:abstractNumId w:val="119"/>
  </w:num>
  <w:num w:numId="187" w16cid:durableId="1795713160">
    <w:abstractNumId w:val="10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0C80"/>
    <w:rsid w:val="00001450"/>
    <w:rsid w:val="00020850"/>
    <w:rsid w:val="0002138D"/>
    <w:rsid w:val="000215A7"/>
    <w:rsid w:val="00023085"/>
    <w:rsid w:val="000253DD"/>
    <w:rsid w:val="00025FA6"/>
    <w:rsid w:val="00026012"/>
    <w:rsid w:val="00030173"/>
    <w:rsid w:val="00033C80"/>
    <w:rsid w:val="00036DDB"/>
    <w:rsid w:val="00037751"/>
    <w:rsid w:val="00051B2B"/>
    <w:rsid w:val="0005485D"/>
    <w:rsid w:val="0005518A"/>
    <w:rsid w:val="00055CCE"/>
    <w:rsid w:val="00056F13"/>
    <w:rsid w:val="00060263"/>
    <w:rsid w:val="000635A8"/>
    <w:rsid w:val="00065C0B"/>
    <w:rsid w:val="00067EAA"/>
    <w:rsid w:val="0007068D"/>
    <w:rsid w:val="000710A3"/>
    <w:rsid w:val="00084A70"/>
    <w:rsid w:val="0008514A"/>
    <w:rsid w:val="00093242"/>
    <w:rsid w:val="000A2611"/>
    <w:rsid w:val="000A3930"/>
    <w:rsid w:val="000A3FAC"/>
    <w:rsid w:val="000A6011"/>
    <w:rsid w:val="000A702B"/>
    <w:rsid w:val="000B4BFF"/>
    <w:rsid w:val="000C22C9"/>
    <w:rsid w:val="000C34BD"/>
    <w:rsid w:val="000C5191"/>
    <w:rsid w:val="000C6DEF"/>
    <w:rsid w:val="000D286E"/>
    <w:rsid w:val="000D7DA6"/>
    <w:rsid w:val="000E26D2"/>
    <w:rsid w:val="000E47A0"/>
    <w:rsid w:val="000E7B36"/>
    <w:rsid w:val="000F023F"/>
    <w:rsid w:val="000F04F6"/>
    <w:rsid w:val="000F0767"/>
    <w:rsid w:val="000F143F"/>
    <w:rsid w:val="000F195C"/>
    <w:rsid w:val="000F2051"/>
    <w:rsid w:val="000F3053"/>
    <w:rsid w:val="000F5A2A"/>
    <w:rsid w:val="00101CBE"/>
    <w:rsid w:val="0010416E"/>
    <w:rsid w:val="00104178"/>
    <w:rsid w:val="00114578"/>
    <w:rsid w:val="00115B82"/>
    <w:rsid w:val="00117FBE"/>
    <w:rsid w:val="00120975"/>
    <w:rsid w:val="00125D5B"/>
    <w:rsid w:val="00132789"/>
    <w:rsid w:val="001455EA"/>
    <w:rsid w:val="00151EF2"/>
    <w:rsid w:val="00161AEF"/>
    <w:rsid w:val="00162CFB"/>
    <w:rsid w:val="00162F7A"/>
    <w:rsid w:val="00175AD8"/>
    <w:rsid w:val="001905F6"/>
    <w:rsid w:val="001909AC"/>
    <w:rsid w:val="00193D75"/>
    <w:rsid w:val="00194FF2"/>
    <w:rsid w:val="0019521E"/>
    <w:rsid w:val="001A110C"/>
    <w:rsid w:val="001A76E4"/>
    <w:rsid w:val="001B0212"/>
    <w:rsid w:val="001B1959"/>
    <w:rsid w:val="001B1B91"/>
    <w:rsid w:val="001B5C54"/>
    <w:rsid w:val="001B5DC1"/>
    <w:rsid w:val="001B6865"/>
    <w:rsid w:val="001B7806"/>
    <w:rsid w:val="001C3482"/>
    <w:rsid w:val="001C5146"/>
    <w:rsid w:val="001D09AE"/>
    <w:rsid w:val="001D1CDD"/>
    <w:rsid w:val="001E19C4"/>
    <w:rsid w:val="001E1F95"/>
    <w:rsid w:val="001E230B"/>
    <w:rsid w:val="001E2593"/>
    <w:rsid w:val="001E2C92"/>
    <w:rsid w:val="001E3750"/>
    <w:rsid w:val="001E528D"/>
    <w:rsid w:val="001E64B0"/>
    <w:rsid w:val="001E6F5D"/>
    <w:rsid w:val="001F0307"/>
    <w:rsid w:val="001F301B"/>
    <w:rsid w:val="001F5FAC"/>
    <w:rsid w:val="001F7DA8"/>
    <w:rsid w:val="0020452E"/>
    <w:rsid w:val="002113F2"/>
    <w:rsid w:val="002134D2"/>
    <w:rsid w:val="00227005"/>
    <w:rsid w:val="00227E80"/>
    <w:rsid w:val="002321D7"/>
    <w:rsid w:val="00234E34"/>
    <w:rsid w:val="00235439"/>
    <w:rsid w:val="00236959"/>
    <w:rsid w:val="002441A5"/>
    <w:rsid w:val="002442B3"/>
    <w:rsid w:val="002442E2"/>
    <w:rsid w:val="002463F9"/>
    <w:rsid w:val="002472B4"/>
    <w:rsid w:val="00247FE9"/>
    <w:rsid w:val="00251474"/>
    <w:rsid w:val="00252304"/>
    <w:rsid w:val="002546C2"/>
    <w:rsid w:val="00255578"/>
    <w:rsid w:val="00261367"/>
    <w:rsid w:val="0026246C"/>
    <w:rsid w:val="00263FB0"/>
    <w:rsid w:val="002717C6"/>
    <w:rsid w:val="0027290C"/>
    <w:rsid w:val="00274FBB"/>
    <w:rsid w:val="00277FA5"/>
    <w:rsid w:val="00283C0C"/>
    <w:rsid w:val="0028788E"/>
    <w:rsid w:val="00293B70"/>
    <w:rsid w:val="00294AE8"/>
    <w:rsid w:val="002A0BA9"/>
    <w:rsid w:val="002A15D9"/>
    <w:rsid w:val="002A2EDB"/>
    <w:rsid w:val="002A4117"/>
    <w:rsid w:val="002A472E"/>
    <w:rsid w:val="002B27F7"/>
    <w:rsid w:val="002B5F41"/>
    <w:rsid w:val="002C07E8"/>
    <w:rsid w:val="002C18B8"/>
    <w:rsid w:val="002C77F3"/>
    <w:rsid w:val="002D331E"/>
    <w:rsid w:val="002D4328"/>
    <w:rsid w:val="002D5D0C"/>
    <w:rsid w:val="002E12E4"/>
    <w:rsid w:val="002E1B54"/>
    <w:rsid w:val="002E3D74"/>
    <w:rsid w:val="002E42BE"/>
    <w:rsid w:val="002F2456"/>
    <w:rsid w:val="002F7141"/>
    <w:rsid w:val="002F7191"/>
    <w:rsid w:val="0030023B"/>
    <w:rsid w:val="00300CA5"/>
    <w:rsid w:val="00302B86"/>
    <w:rsid w:val="00304816"/>
    <w:rsid w:val="0030737E"/>
    <w:rsid w:val="003100C1"/>
    <w:rsid w:val="00311F5F"/>
    <w:rsid w:val="003148CA"/>
    <w:rsid w:val="003176D4"/>
    <w:rsid w:val="003250C8"/>
    <w:rsid w:val="00331FF3"/>
    <w:rsid w:val="0033360D"/>
    <w:rsid w:val="00341A29"/>
    <w:rsid w:val="00342F2F"/>
    <w:rsid w:val="003430DA"/>
    <w:rsid w:val="00343EB8"/>
    <w:rsid w:val="003507A9"/>
    <w:rsid w:val="00356B47"/>
    <w:rsid w:val="00360062"/>
    <w:rsid w:val="00366B70"/>
    <w:rsid w:val="00370B1F"/>
    <w:rsid w:val="00372038"/>
    <w:rsid w:val="00374F57"/>
    <w:rsid w:val="0037640B"/>
    <w:rsid w:val="00380753"/>
    <w:rsid w:val="003815C1"/>
    <w:rsid w:val="003864C5"/>
    <w:rsid w:val="003873C8"/>
    <w:rsid w:val="003A3FB0"/>
    <w:rsid w:val="003A4D60"/>
    <w:rsid w:val="003B05B8"/>
    <w:rsid w:val="003B5B45"/>
    <w:rsid w:val="003B5D38"/>
    <w:rsid w:val="003B7A58"/>
    <w:rsid w:val="003C470A"/>
    <w:rsid w:val="003D1652"/>
    <w:rsid w:val="003D373E"/>
    <w:rsid w:val="003D47AD"/>
    <w:rsid w:val="003F1147"/>
    <w:rsid w:val="003F4CF9"/>
    <w:rsid w:val="0040162B"/>
    <w:rsid w:val="00406E48"/>
    <w:rsid w:val="0041079E"/>
    <w:rsid w:val="004226D4"/>
    <w:rsid w:val="0042365C"/>
    <w:rsid w:val="004238E4"/>
    <w:rsid w:val="00433B20"/>
    <w:rsid w:val="00435FCA"/>
    <w:rsid w:val="00441489"/>
    <w:rsid w:val="00442AED"/>
    <w:rsid w:val="0044699A"/>
    <w:rsid w:val="00452187"/>
    <w:rsid w:val="00453783"/>
    <w:rsid w:val="00455AF1"/>
    <w:rsid w:val="00457232"/>
    <w:rsid w:val="0046318A"/>
    <w:rsid w:val="00463B6E"/>
    <w:rsid w:val="00464D2E"/>
    <w:rsid w:val="0046568B"/>
    <w:rsid w:val="004719FA"/>
    <w:rsid w:val="00472D78"/>
    <w:rsid w:val="004752FD"/>
    <w:rsid w:val="00481B4B"/>
    <w:rsid w:val="00482A4D"/>
    <w:rsid w:val="00483DA4"/>
    <w:rsid w:val="004855E4"/>
    <w:rsid w:val="00490B6D"/>
    <w:rsid w:val="00491F1D"/>
    <w:rsid w:val="00492D5D"/>
    <w:rsid w:val="00492E6E"/>
    <w:rsid w:val="00494316"/>
    <w:rsid w:val="0049755E"/>
    <w:rsid w:val="00497DE9"/>
    <w:rsid w:val="004A0086"/>
    <w:rsid w:val="004A0265"/>
    <w:rsid w:val="004A3C04"/>
    <w:rsid w:val="004A5D24"/>
    <w:rsid w:val="004A6234"/>
    <w:rsid w:val="004B1B5E"/>
    <w:rsid w:val="004B2855"/>
    <w:rsid w:val="004C657D"/>
    <w:rsid w:val="004C65BA"/>
    <w:rsid w:val="004D0E1B"/>
    <w:rsid w:val="004D1D15"/>
    <w:rsid w:val="004D435E"/>
    <w:rsid w:val="004D4FB5"/>
    <w:rsid w:val="004E03B8"/>
    <w:rsid w:val="004E6E78"/>
    <w:rsid w:val="004F103B"/>
    <w:rsid w:val="004F624D"/>
    <w:rsid w:val="00500301"/>
    <w:rsid w:val="00501CAE"/>
    <w:rsid w:val="00504C78"/>
    <w:rsid w:val="00510924"/>
    <w:rsid w:val="005109F6"/>
    <w:rsid w:val="00511630"/>
    <w:rsid w:val="00511B56"/>
    <w:rsid w:val="00511EE8"/>
    <w:rsid w:val="00514085"/>
    <w:rsid w:val="00521ED9"/>
    <w:rsid w:val="005235E3"/>
    <w:rsid w:val="0052440A"/>
    <w:rsid w:val="00524AD6"/>
    <w:rsid w:val="005252B0"/>
    <w:rsid w:val="00526DBB"/>
    <w:rsid w:val="00532682"/>
    <w:rsid w:val="00535B9D"/>
    <w:rsid w:val="00544633"/>
    <w:rsid w:val="00547DD9"/>
    <w:rsid w:val="0055490C"/>
    <w:rsid w:val="005639A7"/>
    <w:rsid w:val="00563D63"/>
    <w:rsid w:val="00577B7F"/>
    <w:rsid w:val="005812F6"/>
    <w:rsid w:val="00585C8A"/>
    <w:rsid w:val="00587293"/>
    <w:rsid w:val="00587D0E"/>
    <w:rsid w:val="00590BDA"/>
    <w:rsid w:val="00597881"/>
    <w:rsid w:val="005A1A80"/>
    <w:rsid w:val="005A41F0"/>
    <w:rsid w:val="005A5998"/>
    <w:rsid w:val="005A73A6"/>
    <w:rsid w:val="005B10F9"/>
    <w:rsid w:val="005B1D30"/>
    <w:rsid w:val="005B2F24"/>
    <w:rsid w:val="005B4231"/>
    <w:rsid w:val="005C00DE"/>
    <w:rsid w:val="005C6D23"/>
    <w:rsid w:val="005D1B76"/>
    <w:rsid w:val="005D654B"/>
    <w:rsid w:val="005E4DCC"/>
    <w:rsid w:val="005E532A"/>
    <w:rsid w:val="0060062C"/>
    <w:rsid w:val="0060186C"/>
    <w:rsid w:val="00605082"/>
    <w:rsid w:val="00607DE9"/>
    <w:rsid w:val="00614666"/>
    <w:rsid w:val="00615203"/>
    <w:rsid w:val="00623B1F"/>
    <w:rsid w:val="00626E53"/>
    <w:rsid w:val="006333A8"/>
    <w:rsid w:val="0063352F"/>
    <w:rsid w:val="00633C05"/>
    <w:rsid w:val="006373F9"/>
    <w:rsid w:val="006379F1"/>
    <w:rsid w:val="00637A68"/>
    <w:rsid w:val="00641AE6"/>
    <w:rsid w:val="006449B4"/>
    <w:rsid w:val="0064546F"/>
    <w:rsid w:val="00652A26"/>
    <w:rsid w:val="006539F0"/>
    <w:rsid w:val="00661342"/>
    <w:rsid w:val="00661782"/>
    <w:rsid w:val="00662B08"/>
    <w:rsid w:val="00663A4B"/>
    <w:rsid w:val="006640E0"/>
    <w:rsid w:val="00664201"/>
    <w:rsid w:val="00665BE7"/>
    <w:rsid w:val="00670299"/>
    <w:rsid w:val="0067098A"/>
    <w:rsid w:val="006733FB"/>
    <w:rsid w:val="00675673"/>
    <w:rsid w:val="00675ACA"/>
    <w:rsid w:val="00675F3C"/>
    <w:rsid w:val="0068191E"/>
    <w:rsid w:val="00681C7B"/>
    <w:rsid w:val="00684216"/>
    <w:rsid w:val="0068521F"/>
    <w:rsid w:val="00692386"/>
    <w:rsid w:val="00694CEC"/>
    <w:rsid w:val="00695DB6"/>
    <w:rsid w:val="00696AB8"/>
    <w:rsid w:val="006A221D"/>
    <w:rsid w:val="006A3B06"/>
    <w:rsid w:val="006A3BE5"/>
    <w:rsid w:val="006C0440"/>
    <w:rsid w:val="006C50A0"/>
    <w:rsid w:val="006C5A8B"/>
    <w:rsid w:val="006C611D"/>
    <w:rsid w:val="006D2A07"/>
    <w:rsid w:val="006D3725"/>
    <w:rsid w:val="006D47E5"/>
    <w:rsid w:val="006E11CD"/>
    <w:rsid w:val="006E19EC"/>
    <w:rsid w:val="006E24AA"/>
    <w:rsid w:val="006E3F94"/>
    <w:rsid w:val="006E75C9"/>
    <w:rsid w:val="006E7F57"/>
    <w:rsid w:val="006F49A2"/>
    <w:rsid w:val="006F647B"/>
    <w:rsid w:val="006F76C3"/>
    <w:rsid w:val="00700CAE"/>
    <w:rsid w:val="0070438C"/>
    <w:rsid w:val="00704A12"/>
    <w:rsid w:val="00704DA7"/>
    <w:rsid w:val="007053AE"/>
    <w:rsid w:val="00706E30"/>
    <w:rsid w:val="007074F8"/>
    <w:rsid w:val="007104EE"/>
    <w:rsid w:val="00710869"/>
    <w:rsid w:val="00711FDC"/>
    <w:rsid w:val="007137E1"/>
    <w:rsid w:val="007145F2"/>
    <w:rsid w:val="0071597B"/>
    <w:rsid w:val="00716272"/>
    <w:rsid w:val="007209E7"/>
    <w:rsid w:val="00731509"/>
    <w:rsid w:val="007339C8"/>
    <w:rsid w:val="0073574D"/>
    <w:rsid w:val="0073748A"/>
    <w:rsid w:val="00744FA0"/>
    <w:rsid w:val="00746CCE"/>
    <w:rsid w:val="00750C99"/>
    <w:rsid w:val="00760265"/>
    <w:rsid w:val="00762058"/>
    <w:rsid w:val="00762493"/>
    <w:rsid w:val="00765EAE"/>
    <w:rsid w:val="00765F73"/>
    <w:rsid w:val="00774427"/>
    <w:rsid w:val="007836D3"/>
    <w:rsid w:val="0078718D"/>
    <w:rsid w:val="00787EEA"/>
    <w:rsid w:val="007949FF"/>
    <w:rsid w:val="007A2794"/>
    <w:rsid w:val="007A5032"/>
    <w:rsid w:val="007A7E3B"/>
    <w:rsid w:val="007B430F"/>
    <w:rsid w:val="007B6759"/>
    <w:rsid w:val="007C35BB"/>
    <w:rsid w:val="007C4F2F"/>
    <w:rsid w:val="007C53A2"/>
    <w:rsid w:val="007D0D6F"/>
    <w:rsid w:val="007D2B57"/>
    <w:rsid w:val="007D6456"/>
    <w:rsid w:val="007D67C1"/>
    <w:rsid w:val="007E1FC5"/>
    <w:rsid w:val="007E4497"/>
    <w:rsid w:val="007E7869"/>
    <w:rsid w:val="007F1FAD"/>
    <w:rsid w:val="007F49E2"/>
    <w:rsid w:val="0080174D"/>
    <w:rsid w:val="00802AED"/>
    <w:rsid w:val="00802B0E"/>
    <w:rsid w:val="0080616C"/>
    <w:rsid w:val="00806C7C"/>
    <w:rsid w:val="0080722B"/>
    <w:rsid w:val="00807F1C"/>
    <w:rsid w:val="00811044"/>
    <w:rsid w:val="00811C57"/>
    <w:rsid w:val="00815224"/>
    <w:rsid w:val="0081617D"/>
    <w:rsid w:val="00817449"/>
    <w:rsid w:val="0081798B"/>
    <w:rsid w:val="008232A9"/>
    <w:rsid w:val="00826645"/>
    <w:rsid w:val="00830624"/>
    <w:rsid w:val="00830C28"/>
    <w:rsid w:val="00834B44"/>
    <w:rsid w:val="00835F16"/>
    <w:rsid w:val="008363D0"/>
    <w:rsid w:val="00837034"/>
    <w:rsid w:val="00841398"/>
    <w:rsid w:val="008452EC"/>
    <w:rsid w:val="00845A36"/>
    <w:rsid w:val="00845CEB"/>
    <w:rsid w:val="00850796"/>
    <w:rsid w:val="008549D5"/>
    <w:rsid w:val="00857C2C"/>
    <w:rsid w:val="008620A9"/>
    <w:rsid w:val="008620BA"/>
    <w:rsid w:val="008632E3"/>
    <w:rsid w:val="0086523B"/>
    <w:rsid w:val="008678F7"/>
    <w:rsid w:val="00875436"/>
    <w:rsid w:val="0088178D"/>
    <w:rsid w:val="00890742"/>
    <w:rsid w:val="008A3A31"/>
    <w:rsid w:val="008A661A"/>
    <w:rsid w:val="008A7789"/>
    <w:rsid w:val="008B21FC"/>
    <w:rsid w:val="008B2B05"/>
    <w:rsid w:val="008B4E22"/>
    <w:rsid w:val="008B683E"/>
    <w:rsid w:val="008C02B9"/>
    <w:rsid w:val="008C2BA5"/>
    <w:rsid w:val="008C526E"/>
    <w:rsid w:val="008C664F"/>
    <w:rsid w:val="008D3C72"/>
    <w:rsid w:val="008D6F97"/>
    <w:rsid w:val="008D7891"/>
    <w:rsid w:val="008D7F92"/>
    <w:rsid w:val="008E0310"/>
    <w:rsid w:val="008E1F5A"/>
    <w:rsid w:val="008E4D85"/>
    <w:rsid w:val="008E66A7"/>
    <w:rsid w:val="008F23AD"/>
    <w:rsid w:val="008F295B"/>
    <w:rsid w:val="008F4CA6"/>
    <w:rsid w:val="008F5F72"/>
    <w:rsid w:val="008F78C2"/>
    <w:rsid w:val="00900742"/>
    <w:rsid w:val="0090299B"/>
    <w:rsid w:val="009029FF"/>
    <w:rsid w:val="0091042B"/>
    <w:rsid w:val="00911366"/>
    <w:rsid w:val="00915108"/>
    <w:rsid w:val="00916616"/>
    <w:rsid w:val="0092015C"/>
    <w:rsid w:val="00920C8A"/>
    <w:rsid w:val="00921653"/>
    <w:rsid w:val="00923F26"/>
    <w:rsid w:val="009246EF"/>
    <w:rsid w:val="009248FE"/>
    <w:rsid w:val="00925665"/>
    <w:rsid w:val="00931CA3"/>
    <w:rsid w:val="00933421"/>
    <w:rsid w:val="00936513"/>
    <w:rsid w:val="009439C4"/>
    <w:rsid w:val="00943E22"/>
    <w:rsid w:val="00944810"/>
    <w:rsid w:val="00945ECB"/>
    <w:rsid w:val="009473E9"/>
    <w:rsid w:val="009479C0"/>
    <w:rsid w:val="00953B35"/>
    <w:rsid w:val="00954524"/>
    <w:rsid w:val="00960EC8"/>
    <w:rsid w:val="009618A8"/>
    <w:rsid w:val="009637EF"/>
    <w:rsid w:val="0097468C"/>
    <w:rsid w:val="00977FD4"/>
    <w:rsid w:val="009805DE"/>
    <w:rsid w:val="00980B3E"/>
    <w:rsid w:val="009901DC"/>
    <w:rsid w:val="00992346"/>
    <w:rsid w:val="00997C75"/>
    <w:rsid w:val="009A0E12"/>
    <w:rsid w:val="009A2D31"/>
    <w:rsid w:val="009A388A"/>
    <w:rsid w:val="009A41D4"/>
    <w:rsid w:val="009A483C"/>
    <w:rsid w:val="009A6C79"/>
    <w:rsid w:val="009B321B"/>
    <w:rsid w:val="009B43E9"/>
    <w:rsid w:val="009B451C"/>
    <w:rsid w:val="009B56EB"/>
    <w:rsid w:val="009B5943"/>
    <w:rsid w:val="009B6DED"/>
    <w:rsid w:val="009C5107"/>
    <w:rsid w:val="009C5D1C"/>
    <w:rsid w:val="009D0D3B"/>
    <w:rsid w:val="009E36F7"/>
    <w:rsid w:val="009E4261"/>
    <w:rsid w:val="009E4279"/>
    <w:rsid w:val="009E6549"/>
    <w:rsid w:val="009E7CEB"/>
    <w:rsid w:val="009F0B82"/>
    <w:rsid w:val="009F52ED"/>
    <w:rsid w:val="00A03494"/>
    <w:rsid w:val="00A1079C"/>
    <w:rsid w:val="00A12866"/>
    <w:rsid w:val="00A15592"/>
    <w:rsid w:val="00A2466D"/>
    <w:rsid w:val="00A311E9"/>
    <w:rsid w:val="00A31CBC"/>
    <w:rsid w:val="00A3332F"/>
    <w:rsid w:val="00A333F6"/>
    <w:rsid w:val="00A35172"/>
    <w:rsid w:val="00A3765A"/>
    <w:rsid w:val="00A52E08"/>
    <w:rsid w:val="00A53EF4"/>
    <w:rsid w:val="00A74C04"/>
    <w:rsid w:val="00A7557A"/>
    <w:rsid w:val="00A7740A"/>
    <w:rsid w:val="00A82A5F"/>
    <w:rsid w:val="00A82B91"/>
    <w:rsid w:val="00A90AED"/>
    <w:rsid w:val="00A91924"/>
    <w:rsid w:val="00A931C9"/>
    <w:rsid w:val="00A94FC1"/>
    <w:rsid w:val="00A9555B"/>
    <w:rsid w:val="00A96743"/>
    <w:rsid w:val="00AA1927"/>
    <w:rsid w:val="00AA34D4"/>
    <w:rsid w:val="00AA3C03"/>
    <w:rsid w:val="00AA6009"/>
    <w:rsid w:val="00AA7836"/>
    <w:rsid w:val="00AB56CA"/>
    <w:rsid w:val="00AC2BBD"/>
    <w:rsid w:val="00AD0217"/>
    <w:rsid w:val="00AD0604"/>
    <w:rsid w:val="00AD2CF9"/>
    <w:rsid w:val="00AE0FCF"/>
    <w:rsid w:val="00AE24B1"/>
    <w:rsid w:val="00AE2AF7"/>
    <w:rsid w:val="00AF5957"/>
    <w:rsid w:val="00B00101"/>
    <w:rsid w:val="00B003B1"/>
    <w:rsid w:val="00B0104B"/>
    <w:rsid w:val="00B04F64"/>
    <w:rsid w:val="00B05221"/>
    <w:rsid w:val="00B10600"/>
    <w:rsid w:val="00B10BAB"/>
    <w:rsid w:val="00B139C9"/>
    <w:rsid w:val="00B21ED5"/>
    <w:rsid w:val="00B23E8F"/>
    <w:rsid w:val="00B24190"/>
    <w:rsid w:val="00B266DA"/>
    <w:rsid w:val="00B31CF7"/>
    <w:rsid w:val="00B331F3"/>
    <w:rsid w:val="00B35DAA"/>
    <w:rsid w:val="00B4700D"/>
    <w:rsid w:val="00B474CE"/>
    <w:rsid w:val="00B475DC"/>
    <w:rsid w:val="00B64DC4"/>
    <w:rsid w:val="00B70FE7"/>
    <w:rsid w:val="00B73828"/>
    <w:rsid w:val="00B75EFE"/>
    <w:rsid w:val="00B8167C"/>
    <w:rsid w:val="00B84086"/>
    <w:rsid w:val="00B85F09"/>
    <w:rsid w:val="00B94065"/>
    <w:rsid w:val="00BA00B8"/>
    <w:rsid w:val="00BA2B92"/>
    <w:rsid w:val="00BB1226"/>
    <w:rsid w:val="00BB351D"/>
    <w:rsid w:val="00BC1A25"/>
    <w:rsid w:val="00BC3D7B"/>
    <w:rsid w:val="00BC51EF"/>
    <w:rsid w:val="00BC53E7"/>
    <w:rsid w:val="00BD3373"/>
    <w:rsid w:val="00BD43D5"/>
    <w:rsid w:val="00BE1F6F"/>
    <w:rsid w:val="00BE3E16"/>
    <w:rsid w:val="00BF0D7A"/>
    <w:rsid w:val="00BF4C46"/>
    <w:rsid w:val="00BF569D"/>
    <w:rsid w:val="00BF5F6A"/>
    <w:rsid w:val="00BF7808"/>
    <w:rsid w:val="00C010FB"/>
    <w:rsid w:val="00C03C50"/>
    <w:rsid w:val="00C04CD2"/>
    <w:rsid w:val="00C0671A"/>
    <w:rsid w:val="00C10320"/>
    <w:rsid w:val="00C124DB"/>
    <w:rsid w:val="00C157DE"/>
    <w:rsid w:val="00C17FFB"/>
    <w:rsid w:val="00C25D31"/>
    <w:rsid w:val="00C27EC0"/>
    <w:rsid w:val="00C313EB"/>
    <w:rsid w:val="00C34D84"/>
    <w:rsid w:val="00C44669"/>
    <w:rsid w:val="00C46282"/>
    <w:rsid w:val="00C46938"/>
    <w:rsid w:val="00C46BA2"/>
    <w:rsid w:val="00C514B7"/>
    <w:rsid w:val="00C65571"/>
    <w:rsid w:val="00C66D59"/>
    <w:rsid w:val="00C67250"/>
    <w:rsid w:val="00C74FE6"/>
    <w:rsid w:val="00C75761"/>
    <w:rsid w:val="00C8074C"/>
    <w:rsid w:val="00C81C0B"/>
    <w:rsid w:val="00C87596"/>
    <w:rsid w:val="00C920FF"/>
    <w:rsid w:val="00C92599"/>
    <w:rsid w:val="00C977A4"/>
    <w:rsid w:val="00C97E5C"/>
    <w:rsid w:val="00CA1428"/>
    <w:rsid w:val="00CA478A"/>
    <w:rsid w:val="00CA4859"/>
    <w:rsid w:val="00CA4A87"/>
    <w:rsid w:val="00CA5F8F"/>
    <w:rsid w:val="00CB0009"/>
    <w:rsid w:val="00CC0373"/>
    <w:rsid w:val="00CC2B9D"/>
    <w:rsid w:val="00CC58DD"/>
    <w:rsid w:val="00CC5D3D"/>
    <w:rsid w:val="00CC5DAE"/>
    <w:rsid w:val="00CD125F"/>
    <w:rsid w:val="00CD2CF8"/>
    <w:rsid w:val="00CE1291"/>
    <w:rsid w:val="00CE4F68"/>
    <w:rsid w:val="00CF0CE2"/>
    <w:rsid w:val="00CF1703"/>
    <w:rsid w:val="00CF2B71"/>
    <w:rsid w:val="00CF4B7C"/>
    <w:rsid w:val="00CF4D50"/>
    <w:rsid w:val="00CF4FFE"/>
    <w:rsid w:val="00CF5617"/>
    <w:rsid w:val="00CF6119"/>
    <w:rsid w:val="00D00C0A"/>
    <w:rsid w:val="00D00EE8"/>
    <w:rsid w:val="00D038A2"/>
    <w:rsid w:val="00D12CD7"/>
    <w:rsid w:val="00D2126C"/>
    <w:rsid w:val="00D24695"/>
    <w:rsid w:val="00D25396"/>
    <w:rsid w:val="00D273FC"/>
    <w:rsid w:val="00D31EE1"/>
    <w:rsid w:val="00D33838"/>
    <w:rsid w:val="00D378D4"/>
    <w:rsid w:val="00D43CE9"/>
    <w:rsid w:val="00D57D9E"/>
    <w:rsid w:val="00D80DC9"/>
    <w:rsid w:val="00D842B6"/>
    <w:rsid w:val="00D91181"/>
    <w:rsid w:val="00D93025"/>
    <w:rsid w:val="00DA03FD"/>
    <w:rsid w:val="00DA27CB"/>
    <w:rsid w:val="00DA4EFF"/>
    <w:rsid w:val="00DB0F06"/>
    <w:rsid w:val="00DB6FCA"/>
    <w:rsid w:val="00DC21BF"/>
    <w:rsid w:val="00DC2BD7"/>
    <w:rsid w:val="00DC49BE"/>
    <w:rsid w:val="00DC5EC8"/>
    <w:rsid w:val="00DD6EDC"/>
    <w:rsid w:val="00DE2472"/>
    <w:rsid w:val="00DE2736"/>
    <w:rsid w:val="00DE38FD"/>
    <w:rsid w:val="00DE5EB2"/>
    <w:rsid w:val="00DE7C92"/>
    <w:rsid w:val="00DF0083"/>
    <w:rsid w:val="00DF1780"/>
    <w:rsid w:val="00DF3DD4"/>
    <w:rsid w:val="00DF43C4"/>
    <w:rsid w:val="00DF7C42"/>
    <w:rsid w:val="00E02AE6"/>
    <w:rsid w:val="00E031BF"/>
    <w:rsid w:val="00E065CD"/>
    <w:rsid w:val="00E07736"/>
    <w:rsid w:val="00E11798"/>
    <w:rsid w:val="00E1520D"/>
    <w:rsid w:val="00E16C37"/>
    <w:rsid w:val="00E21C07"/>
    <w:rsid w:val="00E21EBD"/>
    <w:rsid w:val="00E23A56"/>
    <w:rsid w:val="00E270E1"/>
    <w:rsid w:val="00E31627"/>
    <w:rsid w:val="00E3446B"/>
    <w:rsid w:val="00E40259"/>
    <w:rsid w:val="00E4055B"/>
    <w:rsid w:val="00E41218"/>
    <w:rsid w:val="00E41F22"/>
    <w:rsid w:val="00E434D6"/>
    <w:rsid w:val="00E449D7"/>
    <w:rsid w:val="00E4684C"/>
    <w:rsid w:val="00E50427"/>
    <w:rsid w:val="00E51FC7"/>
    <w:rsid w:val="00E53DAF"/>
    <w:rsid w:val="00E547D5"/>
    <w:rsid w:val="00E63BA5"/>
    <w:rsid w:val="00E65825"/>
    <w:rsid w:val="00E679DE"/>
    <w:rsid w:val="00E70CBC"/>
    <w:rsid w:val="00E70FFA"/>
    <w:rsid w:val="00E71C79"/>
    <w:rsid w:val="00E72DAA"/>
    <w:rsid w:val="00E7584F"/>
    <w:rsid w:val="00E76A7B"/>
    <w:rsid w:val="00E76C76"/>
    <w:rsid w:val="00E855B8"/>
    <w:rsid w:val="00E92052"/>
    <w:rsid w:val="00E94DA8"/>
    <w:rsid w:val="00E975E3"/>
    <w:rsid w:val="00EA2AA9"/>
    <w:rsid w:val="00EA3C5E"/>
    <w:rsid w:val="00EA532C"/>
    <w:rsid w:val="00EA63A5"/>
    <w:rsid w:val="00EB0C44"/>
    <w:rsid w:val="00EB4DAA"/>
    <w:rsid w:val="00EC0D75"/>
    <w:rsid w:val="00EC2A6E"/>
    <w:rsid w:val="00EC64EE"/>
    <w:rsid w:val="00ED1D18"/>
    <w:rsid w:val="00ED4650"/>
    <w:rsid w:val="00ED50E5"/>
    <w:rsid w:val="00ED567D"/>
    <w:rsid w:val="00EE09D3"/>
    <w:rsid w:val="00EE381F"/>
    <w:rsid w:val="00EE6D4E"/>
    <w:rsid w:val="00EF35A7"/>
    <w:rsid w:val="00F025DF"/>
    <w:rsid w:val="00F03870"/>
    <w:rsid w:val="00F04D89"/>
    <w:rsid w:val="00F10C2B"/>
    <w:rsid w:val="00F114F9"/>
    <w:rsid w:val="00F14B4A"/>
    <w:rsid w:val="00F17FDF"/>
    <w:rsid w:val="00F207F8"/>
    <w:rsid w:val="00F20B03"/>
    <w:rsid w:val="00F305B8"/>
    <w:rsid w:val="00F30B77"/>
    <w:rsid w:val="00F3137F"/>
    <w:rsid w:val="00F3192A"/>
    <w:rsid w:val="00F34BAF"/>
    <w:rsid w:val="00F37BD5"/>
    <w:rsid w:val="00F449D3"/>
    <w:rsid w:val="00F45213"/>
    <w:rsid w:val="00F461CF"/>
    <w:rsid w:val="00F516C2"/>
    <w:rsid w:val="00F529A2"/>
    <w:rsid w:val="00F569BC"/>
    <w:rsid w:val="00F6387C"/>
    <w:rsid w:val="00F66207"/>
    <w:rsid w:val="00F71E9B"/>
    <w:rsid w:val="00F739B5"/>
    <w:rsid w:val="00F8107B"/>
    <w:rsid w:val="00F91A1B"/>
    <w:rsid w:val="00F945FF"/>
    <w:rsid w:val="00F94833"/>
    <w:rsid w:val="00FA03FB"/>
    <w:rsid w:val="00FA4909"/>
    <w:rsid w:val="00FA7907"/>
    <w:rsid w:val="00FB3600"/>
    <w:rsid w:val="00FB6830"/>
    <w:rsid w:val="00FC257A"/>
    <w:rsid w:val="00FC2A80"/>
    <w:rsid w:val="00FC4AEE"/>
    <w:rsid w:val="00FC5774"/>
    <w:rsid w:val="00FC755F"/>
    <w:rsid w:val="00FD1E72"/>
    <w:rsid w:val="00FD2FA3"/>
    <w:rsid w:val="00FD3A3D"/>
    <w:rsid w:val="00FD4597"/>
    <w:rsid w:val="00FD4BEF"/>
    <w:rsid w:val="00FD6703"/>
    <w:rsid w:val="00FD7243"/>
    <w:rsid w:val="00FD7517"/>
    <w:rsid w:val="00FE5DD6"/>
    <w:rsid w:val="00FE65EA"/>
    <w:rsid w:val="00FE7A99"/>
    <w:rsid w:val="00FF1101"/>
    <w:rsid w:val="00FF34EA"/>
    <w:rsid w:val="00FF57F0"/>
    <w:rsid w:val="00FF68BA"/>
    <w:rsid w:val="00FF6C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45C3CD45"/>
  <w15:docId w15:val="{31925631-6B15-41E4-AF31-1B910784A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0B6D"/>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link w:val="EncabezadoCar"/>
    <w:uiPriority w:val="99"/>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styleId="TtuloTDC">
    <w:name w:val="TOC Heading"/>
    <w:aliases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customStyle="1" w:styleId="EncabezadoCar">
    <w:name w:val="Encabezado Car"/>
    <w:link w:val="Encabezado"/>
    <w:uiPriority w:val="99"/>
    <w:rsid w:val="0073574D"/>
    <w:rPr>
      <w:sz w:val="24"/>
      <w:szCs w:val="24"/>
      <w:lang w:val="es-ES" w:eastAsia="ar-SA"/>
    </w:rPr>
  </w:style>
  <w:style w:type="table" w:styleId="Tabladelista1clara-nfasis6">
    <w:name w:val="List Table 1 Light Accent 6"/>
    <w:basedOn w:val="Tablanormal"/>
    <w:uiPriority w:val="46"/>
    <w:rsid w:val="005C6D23"/>
    <w:tblPr>
      <w:tblStyleRowBandSize w:val="1"/>
      <w:tblStyleColBandSize w:val="1"/>
    </w:tblPr>
    <w:tblStylePr w:type="firstRow">
      <w:rPr>
        <w:b/>
        <w:bCs/>
      </w:rPr>
      <w:tblPr/>
      <w:tcPr>
        <w:tcBorders>
          <w:bottom w:val="single" w:sz="4" w:space="0" w:color="A8D08D"/>
        </w:tcBorders>
      </w:tcPr>
    </w:tblStylePr>
    <w:tblStylePr w:type="lastRow">
      <w:rPr>
        <w:b/>
        <w:bCs/>
      </w:rPr>
      <w:tblPr/>
      <w:tcPr>
        <w:tcBorders>
          <w:top w:val="sing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1Claro-nfasis2">
    <w:name w:val="Grid Table 1 Light Accent 2"/>
    <w:basedOn w:val="Tablanormal"/>
    <w:uiPriority w:val="46"/>
    <w:rsid w:val="005C6D23"/>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9B321B"/>
    <w:rPr>
      <w:rFonts w:ascii="Calibri" w:eastAsia="Calibri" w:hAnsi="Calibri"/>
      <w:kern w:val="2"/>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78718D"/>
    <w:pPr>
      <w:suppressAutoHyphens/>
    </w:pPr>
    <w:rPr>
      <w:sz w:val="24"/>
      <w:szCs w:val="24"/>
      <w:lang w:val="es-ES" w:eastAsia="ar-SA"/>
    </w:rPr>
  </w:style>
  <w:style w:type="character" w:styleId="Mencinsinresolver">
    <w:name w:val="Unresolved Mention"/>
    <w:basedOn w:val="Fuentedeprrafopredeter"/>
    <w:uiPriority w:val="99"/>
    <w:semiHidden/>
    <w:unhideWhenUsed/>
    <w:rsid w:val="002A0B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3605">
      <w:bodyDiv w:val="1"/>
      <w:marLeft w:val="0"/>
      <w:marRight w:val="0"/>
      <w:marTop w:val="0"/>
      <w:marBottom w:val="0"/>
      <w:divBdr>
        <w:top w:val="none" w:sz="0" w:space="0" w:color="auto"/>
        <w:left w:val="none" w:sz="0" w:space="0" w:color="auto"/>
        <w:bottom w:val="none" w:sz="0" w:space="0" w:color="auto"/>
        <w:right w:val="none" w:sz="0" w:space="0" w:color="auto"/>
      </w:divBdr>
    </w:div>
    <w:div w:id="5400029">
      <w:bodyDiv w:val="1"/>
      <w:marLeft w:val="0"/>
      <w:marRight w:val="0"/>
      <w:marTop w:val="0"/>
      <w:marBottom w:val="0"/>
      <w:divBdr>
        <w:top w:val="none" w:sz="0" w:space="0" w:color="auto"/>
        <w:left w:val="none" w:sz="0" w:space="0" w:color="auto"/>
        <w:bottom w:val="none" w:sz="0" w:space="0" w:color="auto"/>
        <w:right w:val="none" w:sz="0" w:space="0" w:color="auto"/>
      </w:divBdr>
    </w:div>
    <w:div w:id="16666310">
      <w:bodyDiv w:val="1"/>
      <w:marLeft w:val="0"/>
      <w:marRight w:val="0"/>
      <w:marTop w:val="0"/>
      <w:marBottom w:val="0"/>
      <w:divBdr>
        <w:top w:val="none" w:sz="0" w:space="0" w:color="auto"/>
        <w:left w:val="none" w:sz="0" w:space="0" w:color="auto"/>
        <w:bottom w:val="none" w:sz="0" w:space="0" w:color="auto"/>
        <w:right w:val="none" w:sz="0" w:space="0" w:color="auto"/>
      </w:divBdr>
    </w:div>
    <w:div w:id="126440685">
      <w:bodyDiv w:val="1"/>
      <w:marLeft w:val="0"/>
      <w:marRight w:val="0"/>
      <w:marTop w:val="0"/>
      <w:marBottom w:val="0"/>
      <w:divBdr>
        <w:top w:val="none" w:sz="0" w:space="0" w:color="auto"/>
        <w:left w:val="none" w:sz="0" w:space="0" w:color="auto"/>
        <w:bottom w:val="none" w:sz="0" w:space="0" w:color="auto"/>
        <w:right w:val="none" w:sz="0" w:space="0" w:color="auto"/>
      </w:divBdr>
    </w:div>
    <w:div w:id="141891347">
      <w:bodyDiv w:val="1"/>
      <w:marLeft w:val="0"/>
      <w:marRight w:val="0"/>
      <w:marTop w:val="0"/>
      <w:marBottom w:val="0"/>
      <w:divBdr>
        <w:top w:val="none" w:sz="0" w:space="0" w:color="auto"/>
        <w:left w:val="none" w:sz="0" w:space="0" w:color="auto"/>
        <w:bottom w:val="none" w:sz="0" w:space="0" w:color="auto"/>
        <w:right w:val="none" w:sz="0" w:space="0" w:color="auto"/>
      </w:divBdr>
    </w:div>
    <w:div w:id="194122924">
      <w:bodyDiv w:val="1"/>
      <w:marLeft w:val="0"/>
      <w:marRight w:val="0"/>
      <w:marTop w:val="0"/>
      <w:marBottom w:val="0"/>
      <w:divBdr>
        <w:top w:val="none" w:sz="0" w:space="0" w:color="auto"/>
        <w:left w:val="none" w:sz="0" w:space="0" w:color="auto"/>
        <w:bottom w:val="none" w:sz="0" w:space="0" w:color="auto"/>
        <w:right w:val="none" w:sz="0" w:space="0" w:color="auto"/>
      </w:divBdr>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460416873">
      <w:bodyDiv w:val="1"/>
      <w:marLeft w:val="0"/>
      <w:marRight w:val="0"/>
      <w:marTop w:val="0"/>
      <w:marBottom w:val="0"/>
      <w:divBdr>
        <w:top w:val="none" w:sz="0" w:space="0" w:color="auto"/>
        <w:left w:val="none" w:sz="0" w:space="0" w:color="auto"/>
        <w:bottom w:val="none" w:sz="0" w:space="0" w:color="auto"/>
        <w:right w:val="none" w:sz="0" w:space="0" w:color="auto"/>
      </w:divBdr>
    </w:div>
    <w:div w:id="498422236">
      <w:bodyDiv w:val="1"/>
      <w:marLeft w:val="0"/>
      <w:marRight w:val="0"/>
      <w:marTop w:val="0"/>
      <w:marBottom w:val="0"/>
      <w:divBdr>
        <w:top w:val="none" w:sz="0" w:space="0" w:color="auto"/>
        <w:left w:val="none" w:sz="0" w:space="0" w:color="auto"/>
        <w:bottom w:val="none" w:sz="0" w:space="0" w:color="auto"/>
        <w:right w:val="none" w:sz="0" w:space="0" w:color="auto"/>
      </w:divBdr>
    </w:div>
    <w:div w:id="517541975">
      <w:bodyDiv w:val="1"/>
      <w:marLeft w:val="0"/>
      <w:marRight w:val="0"/>
      <w:marTop w:val="0"/>
      <w:marBottom w:val="0"/>
      <w:divBdr>
        <w:top w:val="none" w:sz="0" w:space="0" w:color="auto"/>
        <w:left w:val="none" w:sz="0" w:space="0" w:color="auto"/>
        <w:bottom w:val="none" w:sz="0" w:space="0" w:color="auto"/>
        <w:right w:val="none" w:sz="0" w:space="0" w:color="auto"/>
      </w:divBdr>
    </w:div>
    <w:div w:id="539363134">
      <w:bodyDiv w:val="1"/>
      <w:marLeft w:val="0"/>
      <w:marRight w:val="0"/>
      <w:marTop w:val="0"/>
      <w:marBottom w:val="0"/>
      <w:divBdr>
        <w:top w:val="none" w:sz="0" w:space="0" w:color="auto"/>
        <w:left w:val="none" w:sz="0" w:space="0" w:color="auto"/>
        <w:bottom w:val="none" w:sz="0" w:space="0" w:color="auto"/>
        <w:right w:val="none" w:sz="0" w:space="0" w:color="auto"/>
      </w:divBdr>
    </w:div>
    <w:div w:id="569850070">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35787631">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865606809">
      <w:bodyDiv w:val="1"/>
      <w:marLeft w:val="0"/>
      <w:marRight w:val="0"/>
      <w:marTop w:val="0"/>
      <w:marBottom w:val="0"/>
      <w:divBdr>
        <w:top w:val="none" w:sz="0" w:space="0" w:color="auto"/>
        <w:left w:val="none" w:sz="0" w:space="0" w:color="auto"/>
        <w:bottom w:val="none" w:sz="0" w:space="0" w:color="auto"/>
        <w:right w:val="none" w:sz="0" w:space="0" w:color="auto"/>
      </w:divBdr>
    </w:div>
    <w:div w:id="869606670">
      <w:bodyDiv w:val="1"/>
      <w:marLeft w:val="0"/>
      <w:marRight w:val="0"/>
      <w:marTop w:val="0"/>
      <w:marBottom w:val="0"/>
      <w:divBdr>
        <w:top w:val="none" w:sz="0" w:space="0" w:color="auto"/>
        <w:left w:val="none" w:sz="0" w:space="0" w:color="auto"/>
        <w:bottom w:val="none" w:sz="0" w:space="0" w:color="auto"/>
        <w:right w:val="none" w:sz="0" w:space="0" w:color="auto"/>
      </w:divBdr>
    </w:div>
    <w:div w:id="956260362">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976301510">
      <w:bodyDiv w:val="1"/>
      <w:marLeft w:val="0"/>
      <w:marRight w:val="0"/>
      <w:marTop w:val="0"/>
      <w:marBottom w:val="0"/>
      <w:divBdr>
        <w:top w:val="none" w:sz="0" w:space="0" w:color="auto"/>
        <w:left w:val="none" w:sz="0" w:space="0" w:color="auto"/>
        <w:bottom w:val="none" w:sz="0" w:space="0" w:color="auto"/>
        <w:right w:val="none" w:sz="0" w:space="0" w:color="auto"/>
      </w:divBdr>
    </w:div>
    <w:div w:id="995231731">
      <w:bodyDiv w:val="1"/>
      <w:marLeft w:val="0"/>
      <w:marRight w:val="0"/>
      <w:marTop w:val="0"/>
      <w:marBottom w:val="0"/>
      <w:divBdr>
        <w:top w:val="none" w:sz="0" w:space="0" w:color="auto"/>
        <w:left w:val="none" w:sz="0" w:space="0" w:color="auto"/>
        <w:bottom w:val="none" w:sz="0" w:space="0" w:color="auto"/>
        <w:right w:val="none" w:sz="0" w:space="0" w:color="auto"/>
      </w:divBdr>
    </w:div>
    <w:div w:id="1064647871">
      <w:bodyDiv w:val="1"/>
      <w:marLeft w:val="0"/>
      <w:marRight w:val="0"/>
      <w:marTop w:val="0"/>
      <w:marBottom w:val="0"/>
      <w:divBdr>
        <w:top w:val="none" w:sz="0" w:space="0" w:color="auto"/>
        <w:left w:val="none" w:sz="0" w:space="0" w:color="auto"/>
        <w:bottom w:val="none" w:sz="0" w:space="0" w:color="auto"/>
        <w:right w:val="none" w:sz="0" w:space="0" w:color="auto"/>
      </w:divBdr>
    </w:div>
    <w:div w:id="1154878424">
      <w:bodyDiv w:val="1"/>
      <w:marLeft w:val="0"/>
      <w:marRight w:val="0"/>
      <w:marTop w:val="0"/>
      <w:marBottom w:val="0"/>
      <w:divBdr>
        <w:top w:val="none" w:sz="0" w:space="0" w:color="auto"/>
        <w:left w:val="none" w:sz="0" w:space="0" w:color="auto"/>
        <w:bottom w:val="none" w:sz="0" w:space="0" w:color="auto"/>
        <w:right w:val="none" w:sz="0" w:space="0" w:color="auto"/>
      </w:divBdr>
    </w:div>
    <w:div w:id="1162745337">
      <w:bodyDiv w:val="1"/>
      <w:marLeft w:val="0"/>
      <w:marRight w:val="0"/>
      <w:marTop w:val="0"/>
      <w:marBottom w:val="0"/>
      <w:divBdr>
        <w:top w:val="none" w:sz="0" w:space="0" w:color="auto"/>
        <w:left w:val="none" w:sz="0" w:space="0" w:color="auto"/>
        <w:bottom w:val="none" w:sz="0" w:space="0" w:color="auto"/>
        <w:right w:val="none" w:sz="0" w:space="0" w:color="auto"/>
      </w:divBdr>
    </w:div>
    <w:div w:id="1199314732">
      <w:bodyDiv w:val="1"/>
      <w:marLeft w:val="0"/>
      <w:marRight w:val="0"/>
      <w:marTop w:val="0"/>
      <w:marBottom w:val="0"/>
      <w:divBdr>
        <w:top w:val="none" w:sz="0" w:space="0" w:color="auto"/>
        <w:left w:val="none" w:sz="0" w:space="0" w:color="auto"/>
        <w:bottom w:val="none" w:sz="0" w:space="0" w:color="auto"/>
        <w:right w:val="none" w:sz="0" w:space="0" w:color="auto"/>
      </w:divBdr>
    </w:div>
    <w:div w:id="1329556203">
      <w:bodyDiv w:val="1"/>
      <w:marLeft w:val="0"/>
      <w:marRight w:val="0"/>
      <w:marTop w:val="0"/>
      <w:marBottom w:val="0"/>
      <w:divBdr>
        <w:top w:val="none" w:sz="0" w:space="0" w:color="auto"/>
        <w:left w:val="none" w:sz="0" w:space="0" w:color="auto"/>
        <w:bottom w:val="none" w:sz="0" w:space="0" w:color="auto"/>
        <w:right w:val="none" w:sz="0" w:space="0" w:color="auto"/>
      </w:divBdr>
    </w:div>
    <w:div w:id="1409812749">
      <w:bodyDiv w:val="1"/>
      <w:marLeft w:val="0"/>
      <w:marRight w:val="0"/>
      <w:marTop w:val="0"/>
      <w:marBottom w:val="0"/>
      <w:divBdr>
        <w:top w:val="none" w:sz="0" w:space="0" w:color="auto"/>
        <w:left w:val="none" w:sz="0" w:space="0" w:color="auto"/>
        <w:bottom w:val="none" w:sz="0" w:space="0" w:color="auto"/>
        <w:right w:val="none" w:sz="0" w:space="0" w:color="auto"/>
      </w:divBdr>
    </w:div>
    <w:div w:id="1483698423">
      <w:bodyDiv w:val="1"/>
      <w:marLeft w:val="0"/>
      <w:marRight w:val="0"/>
      <w:marTop w:val="0"/>
      <w:marBottom w:val="0"/>
      <w:divBdr>
        <w:top w:val="none" w:sz="0" w:space="0" w:color="auto"/>
        <w:left w:val="none" w:sz="0" w:space="0" w:color="auto"/>
        <w:bottom w:val="none" w:sz="0" w:space="0" w:color="auto"/>
        <w:right w:val="none" w:sz="0" w:space="0" w:color="auto"/>
      </w:divBdr>
    </w:div>
    <w:div w:id="1522940442">
      <w:bodyDiv w:val="1"/>
      <w:marLeft w:val="0"/>
      <w:marRight w:val="0"/>
      <w:marTop w:val="0"/>
      <w:marBottom w:val="0"/>
      <w:divBdr>
        <w:top w:val="none" w:sz="0" w:space="0" w:color="auto"/>
        <w:left w:val="none" w:sz="0" w:space="0" w:color="auto"/>
        <w:bottom w:val="none" w:sz="0" w:space="0" w:color="auto"/>
        <w:right w:val="none" w:sz="0" w:space="0" w:color="auto"/>
      </w:divBdr>
    </w:div>
    <w:div w:id="1540126675">
      <w:bodyDiv w:val="1"/>
      <w:marLeft w:val="0"/>
      <w:marRight w:val="0"/>
      <w:marTop w:val="0"/>
      <w:marBottom w:val="0"/>
      <w:divBdr>
        <w:top w:val="none" w:sz="0" w:space="0" w:color="auto"/>
        <w:left w:val="none" w:sz="0" w:space="0" w:color="auto"/>
        <w:bottom w:val="none" w:sz="0" w:space="0" w:color="auto"/>
        <w:right w:val="none" w:sz="0" w:space="0" w:color="auto"/>
      </w:divBdr>
    </w:div>
    <w:div w:id="1555775945">
      <w:bodyDiv w:val="1"/>
      <w:marLeft w:val="0"/>
      <w:marRight w:val="0"/>
      <w:marTop w:val="0"/>
      <w:marBottom w:val="0"/>
      <w:divBdr>
        <w:top w:val="none" w:sz="0" w:space="0" w:color="auto"/>
        <w:left w:val="none" w:sz="0" w:space="0" w:color="auto"/>
        <w:bottom w:val="none" w:sz="0" w:space="0" w:color="auto"/>
        <w:right w:val="none" w:sz="0" w:space="0" w:color="auto"/>
      </w:divBdr>
    </w:div>
    <w:div w:id="1628972126">
      <w:bodyDiv w:val="1"/>
      <w:marLeft w:val="0"/>
      <w:marRight w:val="0"/>
      <w:marTop w:val="0"/>
      <w:marBottom w:val="0"/>
      <w:divBdr>
        <w:top w:val="none" w:sz="0" w:space="0" w:color="auto"/>
        <w:left w:val="none" w:sz="0" w:space="0" w:color="auto"/>
        <w:bottom w:val="none" w:sz="0" w:space="0" w:color="auto"/>
        <w:right w:val="none" w:sz="0" w:space="0" w:color="auto"/>
      </w:divBdr>
    </w:div>
    <w:div w:id="1652370033">
      <w:bodyDiv w:val="1"/>
      <w:marLeft w:val="0"/>
      <w:marRight w:val="0"/>
      <w:marTop w:val="0"/>
      <w:marBottom w:val="0"/>
      <w:divBdr>
        <w:top w:val="none" w:sz="0" w:space="0" w:color="auto"/>
        <w:left w:val="none" w:sz="0" w:space="0" w:color="auto"/>
        <w:bottom w:val="none" w:sz="0" w:space="0" w:color="auto"/>
        <w:right w:val="none" w:sz="0" w:space="0" w:color="auto"/>
      </w:divBdr>
    </w:div>
    <w:div w:id="1663436290">
      <w:bodyDiv w:val="1"/>
      <w:marLeft w:val="0"/>
      <w:marRight w:val="0"/>
      <w:marTop w:val="0"/>
      <w:marBottom w:val="0"/>
      <w:divBdr>
        <w:top w:val="none" w:sz="0" w:space="0" w:color="auto"/>
        <w:left w:val="none" w:sz="0" w:space="0" w:color="auto"/>
        <w:bottom w:val="none" w:sz="0" w:space="0" w:color="auto"/>
        <w:right w:val="none" w:sz="0" w:space="0" w:color="auto"/>
      </w:divBdr>
    </w:div>
    <w:div w:id="1716463269">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12613243">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2002002442">
      <w:bodyDiv w:val="1"/>
      <w:marLeft w:val="0"/>
      <w:marRight w:val="0"/>
      <w:marTop w:val="0"/>
      <w:marBottom w:val="0"/>
      <w:divBdr>
        <w:top w:val="none" w:sz="0" w:space="0" w:color="auto"/>
        <w:left w:val="none" w:sz="0" w:space="0" w:color="auto"/>
        <w:bottom w:val="none" w:sz="0" w:space="0" w:color="auto"/>
        <w:right w:val="none" w:sz="0" w:space="0" w:color="auto"/>
      </w:divBdr>
    </w:div>
    <w:div w:id="2004040325">
      <w:bodyDiv w:val="1"/>
      <w:marLeft w:val="0"/>
      <w:marRight w:val="0"/>
      <w:marTop w:val="0"/>
      <w:marBottom w:val="0"/>
      <w:divBdr>
        <w:top w:val="none" w:sz="0" w:space="0" w:color="auto"/>
        <w:left w:val="none" w:sz="0" w:space="0" w:color="auto"/>
        <w:bottom w:val="none" w:sz="0" w:space="0" w:color="auto"/>
        <w:right w:val="none" w:sz="0" w:space="0" w:color="auto"/>
      </w:divBdr>
    </w:div>
    <w:div w:id="2006930413">
      <w:bodyDiv w:val="1"/>
      <w:marLeft w:val="0"/>
      <w:marRight w:val="0"/>
      <w:marTop w:val="0"/>
      <w:marBottom w:val="0"/>
      <w:divBdr>
        <w:top w:val="none" w:sz="0" w:space="0" w:color="auto"/>
        <w:left w:val="none" w:sz="0" w:space="0" w:color="auto"/>
        <w:bottom w:val="none" w:sz="0" w:space="0" w:color="auto"/>
        <w:right w:val="none" w:sz="0" w:space="0" w:color="auto"/>
      </w:divBdr>
    </w:div>
    <w:div w:id="2034380670">
      <w:bodyDiv w:val="1"/>
      <w:marLeft w:val="0"/>
      <w:marRight w:val="0"/>
      <w:marTop w:val="0"/>
      <w:marBottom w:val="0"/>
      <w:divBdr>
        <w:top w:val="none" w:sz="0" w:space="0" w:color="auto"/>
        <w:left w:val="none" w:sz="0" w:space="0" w:color="auto"/>
        <w:bottom w:val="none" w:sz="0" w:space="0" w:color="auto"/>
        <w:right w:val="none" w:sz="0" w:space="0" w:color="auto"/>
      </w:divBdr>
    </w:div>
    <w:div w:id="2056468739">
      <w:bodyDiv w:val="1"/>
      <w:marLeft w:val="0"/>
      <w:marRight w:val="0"/>
      <w:marTop w:val="0"/>
      <w:marBottom w:val="0"/>
      <w:divBdr>
        <w:top w:val="none" w:sz="0" w:space="0" w:color="auto"/>
        <w:left w:val="none" w:sz="0" w:space="0" w:color="auto"/>
        <w:bottom w:val="none" w:sz="0" w:space="0" w:color="auto"/>
        <w:right w:val="none" w:sz="0" w:space="0" w:color="auto"/>
      </w:divBdr>
    </w:div>
    <w:div w:id="2129623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customXml" Target="ink/ink6.xml"/><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customXml" Target="ink/ink1.xml"/><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png"/><Relationship Id="rId80" Type="http://schemas.openxmlformats.org/officeDocument/2006/relationships/customXml" Target="ink/ink4.xml"/><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9.png"/><Relationship Id="rId86" Type="http://schemas.openxmlformats.org/officeDocument/2006/relationships/customXml" Target="ink/ink7.xml"/><Relationship Id="rId130" Type="http://schemas.openxmlformats.org/officeDocument/2006/relationships/image" Target="media/image115.png"/><Relationship Id="rId135"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customXml" Target="ink/ink2.xm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ugye-my.sharepoint.com/:i:/g/personal/jordan_arrataa_ug_edu_ec/EYLkw6UnhI5DgzkvZgv0cWMBGqhhuUy8r-1ChVuOecydbw?e=LPAOWQ" TargetMode="External"/><Relationship Id="rId136"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customXml" Target="ink/ink5.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1.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customXml" Target="ink/ink3.xm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https://upload.wikimedia.org/wikipedia/commons/thumb/f/ff/UGlogo.png/1200px-UGlogo.png"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s>
</file>

<file path=word/_rels/header1.xml.rels><?xml version="1.0" encoding="UTF-8" standalone="yes"?>
<Relationships xmlns="http://schemas.openxmlformats.org/package/2006/relationships"><Relationship Id="rId1" Type="http://schemas.openxmlformats.org/officeDocument/2006/relationships/image" Target="media/image11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8T02:56:37.915"/>
    </inkml:context>
    <inkml:brush xml:id="br0">
      <inkml:brushProperty name="width" value="0.2" units="cm"/>
      <inkml:brushProperty name="height" value="0.2" units="cm"/>
      <inkml:brushProperty name="color" value="#FFFFFF"/>
      <inkml:brushProperty name="ignorePressure" value="1"/>
    </inkml:brush>
  </inkml:definitions>
  <inkml:trace contextRef="#ctx0" brushRef="#br0">2 119,'-1'-4,"1"-1,-1 0,1 0,0 0,0 0,1 1,0-1,-1 0,2 0,-1 1,0-1,1 0,0 1,0-1,0 1,1 0,-1 0,1 0,0 0,5-5,-5 7,0 0,0 0,0 0,0 1,0-1,0 1,0 0,0 0,1 0,-1 0,0 0,1 1,-1-1,1 1,-1 0,1 0,-1 0,5 1,-6 0,0-1,0 1,1-1,-1 1,0 0,0 0,0 0,0 0,0 0,0 0,-1 1,1-1,0 1,-1-1,1 1,-1 0,1-1,-1 1,0 0,1 0,-1 0,0 0,-1 0,1 0,0 0,0 0,-1 1,1 2,-1-2,1-1,-1 0,0 0,0 0,-1 0,1 0,0 0,-1 0,1 0,-1 0,1 0,-1 0,0 0,0 0,0 0,0 0,0-1,-1 1,1 0,0-1,-1 1,1-1,-1 0,0 1,1-1,-1 0,0 0,0 0,-3 1,2 0,0-1,-1 0,1-1,-1 1,1-1,-1 1,1-1,-1 0,1 0,-1-1,1 1,-1-1,1 1,-1-1,1 0,-6-3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8T02:56:36.266"/>
    </inkml:context>
    <inkml:brush xml:id="br0">
      <inkml:brushProperty name="width" value="0.2" units="cm"/>
      <inkml:brushProperty name="height" value="0.2" units="cm"/>
      <inkml:brushProperty name="color" value="#FFFFFF"/>
      <inkml:brushProperty name="ignorePressure" value="1"/>
    </inkml:brush>
  </inkml:definitions>
  <inkml:trace contextRef="#ctx0" brushRef="#br0">104 150,'-3'0,"-1"-1,1 0,0 0,0 0,0 0,0 0,0-1,0 1,0-1,0 0,1 0,-1 0,1 0,-1 0,1-1,0 1,0-1,0 1,0-1,0 0,1 0,-1 0,1 0,0 0,0 0,0 0,0 0,0-1,0-4,1 5,-1 0,1 0,0 1,0-1,0 0,0 0,0 0,0 1,1-1,-1 0,1 0,0 1,0-1,0 1,0-1,0 1,1-1,-1 1,1-1,0 1,-1 0,1 0,0 0,0 0,0 0,1 1,-1-1,0 0,1 1,-1 0,1 0,-1-1,1 2,5-3,-6 3,0 0,0 0,0 0,0 0,0 0,0 1,0-1,0 0,0 1,0 0,0-1,0 1,0 0,-1 0,1 0,0 0,0 0,-1 1,1-1,-1 0,1 1,-1-1,0 1,1 0,-1-1,0 1,0 0,0 0,0 0,-1 0,1-1,0 1,-1 0,1 0,-1 0,0 0,0 1,0 1,1-1,-1 1,0-1,0 0,0 0,0 0,0 0,-1 0,1 0,-1 0,0 0,0 0,0 0,0 0,-1 0,1 0,-1-1,0 1,1 0,-1-1,0 0,-1 1,1-1,0 0,-1 0,1 0,-4 1,-3 1,-39 14,45-18,0 1,1-1,-1 0,1 0,-1 0,0 0,1 0,-1 0,1-1,-1 1,1-1,-1 1,1-1,-1 0,1 0,-4-3,6 4,0 0,-1 0,1 0,0 0,0 0,0-1,0 1,0 0,0 0,0 0,-1 0,1-1,0 1,0 0,0 0,0 0,0 0,0-1,0 1,0 0,0 0,0 0,0-1,0 1,0 0,0 0,0 0,0 0,0-1,0 1,1 0,-1 0,0 0,0 0,0-1,0 1,0 0,0 0,0 0,1 0,-1 0,0 0,0-1,0 1,0 0,0 0,1 0,-1 0,0 0,0 0,0 0,0 0,1 0,-1 0,0 0,0 0,0 0,1 0,-1 0,0 0,0 0,0 0,0 0,1 0,-1 0,23-5,-5 1,35-4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8T02:56:31.681"/>
    </inkml:context>
    <inkml:brush xml:id="br0">
      <inkml:brushProperty name="width" value="0.2" units="cm"/>
      <inkml:brushProperty name="height" value="0.2" units="cm"/>
      <inkml:brushProperty name="color" value="#FFFFFF"/>
      <inkml:brushProperty name="ignorePressure" value="1"/>
    </inkml:brush>
  </inkml:definitions>
  <inkml:trace contextRef="#ctx0" brushRef="#br0">95 90,'-2'0,"-7"0,0 1,0-1,0-1,-16-3,23 4,1 0,-1-1,0 1,1-1,-1 0,1 1,-1-1,1 0,0 0,-1 0,1 0,0 0,-1 0,1 0,0-1,0 1,0 0,0-1,0 1,1 0,-1-1,0 1,1-1,-1 0,1 1,-1-1,1 1,0-1,-1 0,1 1,0-1,0-3,1 4,-1-1,1 1,-1 0,1 0,0-1,-1 1,1 0,0 0,0 0,0-1,-1 1,1 0,1 0,-1 0,0 1,0-1,0 0,0 0,1 1,-1-1,0 1,0-1,1 1,-1-1,1 1,-1 0,0-1,1 1,-1 0,1 0,-1 0,0 0,2 1,-1-1,-1 0,1 0,-1 0,0 0,1 0,-1 0,1 1,-1-1,0 1,1-1,-1 1,0-1,1 1,-1 0,0 0,0-1,0 1,0 0,0 0,0 0,0 0,0 0,0 1,0-1,0 0,-1 0,1 1,0-1,-1 0,1 1,-1-1,0 0,1 1,-1 2,0-3,0 0,0-1,-1 1,1 0,0 0,-1 0,1 0,0 0,-1 0,1-1,-1 1,0 0,1 0,-1-1,0 1,1 0,-1-1,-1 2</inkml:trace>
  <inkml:trace contextRef="#ctx0" brushRef="#br0" timeOffset="792.2">44 38,'3'0,"4"0,3 0,4 0,1 0,-1 3,-6 1,-8-1,-6 0,-2-1</inkml:trace>
  <inkml:trace contextRef="#ctx0" brushRef="#br0" timeOffset="2176.97">78 71,'0'1,"1"-1,-1 0,0 1,0-1,0 0,1 1,-1-1,0 0,0 1,0-1,0 0,0 1,0-1,0 0,0 1,0-1,0 1,0-1,0 0,0 1,0-1,0 0,0 1,0-1,0 0,0 1,-1-1,1 0,0 1,0-1,0 0,-1 1,1-1,0 0,0 0,-1 1,1-1,0 0,-1 0,1 1,0-1,0 0,-1 0,1 0,-1 0,1 0,0 0,-1 1,1-1,0 0,-1 0,1 0,0 0,-1 0,1 0,-1 0,1-1,0 1,-1 0,1 0,0 0,-1 0,1 0,0 0,-1-1,1 1,-1 0,0 0,1 0,-1 0,0-1,1 1,-1 0,0 0,1 0,-1-1,0 1,1 0,-1-1,1 1,-1 0,1-1,-1 1,1-1,-1 1,1-1,-1 1,1-1,-1 1,1-1,0 0,0 1,-1-1,1 1,0-1,0 0,-1 1,1-1,0 0,0 1,0-1,0 0,0 1,0-1,0 0,0 1,0-1,1 0,-1-1,1 1,0-1,1 0,-1 1,0-1,0 1,1-1,-1 1,1 0,0-1,-1 1,1 0,0 0,0 0,-1 1,1-1,0 0,0 0,3 0,-4 1,0 0,0 0,0-1,0 1,0 0,0 0,0 0,-1 0,1 0,0 0,0 0,0 1,0-1,0 0,0 0,0 1,0-1,0 1,-1-1,1 0,0 1,0 0,-1-1,1 1,0-1,0 1,-1 0,1 0,-1-1,1 1,-1 0,1 0,-1 0,1-1,-1 1,1 2,-3 3,-6-18,8 11,-1 0,1 0,-1 0,1 0,-1 0,1 0,-1 0,1-1,0 1,0 0,-1 0,1 0,0-1,0 1,0 0,1 0,-1 0,0-1,0 1,1 0,-1 0,0 0,1 0,-1 0,1 0,1-2,2 1,0-1,1 1,-1 0,1 1,-1-1,1 1,0 0,0 0,0 0,0 1,7 0,-10-1,-1 1,1 0,0 1,0-1,-1 0,1 0,0 1,0-1,-1 1,1 0,-1-1,1 1,0 0,-1 0,0 0,1 0,-1 0,1 0,-1 1,0-1,0 0,0 1,0-1,0 0,0 1,0 0,0-1,-1 1,1-1,0 1,-1 0,1-1,-1 4,0-1,0-1,0 1,-1-1,0 1,1-1,-1 1,0-1,-1 0,1 0,-1 1,1-1,-1 0,0 0,0 0,0-1,-1 1,1 0,-1-1,1 1,-1-1,0 0,0 0,0 0,0 0,0-1,-4 2,4-1,0-1,0 1,-1-1,1 0,0 0,0-1,-1 1,1-1,0 1,-1-1,1 0,0 0,-1-1,1 1,0 0,0-1,-1 0,1 0,0 0,0 0,0-1,0 1,0-1,0 0,0 0,1 0,-5-3,7 4,0 1,0-1,0 1,0-1,1 1,-1 0,0-1,0 1,0-1,0 1,0 0,1-1,-1 1,0 0,0-1,1 1,-1 0,0-1,0 1,1 0,-1-1,0 1,1 0,-1 0,0 0,1-1,-1 1,1 0,-1 0,0 0,1 0,-1 0,1 0,-1-1,1 1,-1 0,0 0,1 0,-1 0,1 1,-1-1,0 0,1 0,-1 0,1 0,32 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8T02:56:27.459"/>
    </inkml:context>
    <inkml:brush xml:id="br0">
      <inkml:brushProperty name="width" value="0.2" units="cm"/>
      <inkml:brushProperty name="height" value="0.2" units="cm"/>
      <inkml:brushProperty name="color" value="#FFFFFF"/>
      <inkml:brushProperty name="ignorePressure" value="1"/>
    </inkml:brush>
  </inkml:definitions>
  <inkml:trace contextRef="#ctx0" brushRef="#br0">122 180,'-3'-1,"-1"0,0-1,1 1,0-1,-1 1,1-1,0 0,0 0,0-1,0 1,0-1,1 1,-1-1,1 0,-1 0,-2-6,3 7,1-1,0 1,-1-1,1 1,0-1,0 0,1 1,-1-1,1 0,-1 0,1 0,0 1,0-1,0 0,0 0,1 0,-1 1,1-1,0 0,-1 0,1 1,2-4,-2 4,1 0,-1 1,1-1,-1 0,1 1,0-1,0 1,0-1,0 1,0 0,0 0,0 0,4-1,-6 2,1-1,0 1,0 0,0 0,-1 0,1 0,0 0,0 0,0 0,-1 0,1 0,0 0,0 0,-1 0,1 1,0-1,0 0,-1 0,1 1,0-1,0 1,-1-1,1 1,-1-1,1 1,0-1,-1 1,1-1,-1 1,1 0,-1-1,0 1,1 0,-1 0,0-1,1 1,-1 0,0 0,0-1,0 1,1 0,-1 0,0 0,0 0,0 1,0-1,0 1,0-1,0 1,-1-1,1 1,0-1,-1 1,1-1,-1 1,1-1,-1 0,0 1,1-1,-1 0,0 0,0 1,0-1,0 0,0 0,0 0,0 0,0 0,-1 0,1 0,0-1,-1 1,1 0,0-1,-1 1,1-1,-1 1,1-1,-3 0,-1 1,0 0,-1 0,1-1,0 1,-1-1,1-1,0 1,-1-1,-5-1,10 1,-1 1,1-1,0 1,-1-1,1 0,-1 0,1 0,0 1,0-1,-1 0,1-1,0 1,0 0,0 0,0 0,0-1,1 1,-1 0,0-1,1 1,-1-1,0 1,1-1,-1-2,0-43,2 17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8T02:56:25.675"/>
    </inkml:context>
    <inkml:brush xml:id="br0">
      <inkml:brushProperty name="width" value="0.2" units="cm"/>
      <inkml:brushProperty name="height" value="0.2" units="cm"/>
      <inkml:brushProperty name="color" value="#FFFFFF"/>
      <inkml:brushProperty name="ignorePressure" value="1"/>
    </inkml:brush>
  </inkml:definitions>
  <inkml:trace contextRef="#ctx0" brushRef="#br0">100 95,'-1'1,"-1"0,1 1,0-1,0 0,-1 0,1 0,-1 0,1 0,-1 0,0-1,1 1,-1 0,1-1,-1 0,0 1,0-1,1 0,-1 0,0 1,0-2,1 1,-1 0,0 0,0 0,1-1,-1 1,0-1,1 1,-1-1,0 0,1 0,-1 0,1 0,-1 0,1 0,0 0,-1 0,1 0,0-1,0 1,0 0,0-1,0 1,0-1,0 1,1-1,-1 0,0 1,1-1,-1 0,1 1,0-1,0 0,-1 0,1 1,0-1,1-3,0 1,1 0,-1 1,1-1,0 1,0 0,0-1,0 1,0 0,1 0,0 0,-1 1,1-1,0 1,0-1,1 1,-1 0,0 0,1 1,-1-1,1 1,0-1,-1 1,1 0,0 1,0-1,0 0,-1 1,1 0,0 0,0 0,0 1,0-1,0 1,-1 0,1 0,0 0,-1 1,1-1,-1 1,1 0,-1 0,0 0,4 3,-4-2,0-1,0 1,-1 0,1 0,-1 0,0 1,0-1,0 0,3 7,-5-8,1-1,-1 0,1 0,-1 0,0 1,0-1,0 0,1 0,-1 1,0-1,0 0,-1 0,1 1,0-1,0 0,-1 0,1 1,0-1,-1 0,1 0,-1 0,0 0,1 0,-1 0,0 0,0 0,0 0,1 0,-1 0,0 0,0-1,0 1,0 0,-3 0,-4 4,-1-2,0 1,0-1,0-1,-1 0,1 0,-1-1,-10 1,15-2,1 0,-1 0,1-1,-1 1,1-1,0 0,-1 0,1-1,0 1,-1-1,1 0,0 0,0 0,1-1,-1 1,0-1,1 0,-5-5,7 7,0-1,0 0,1 1,-1-1,0 0,1 1,0-1,-1 0,1 0,0 0,0 1,-1-1,2 0,-1 0,0 0,0 1,0-1,1 0,-1 0,1 0,0 1,-1-1,1 0,0 1,0-1,0 1,0-1,0 1,0-1,1 1,-1 0,0 0,1 0,-1-1,1 1,-1 0,3-1,-2 1,0-1,0 1,0 0,0-1,0 1,0 0,1 0,-1 0,0 1,0-1,1 1,-1-1,1 1,-1 0,0-1,1 1,-1 0,1 1,-1-1,0 0,1 1,-1-1,0 1,1 0,-1 0,0 0,0 0,0 0,4 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8T02:56:20.932"/>
    </inkml:context>
    <inkml:brush xml:id="br0">
      <inkml:brushProperty name="width" value="0.05007" units="cm"/>
      <inkml:brushProperty name="height" value="0.05007" units="cm"/>
      <inkml:brushProperty name="color" value="#FFFFFF"/>
      <inkml:brushProperty name="ignorePressure" value="1"/>
    </inkml:brush>
  </inkml:definitions>
  <inkml:trace contextRef="#ctx0" brushRef="#br0">49 148,'185'0,"-300"0,122-27,-6 24,-1-1,1 0,0 1,0-1,0 1,0-1,1 1,0 0,-1 0,1 0,0 0,1 0,2-3,-5 6,0 0,0 0,0 0,1 0,-1 0,0 0,0 0,1-1,-1 1,0 0,0 0,0 0,1 0,-1 0,0 0,0-1,0 1,0 0,1 0,-1 0,0-1,0 1,0 0,0 0,0 0,0-1,0 1,0 0,0 0,0-1,0 1,1 0,-1 0,0 0,0-1,-1 1,1 0,0 0,0-1,0 1,0 0,0 0,0-1,0 1,0 0,0 0,0 0,-1-1,1 1,0 0,0 0,0 0,0 0,-1-1,-16-1,14 3,1-1,0 0,0 0,-1-1,1 1,0 0,0-1,0 1,0-1,-1 0,-2-1,4 0,0 1,0-1,0 0,0 1,0-1,1 0,-1 1,1-1,-1 0,1 0,0 1,-1-1,1-3,0 4,1 0,-1 0,0 0,0 0,0 0,0 0,-1 0,1 0,0 0,0 0,-1 0,1 0,0 0,-1 0,1 0,-1 1,1-1,-1 0,1 0,-1 0,0 0,1 1,-1-1,0 0,0 1,0-1,0 1,1-1,-1 1,0-1,0 1,0-1,0 1,0 0,0 0,-2-1,0 1,0 1,-1-1,1 1,0 0,0 0,0 0,0 0,-1 0,2 1,-1-1,0 1,0 0,0 0,1 0,-1 0,1 0,0 1,-1-1,1 1,0-1,-2 5,3-5,0-1,0 1,-1 0,2 0,-1 0,0 0,0 0,1 0,-1 0,1 1,-1-1,1 0,0 0,0 0,0 0,0 1,0-1,1 0,-1 0,0 0,1 0,0 0,0 0,-1 0,1 0,0 0,1 0,-1 0,0 0,0-1,1 1,1 1,2 1,-1-1,1-1,-1 1,1-1,0 1,0-1,0-1,0 1,7 1,-11-3,0 0,0 1,1-1,-1 0,0 0,0 0,0 0,0 0,1 0,-1 0,0 0,0 0,0-1,0 1,0 0,0-1,1 1,-1-1,0 1,0-1,0 0,0 1,-1-1,1 0,0 0,0 1,0-1,-1 0,1 0,0 0,-1 0,1 0,0 0,-1 0,0 0,1 0,-1 0,0-1,1 1,-1 0,0 0,0 0,0 0,0-2,-1 2,1-1,-1 0,0 1,0-1,0 1,0-1,0 1,0 0,0 0,0-1,-1 1,1 0,0 0,-1 0,1 0,-1 0,1 0,-1 1,0-1,1 0,-1 1,1 0,-1-1,0 1,0 0,1 0,-1-1,0 2,0-1,-2 0,2 0,1 0,-1 0,1 0,-1 0,1 0,-1 0,1 0,-1 0,1 1,-1-1,1 1,0-1,-1 1,1-1,-1 1,1 0,0 0,0 0,-1-1,1 1,0 0,0 1,0-1,0 0,0 0,0 0,1 1,-1-1,0 0,1 1,-1-1,0 0,1 1,0-1,-1 1,1-1,0 1,0-1,0 2,0 0,1 0,0 0,-1-1,1 1,1-1,-1 1,0-1,0 1,1-1,-1 0,1 0,0 0,0 1,0-2,0 1,0 0,0 0,0-1,1 1,-1-1,1 0,-1 1,1-1,-1 0,1-1,0 1,-1 0,1-1,0 0,0 1,-1-1,1 0,0 0,0-1,-1 1,1-1,0 1,-1-1,1 0,0 0,-1 0,1 0,-1 0,4-3,-4 2,-1 0,1 0,0 0,-1-1,0 1,1-1,-1 1,0-1,0 1,0-1,-1 0,1 1,0-6,-1 7,1 0,-1 0,0 0,0 0,0 0,0 1,0-1,0 0,0 0,0 0,0 0,-1 0,1 0,0 0,-1 0,1 0,0 0,-1 1,1-1,-1 0,1 0,-1 0,0 1,1-1,-1 0,0 1,1-1,-1 1,0-1,0 1,0-1,0 1,1-1,-1 1,0 0,0-1,0 1,0 0,-1 0,1 0,1-1,0 1,-1 0,1 0,0 0,-1 0,1 0,0 0,-1 0,1 0,0 0,-1 1,1-1,0 0,0 0,-1 0,1 0,0 0,-1 1,1-1,0 0,0 0,-1 0,1 1,0-1,0 0,-1 0,1 1,0-1,0 0,0 0,0 1,-1-1,1 0,0 1,0-1,0 0,0 1,0-1,0 0,0 1,0-1,0 1,9 15,-8-15,0 0,-1 0,1 0,0 0,0 0,0-1,0 1,0 0,-1-1,1 1,0-1,0 1,1-1,-1 1,0-1,0 0,0 1,0-1,0 0,0 0,0 0,1 0,-1 0,0 0,0 0,0 0,0-1,0 1,0 0,0-1,0 1,0 0,0-1,0 1,0-1,0 0,0 1,1-2,20-33,-22 34,1 1,-1-1,0 1,1-1,-1 1,0-1,0 0,1 1,-1-1,0 1,0-1,0 0,0 1,0-1,0 0,0 1,0-1,0 1,0-1,0 0,0 1,0-1,-1 1,1-1,0 0,0 1,-1-1,1 1,0-1,-1 1,1-1,-1 1,1-1,0 1,-1-1,1 1,-1 0,1-1,-1 1,1 0,-1-1,0 1,1 0,-1 0,1 0,-1-1,0 1,1 0,-1 0,1 0,-1 0,-1 0,0 0,-1 1,1-1,0 1,-1-1,1 1,0 0,0 0,0 0,-1 0,1 0,0 1,0-1,0 1,1-1,-1 1,0-1,1 1,-1 0,1 0,-1 0,1 0,0 0,0 0,0 1,0-1,0 0,0 3,-2 3,1 0,0 0,1 0,-1 0,2 0,-1 0,2 15,-1-22,0-1,0 1,0-1,1 1,-1 0,0-1,0 1,1-1,-1 1,0-1,0 1,1-1,-1 0,1 1,-1-1,0 1,1-1,-1 0,1 1,-1-1,1 0,-1 0,1 1,-1-1,1 0,0 0,-1 0,1 0,-1 1,1-1,-1 0,1 0,-1 0,1 0,0 0,-1-1,1 1,-1 0,1 0,-1 0,1 0,0-1,0 1,0 0,0-1,0 1,0 0,0-1,-1 1,1 0,0-1,0 1,0-1,-1 0,1 1,0-1,-1 0,1 1,0-1,-1 0,1 0,-1 1,1-1,-1 0,0 0,1 0,-1 0,1-1,-2 2,1-1,-1 0,1 1,-1 0,0-1,1 1,-1-1,0 1,1 0,-1-1,0 1,1 0,-1 0,0-1,1 1,-1 0,0 0,0 0,1 0,-1 0,0 0,0 0,1 0,-1 0,0 0,1 1,-1-1,0 0,0 0,1 1,-1-1,0 1,1-1,-1 0,1 1,-1-1,1 1,-1-1,1 1,-1-1,1 1,-1 0,1-1,-1 1,1 0,0-1,0 1,-1 0,1-1,0 1,0 0,0 0,0-1,0 1,0 0,0 0,-1 0,1 0,0-1,0 1,0-1,0 1,-1 0,1-1,0 1,0-1,-1 1,1-1,-1 1,1-1,0 1,-1-1,1 0,-1 1,1-1,-1 1,1-1,-1 0,1 0,-1 1,1-1,-1 0,0 0,1 0,-1 1,1-1,-2 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8T02:55:43.788"/>
    </inkml:context>
    <inkml:brush xml:id="br0">
      <inkml:brushProperty name="width" value="0.05" units="cm"/>
      <inkml:brushProperty name="height" value="0.05" units="cm"/>
      <inkml:brushProperty name="color" value="#FFFFFF"/>
      <inkml:brushProperty name="ignorePressure" value="1"/>
    </inkml:brush>
    <inkml:brush xml:id="br1">
      <inkml:brushProperty name="width" value="0.05007" units="cm"/>
      <inkml:brushProperty name="height" value="0.05007" units="cm"/>
      <inkml:brushProperty name="color" value="#FFFFFF"/>
      <inkml:brushProperty name="ignorePressure" value="1"/>
    </inkml:brush>
  </inkml:definitions>
  <inkml:trace contextRef="#ctx0" brushRef="#br0">53 228,'0'0</inkml:trace>
  <inkml:trace contextRef="#ctx0" brushRef="#br0" timeOffset="1237.46">28 203,'4'4,"2"6,-1 5,-1 4,3-1,5-3,4-5,3-4,3-7,2-7,-3-7,-10-1,-10 3,-10 3,-7 3,-2 4</inkml:trace>
  <inkml:trace contextRef="#ctx0" brushRef="#br0" timeOffset="1581.84">101 228,'0'0</inkml:trace>
  <inkml:trace contextRef="#ctx0" brushRef="#br0" timeOffset="2894.79">102 203,'32'0,"16"2,-47-2,1 1,0 0,0-1,0 1,0 0,-1 0,1 0,0 0,-1 0,1 0,0 1,-1-1,0 0,1 1,-1-1,0 1,0 0,0-1,0 1,2 3,-3-4,1 0,-1 0,0 1,1-1,-1 0,0 0,0 0,0 0,0 1,0-1,0 0,0 0,0 0,0 0,-1 1,1-1,0 0,-1 0,1 0,-1 0,1 0,-1 0,1 0,-1 0,0 0,0 0,1 0,-1 0,0-1,0 1,0 0,0 0,0-1,0 1,0-1,0 1,0-1,0 1,0-1,-1 0,1 0,-2 1,-56 6,58-7,-3 0,-1-1,1 1,-1-1,1 0,-1 0,1 0,-1-1,1 0,0 0,-5-2,8 3,0 1,0-1,0 0,0 1,0-1,0 0,0 0,0 0,0 1,0-1,0 0,1 0,-1 0,0 0,1 0,-1-1,1 1,-1 0,1 0,-1 0,1 0,0-1,0 1,0 0,-1 0,1-1,0 1,1 0,-1 0,0-1,0 1,0 0,1 0,-1 0,1-1,-1 1,1 0,-1 0,2-2,-1 2,0 0,0-1,0 1,1 0,-1 0,0 0,1 0,-1 0,0 0,1 0,-1 0,1 1,0-1,-1 0,1 1,-1-1,1 1,0 0,-1 0,1 0,0 0,0 0,-1 0,1 0,0 0,-1 0,1 1,0-1,-1 1,1-1,-1 1,1 0,-1 0,1 0,-1-1,1 1,-1 1,0-1,0 0,1 0,-1 0,0 1,0-1,0 0,0 1,0 1,-1-2,0 0,0 0,0-1,0 1,0 0,0 0,0 0,-1 0,1 0,0 0,-1-1,1 1,-1 0,1 0,-1-1,1 1,-1 0,1 0,-1-1,0 1,1-1,-1 1,0-1,1 1,-1-1,0 1,0-1,0 1,0-1,1 0,-3 1,-17 15,19-13,-1-1,1 0,-1 0,0-1,1 1,-1 0,0-1,0 1,0-1,0 1,0-1,-1 0,1 0,-3 1,4-1,0-1,0 0,0 0,0 1,0-1,0 0,0 0,0 0,0 0,0 0,0 0,0 0,0 0,1 0,-1-1,0 1,0 0,0-1,0 1,0 0,0-1,0 1,1-1,-1 0,0 1,0-1,1 1,-1-1,0 0,1 0,-1 1,1-1,-1 0,1 0,-1 0,1 0,0 0,-1 0,1-1,-1 1,1 0,0 0,0 0,-1 0,1-1,0 1,0 0,0 0,1 0,-1-1,0 1,0 0,1 0,-1 0,0 0,1 0,-1 0,1-1,0 1,-1 0,1 0,0 1,-1-1,1 0,0 0,0 0,0 0,0 1,0-1,0 0,0 1,2-2,39-10</inkml:trace>
  <inkml:trace contextRef="#ctx0" brushRef="#br0" timeOffset="8640.83">4 202,'92'1,"-103"-1,9-1,-1 0,1 1,-1-1,1 1,-1 0,1 0,-1 0,1 0,-1 1,0-1,1 1,-1-1,1 1,0 0,-1 0,1 0,0 0,-1 0,1 1,0-1,0 1,-3 2,12-6,-1-1,1 1,0 0,0 1,0 0,1 0,9 0,11-2,-29 5,1 0,-1 0,1-1,-1 1,0 0,1-1,-1 1,0-1,0 1,0-1,0 1,0-1,-1 0,1 0,0 1,-1-1,1 0,-1 0,1 0,-1 0,1-1,-1 1,0 0,1-1,-4 2,-19 11,24-13,-1 0,1-1,0 1,-1 0,1 0,0-1,-1 1,1 0,0-1,0 1,-1-1,1 1,0 0,0-1,0 1,-1-1,1 1,0 0,0-1,0 1,0-1,0 1,0-1,0 1,0 0,0-1,0 1,0-1,0 1,0-1,1 1,-1 0,0-1,0 1,0-1,0 1,1 0,-1-1,0 1,0 0,1-1,-1 1,0 0,1-1,-1 1,0 0,1 0,-1-1,1 1,-1 0,0 0,1 0,-1 0,1-1,-1 1,1 0,-1 0,0 0,1 0,-1 0,1 0,-1 0,1 0,0 0,-2 0,0 0,0-1,0 1,0-1,0 1,0-1,0 1,0-1,0 0,0 1,1-1,-1 0,0 0,0 0,1 1,-1-1,1 0,-1 0,1 0,-1 0,1 0,0 0,-1 0,1 0,0 0,0 0,0-1,-1 1,1 0,0 0,1 0,-1 0,0 0,0 0,0 0,1 0,-1 0,0 0,1 0,-1 0,1 0,-1 0,1 0,0 0,-1 0,1 1,0-1,0 0,-1 0,1 1,0-1,0 0,0 1,0-1,0 1,0 0,0-1,0 1,0 0,0-1,0 1,0 0,0 0,2 0,1 0,-1 1,0-1,0 1,0 0,0 0,0 0,0 1,0-1,0 1,0 0,0-1,-1 1,1 0,3 4,2 1,-8-7,0 0,0 0,0 0,0 0,1 0,-1 0,0 0,0 1,0-1,0 0,1 0,-1 0,0 0,0 0,0 1,0-1,0 0,0 0,0 0,0 1,1-1,-1 0,0 0,0 0,0 0,0 1,0-1,0 0,0 0,0 0,0 1,0-1,0 0,0 0,0 0,-1 1,1-1,0 0,0 0,0 0,0 1,0-1,0 0,0 0,-1 0,-11 4,11-3,-1-1,0 0,1 0,-1 0,1 0,-1 0,0-1,1 1,-1 0,1-1,-1 1,1-1,-1 1,1-1,-1 0,1 0,-2-1,1 0,0-1,1 0,0 0,-1 0,1 0,0 0,1 0,-1 0,0 0,1 0,0 0,0 0,0 0,0 0,0 0,0-1,1 1,0 0,0 0,-1 0,2 0,-1 1,0-1,1 0,-1 0,1 1,0-1,0 1,0-1,0 1,0 0,0 0,1 0,-1 0,1 0,-1 0,1 1,0-1,0 1,-1 0,1 0,0 0,0 0,5-1,-1 1,0 0,0 1,0 0,1 0,-1 0,0 1,9 1,-14-1,0-1,0 1,0 0,0-1,0 1,0 0,0 0,-1 0,1 1,0-1,-1 0,1 1,-1-1,1 1,-1-1,0 1,1 0,-1-1,0 1,0 0,0 0,0 0,-1 0,1 0,-1 0,1 0,-1 0,1 4,-1-3,0-1,0 1,-1 0,1 0,-1-1,1 1,-1 0,0-1,0 1,0-1,0 1,0-1,-1 0,1 1,-1-1,0 0,1 0,-1 0,0 0,0 0,-4 2,1 0,-1-1,1 0,0-1,-1 1,1-1,-1 0,0 0,1-1,-7 1,-62 3,69-5,1 0,-1-1,1 0,-1 0,1 0,-1 0,1-1,0 1,0-1,0 0,0-1,0 1,-7-6,11 8,0 0,-1 0,1-1,-1 1,1-1,-1 1,1 0,0-1,-1 1,1-1,0 1,0-1,-1 1,1-1,0 1,0-1,0 1,-1-1,1 1,0-1,0 1,0-1,0 1,0-1,0 0,0 1,0-1,0 1,1-1,-1 1,0-1,0 1,1-1,17-10,-16 10,1 0,-1 1,0-1,1 1,-1 0,1 0,-1 0,1 0,-1 0,0 0,1 0,-1 1,1 0,-1-1,0 1,1 0,-1 0,4 2,-5-1,0-1,1 1,-1 0,0-1,0 1,0 0,0 0,0-1,-1 1,1 0,-1 0,1 0,-1 0,1 0,-1 0,0 0,0 0,0 0,0 0,-1 0,1 0,0 0,-1 0,1 0,-1 0,0 0,0-1,1 1,-1 0,0 0,-1-1,1 1,0 0,0-1,-1 0,1 1,-1-1,1 0,-1 1,0-1,-2 1,3-1,-1 1,1-1,-1 0,1 0,-1 0,0 0,1 0,-1 0,0-1,1 1,-1 0,0-1,0 0,0 1,0-1,1 0,-1 0,0 0,0 0,0 0,0 0,0-1,1 1,-1-1,0 1,0-1,0 0,1 1,-1-1,0 0,1 0,-1 0,1 0,-1-1,1 1,0 0,-1-1,1 1,0-1,0 1,-1-3,2 3,0 0,1 0,-1 0,1 0,-1 0,1 0,-1 0,1 0,0 0,-1 1,1-1,0 0,0 0,-1 1,1-1,0 0,0 1,0-1,0 1,0-1,0 1,0 0,0-1,0 1,0 0,2-1,41-4,-18 3,16 2,-41 1,0-1,1 0,-1 1,0-1,1 0,-1 1,0 0,0-1,0 1,1 0,-1-1,0 1,0 0,0 0,0 0,0 0,-1 0,1 0,0 0,0 1,-1-1,1 0,0 0,-1 1,1-1,-1 2,0-3,0 0,0 0,0-1,-1 1,1 0,0 0,0 0,-1 0,1-1,0 1,0 0,-1 0,1 0,0 0,-1 0,1 0,0 0,0 0,-1 0,1 0,0 0,-1 0,1 0,0 0,-1 0,1 0,0 0,0 0,-1 0,1 1,0-1,0 0,-1 0,1 0,0 0,0 1,-1-1,1 0,0 0,0 0,0 1,-1-1,1 0,0 0,0 1,0-1,0 0,0 1,0-1,-1 0,1 0,0 1,0-1,0 0,0 1,0-1,0 0,0 0,0 1,0-1,1 0,-1 1,0-1,-2-1,1 0,-1-1,1 1,-1-1,1 1,-1-1,1 0,0 0,0 0,0 1,0-1,0 0,0-2,1 3,0 1,0 0,0-1,-1 1,1 0,0-1,0 1,0 0,-1 0,1-1,0 1,0 0,0 0,-1-1,1 1,0 0,-1 0,1 0,0-1,-1 1,1 0,0 0,-1 0,1 0,0 0,-1 0,1 0,0 0,-1 0,1 0,0 0,-1 0,1 0,0 0,-1 0,1 0,0 0,-1 0,1 1,0-1,-1 0,1 0,0 0,0 0,-1 1,1-1,0 0,0 0,-1 1,1-1,0 0,0 0,0 1,-1-1,1 0,0 1,0 0,-1-1,0 1,0 0,0 0,0 0,0-1,-1 1,1-1,0 1,0-1,0 1,-1-1,1 0,0 1,0-1,-1 0,1 0,-3 0,-17-3,20 3,0 0,-1 0,1 1,-1-1,1 0,0 0,-1-1,1 1,0 0,-1 0,1-1,-1 1,1 0,0-1,0 0,-1 1,1-1,0 0,0 1,0-1,0 0,0 0,0 0,0 0,0 0,0 0,0 0,0-1,1 1,-1 0,0 0,0-3,1 4,0 0,0-1,0 1,0 0,0-1,0 1,0 0,1 0,-1-1,0 1,0 0,0-1,0 1,1 0,-1-1,0 1,0 0,0 0,1 0,-1-1,0 1,0 0,1 0,-1 0,0-1,1 1,-1 0,0 0,1 0,-1 0,0 0,1 0,-1 0,0 0,1 0,-1 0,0 0,1 0,-1 0,1 0,21 4,6 0,-1 5,-27-9,0 0,1 0,-1 0,1 0,-1 1,0-1,1 0,-1 0,1 0,-1 0,0 0,1 1,-1-1,0 0,1 0,-1 1,0-1,0 0,1 0,-1 1,0-1,0 0,1 1,-1-1,0 0,0 1,0-1,0 1,0-1,1 0,-1 1,0-1,0 0,0 1,0-1,0 1,0-1,0 0,0 1,0-1,-1 1,1-1,0 0,0 1,0-1,0 0,0 1,-1-1,1 0,0 1,0-1,-1 0,1 1,0-1,0 0,-1 0,1 1,0-1,-1 0,1 0,0 0,-1 1,1-1,-1 0,1 0,-1 0,0 0,0 1,0-1,-1 0,1 0,0 0,0 0,0 0,-1 0,1 0,0-1,0 1,0 0,0-1,0 1,-1 0,1-1,0 0,0 1,0-1,-1-1,-6-2</inkml:trace>
  <inkml:trace contextRef="#ctx0" brushRef="#br1" timeOffset="30862.35">3 356,'212'0,"-265"0,108 0,-92 0,29 1,0-1,0 0,-1-1,1 1,0-1,0-1,0 0,0 0,-10-4,18 6,-1-1,1 1,0 0,0 0,-1 0,1-1,0 1,-1 0,1 0,0-1,0 1,0 0,-1 0,1-1,0 1,0 0,0-1,-1 1,1 0,0-1,0 1,0 0,0-1,0 1,0-1,0 1,0 0,0-1,0 1,0 0,0-1,0 1,0 0,0-1,1 1,-1 0,0-1,0 1,0 0,0-1,1 1,-1 0,0 0,0-1,1 1,-1 0,0 0,0-1,1 1,-1 0,0 0,1-1,23-16,-15 11,41-18,-43 22,1-1,-1 0,0-1,0 0,-1 0,9-6,-25 11,0 1,0-1,-1-1,-13 0,-27-1,42 2,1 0,0-1,0 0,-1-1,1 0,0 0,0-1,0 0,-10-4,18 6,-1 0,0 0,1-1,-1 1,1 0,-1-1,1 1,-1 0,1-1,-1 1,1-1,-1 1,1-1,0 1,-1-1,1 1,0-1,-1 1,1-1,0 0,0 1,-1-1,1 1,0-1,0 0,0 1,0-1,0 0,0 1,0-1,0 1,0-1,0 0,0 1,0-1,1 0,-1 1,0-1,0 1,1-1,-1 1,0-1,1 1,-1-1,1 1,-1-1,0 1,2-1,26-23,-4 12,-1 0,1 2,1 1,0 1,36-7</inkml:trace>
  <inkml:trace contextRef="#ctx0" brushRef="#br1" timeOffset="31169.22">306 120,'-6'5,"-5"9,-9 4,-4-1,0-1,0-2,-1-4,0-4,3-3,1-2,1-3,5-11,4-3</inkml:trace>
  <inkml:trace contextRef="#ctx0" brushRef="#br1" timeOffset="31479.37">188 0,'0'3,"0"6,-3 3,-1 4,-5-1,-5 1,-5-3,1-4</inkml:trace>
  <inkml:trace contextRef="#ctx0" brushRef="#br1" timeOffset="31480.37">69 101,'6'0,"4"3,2 4,0 9,-1 5,-3-1</inkml:trace>
  <inkml:trace contextRef="#ctx0" brushRef="#br1" timeOffset="31869.1">102 169,'3'0,"4"0,3 0,1 3,0 4,-1 9,-5 11,-3 6,-3 1,-3-6,-5-8,-3-6,1-10,1-4</inkml:trace>
  <inkml:trace contextRef="#ctx0" brushRef="#br1" timeOffset="32661.8">120 288,'28'2,"-27"-2,-1 0,0 0,1 0,-1 0,1 0,-1 0,0 0,1 0,-1 0,0 0,1 1,-1-1,0 0,1 0,-1 0,0 1,1-1,-1 0,0 0,0 1,1-1,-1 0,0 0,0 1,0-1,1 0,-1 1,0-1,0 0,0 1,0-1,0 0,0 1,1-1,-1 0,0 1,0-1,0 1,0-1,0 0,-1 1,1-1,0 0,0 1,0-1,0 0,0 1,0-1,-1 0,1 1,0-1,0 0,0 1,-1-1,1 0,0 0,0 1,-1-1,-3 3,-1 0,1-1,-1 0,1 0,-1 0,0 0,0-1,0 0,0 0,0 0,0 0,0-1,0 0,0 0,0 0,-10-3,-21 2,60 0,-39-61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391EAA-0D70-48F6-B09C-DADA4F068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1854</TotalTime>
  <Pages>159</Pages>
  <Words>27486</Words>
  <Characters>151173</Characters>
  <Application>Microsoft Office Word</Application>
  <DocSecurity>0</DocSecurity>
  <Lines>1259</Lines>
  <Paragraphs>356</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178303</CharactersWithSpaces>
  <SharedDoc>false</SharedDoc>
  <HLinks>
    <vt:vector size="186" baseType="variant">
      <vt:variant>
        <vt:i4>1245240</vt:i4>
      </vt:variant>
      <vt:variant>
        <vt:i4>176</vt:i4>
      </vt:variant>
      <vt:variant>
        <vt:i4>0</vt:i4>
      </vt:variant>
      <vt:variant>
        <vt:i4>5</vt:i4>
      </vt:variant>
      <vt:variant>
        <vt:lpwstr/>
      </vt:variant>
      <vt:variant>
        <vt:lpwstr>_Toc136788784</vt:lpwstr>
      </vt:variant>
      <vt:variant>
        <vt:i4>1245240</vt:i4>
      </vt:variant>
      <vt:variant>
        <vt:i4>170</vt:i4>
      </vt:variant>
      <vt:variant>
        <vt:i4>0</vt:i4>
      </vt:variant>
      <vt:variant>
        <vt:i4>5</vt:i4>
      </vt:variant>
      <vt:variant>
        <vt:lpwstr/>
      </vt:variant>
      <vt:variant>
        <vt:lpwstr>_Toc136788783</vt:lpwstr>
      </vt:variant>
      <vt:variant>
        <vt:i4>1245240</vt:i4>
      </vt:variant>
      <vt:variant>
        <vt:i4>164</vt:i4>
      </vt:variant>
      <vt:variant>
        <vt:i4>0</vt:i4>
      </vt:variant>
      <vt:variant>
        <vt:i4>5</vt:i4>
      </vt:variant>
      <vt:variant>
        <vt:lpwstr/>
      </vt:variant>
      <vt:variant>
        <vt:lpwstr>_Toc136788782</vt:lpwstr>
      </vt:variant>
      <vt:variant>
        <vt:i4>1245240</vt:i4>
      </vt:variant>
      <vt:variant>
        <vt:i4>158</vt:i4>
      </vt:variant>
      <vt:variant>
        <vt:i4>0</vt:i4>
      </vt:variant>
      <vt:variant>
        <vt:i4>5</vt:i4>
      </vt:variant>
      <vt:variant>
        <vt:lpwstr/>
      </vt:variant>
      <vt:variant>
        <vt:lpwstr>_Toc136788781</vt:lpwstr>
      </vt:variant>
      <vt:variant>
        <vt:i4>1245240</vt:i4>
      </vt:variant>
      <vt:variant>
        <vt:i4>152</vt:i4>
      </vt:variant>
      <vt:variant>
        <vt:i4>0</vt:i4>
      </vt:variant>
      <vt:variant>
        <vt:i4>5</vt:i4>
      </vt:variant>
      <vt:variant>
        <vt:lpwstr/>
      </vt:variant>
      <vt:variant>
        <vt:lpwstr>_Toc136788780</vt:lpwstr>
      </vt:variant>
      <vt:variant>
        <vt:i4>1835064</vt:i4>
      </vt:variant>
      <vt:variant>
        <vt:i4>146</vt:i4>
      </vt:variant>
      <vt:variant>
        <vt:i4>0</vt:i4>
      </vt:variant>
      <vt:variant>
        <vt:i4>5</vt:i4>
      </vt:variant>
      <vt:variant>
        <vt:lpwstr/>
      </vt:variant>
      <vt:variant>
        <vt:lpwstr>_Toc136788779</vt:lpwstr>
      </vt:variant>
      <vt:variant>
        <vt:i4>1835064</vt:i4>
      </vt:variant>
      <vt:variant>
        <vt:i4>140</vt:i4>
      </vt:variant>
      <vt:variant>
        <vt:i4>0</vt:i4>
      </vt:variant>
      <vt:variant>
        <vt:i4>5</vt:i4>
      </vt:variant>
      <vt:variant>
        <vt:lpwstr/>
      </vt:variant>
      <vt:variant>
        <vt:lpwstr>_Toc136788778</vt:lpwstr>
      </vt:variant>
      <vt:variant>
        <vt:i4>1835064</vt:i4>
      </vt:variant>
      <vt:variant>
        <vt:i4>134</vt:i4>
      </vt:variant>
      <vt:variant>
        <vt:i4>0</vt:i4>
      </vt:variant>
      <vt:variant>
        <vt:i4>5</vt:i4>
      </vt:variant>
      <vt:variant>
        <vt:lpwstr/>
      </vt:variant>
      <vt:variant>
        <vt:lpwstr>_Toc136788777</vt:lpwstr>
      </vt:variant>
      <vt:variant>
        <vt:i4>1835064</vt:i4>
      </vt:variant>
      <vt:variant>
        <vt:i4>128</vt:i4>
      </vt:variant>
      <vt:variant>
        <vt:i4>0</vt:i4>
      </vt:variant>
      <vt:variant>
        <vt:i4>5</vt:i4>
      </vt:variant>
      <vt:variant>
        <vt:lpwstr/>
      </vt:variant>
      <vt:variant>
        <vt:lpwstr>_Toc136788776</vt:lpwstr>
      </vt:variant>
      <vt:variant>
        <vt:i4>1835064</vt:i4>
      </vt:variant>
      <vt:variant>
        <vt:i4>122</vt:i4>
      </vt:variant>
      <vt:variant>
        <vt:i4>0</vt:i4>
      </vt:variant>
      <vt:variant>
        <vt:i4>5</vt:i4>
      </vt:variant>
      <vt:variant>
        <vt:lpwstr/>
      </vt:variant>
      <vt:variant>
        <vt:lpwstr>_Toc136788775</vt:lpwstr>
      </vt:variant>
      <vt:variant>
        <vt:i4>1835064</vt:i4>
      </vt:variant>
      <vt:variant>
        <vt:i4>116</vt:i4>
      </vt:variant>
      <vt:variant>
        <vt:i4>0</vt:i4>
      </vt:variant>
      <vt:variant>
        <vt:i4>5</vt:i4>
      </vt:variant>
      <vt:variant>
        <vt:lpwstr/>
      </vt:variant>
      <vt:variant>
        <vt:lpwstr>_Toc136788774</vt:lpwstr>
      </vt:variant>
      <vt:variant>
        <vt:i4>1835064</vt:i4>
      </vt:variant>
      <vt:variant>
        <vt:i4>110</vt:i4>
      </vt:variant>
      <vt:variant>
        <vt:i4>0</vt:i4>
      </vt:variant>
      <vt:variant>
        <vt:i4>5</vt:i4>
      </vt:variant>
      <vt:variant>
        <vt:lpwstr/>
      </vt:variant>
      <vt:variant>
        <vt:lpwstr>_Toc136788773</vt:lpwstr>
      </vt:variant>
      <vt:variant>
        <vt:i4>1835064</vt:i4>
      </vt:variant>
      <vt:variant>
        <vt:i4>104</vt:i4>
      </vt:variant>
      <vt:variant>
        <vt:i4>0</vt:i4>
      </vt:variant>
      <vt:variant>
        <vt:i4>5</vt:i4>
      </vt:variant>
      <vt:variant>
        <vt:lpwstr/>
      </vt:variant>
      <vt:variant>
        <vt:lpwstr>_Toc136788772</vt:lpwstr>
      </vt:variant>
      <vt:variant>
        <vt:i4>1835064</vt:i4>
      </vt:variant>
      <vt:variant>
        <vt:i4>98</vt:i4>
      </vt:variant>
      <vt:variant>
        <vt:i4>0</vt:i4>
      </vt:variant>
      <vt:variant>
        <vt:i4>5</vt:i4>
      </vt:variant>
      <vt:variant>
        <vt:lpwstr/>
      </vt:variant>
      <vt:variant>
        <vt:lpwstr>_Toc136788771</vt:lpwstr>
      </vt:variant>
      <vt:variant>
        <vt:i4>1835064</vt:i4>
      </vt:variant>
      <vt:variant>
        <vt:i4>92</vt:i4>
      </vt:variant>
      <vt:variant>
        <vt:i4>0</vt:i4>
      </vt:variant>
      <vt:variant>
        <vt:i4>5</vt:i4>
      </vt:variant>
      <vt:variant>
        <vt:lpwstr/>
      </vt:variant>
      <vt:variant>
        <vt:lpwstr>_Toc136788770</vt:lpwstr>
      </vt:variant>
      <vt:variant>
        <vt:i4>1900600</vt:i4>
      </vt:variant>
      <vt:variant>
        <vt:i4>86</vt:i4>
      </vt:variant>
      <vt:variant>
        <vt:i4>0</vt:i4>
      </vt:variant>
      <vt:variant>
        <vt:i4>5</vt:i4>
      </vt:variant>
      <vt:variant>
        <vt:lpwstr/>
      </vt:variant>
      <vt:variant>
        <vt:lpwstr>_Toc136788769</vt:lpwstr>
      </vt:variant>
      <vt:variant>
        <vt:i4>1900600</vt:i4>
      </vt:variant>
      <vt:variant>
        <vt:i4>80</vt:i4>
      </vt:variant>
      <vt:variant>
        <vt:i4>0</vt:i4>
      </vt:variant>
      <vt:variant>
        <vt:i4>5</vt:i4>
      </vt:variant>
      <vt:variant>
        <vt:lpwstr/>
      </vt:variant>
      <vt:variant>
        <vt:lpwstr>_Toc136788768</vt:lpwstr>
      </vt:variant>
      <vt:variant>
        <vt:i4>1900600</vt:i4>
      </vt:variant>
      <vt:variant>
        <vt:i4>74</vt:i4>
      </vt:variant>
      <vt:variant>
        <vt:i4>0</vt:i4>
      </vt:variant>
      <vt:variant>
        <vt:i4>5</vt:i4>
      </vt:variant>
      <vt:variant>
        <vt:lpwstr/>
      </vt:variant>
      <vt:variant>
        <vt:lpwstr>_Toc136788767</vt:lpwstr>
      </vt:variant>
      <vt:variant>
        <vt:i4>1900600</vt:i4>
      </vt:variant>
      <vt:variant>
        <vt:i4>68</vt:i4>
      </vt:variant>
      <vt:variant>
        <vt:i4>0</vt:i4>
      </vt:variant>
      <vt:variant>
        <vt:i4>5</vt:i4>
      </vt:variant>
      <vt:variant>
        <vt:lpwstr/>
      </vt:variant>
      <vt:variant>
        <vt:lpwstr>_Toc136788766</vt:lpwstr>
      </vt:variant>
      <vt:variant>
        <vt:i4>1900600</vt:i4>
      </vt:variant>
      <vt:variant>
        <vt:i4>62</vt:i4>
      </vt:variant>
      <vt:variant>
        <vt:i4>0</vt:i4>
      </vt:variant>
      <vt:variant>
        <vt:i4>5</vt:i4>
      </vt:variant>
      <vt:variant>
        <vt:lpwstr/>
      </vt:variant>
      <vt:variant>
        <vt:lpwstr>_Toc136788765</vt:lpwstr>
      </vt:variant>
      <vt:variant>
        <vt:i4>1900600</vt:i4>
      </vt:variant>
      <vt:variant>
        <vt:i4>56</vt:i4>
      </vt:variant>
      <vt:variant>
        <vt:i4>0</vt:i4>
      </vt:variant>
      <vt:variant>
        <vt:i4>5</vt:i4>
      </vt:variant>
      <vt:variant>
        <vt:lpwstr/>
      </vt:variant>
      <vt:variant>
        <vt:lpwstr>_Toc136788764</vt:lpwstr>
      </vt:variant>
      <vt:variant>
        <vt:i4>1900600</vt:i4>
      </vt:variant>
      <vt:variant>
        <vt:i4>50</vt:i4>
      </vt:variant>
      <vt:variant>
        <vt:i4>0</vt:i4>
      </vt:variant>
      <vt:variant>
        <vt:i4>5</vt:i4>
      </vt:variant>
      <vt:variant>
        <vt:lpwstr/>
      </vt:variant>
      <vt:variant>
        <vt:lpwstr>_Toc136788763</vt:lpwstr>
      </vt:variant>
      <vt:variant>
        <vt:i4>1900600</vt:i4>
      </vt:variant>
      <vt:variant>
        <vt:i4>44</vt:i4>
      </vt:variant>
      <vt:variant>
        <vt:i4>0</vt:i4>
      </vt:variant>
      <vt:variant>
        <vt:i4>5</vt:i4>
      </vt:variant>
      <vt:variant>
        <vt:lpwstr/>
      </vt:variant>
      <vt:variant>
        <vt:lpwstr>_Toc136788762</vt:lpwstr>
      </vt:variant>
      <vt:variant>
        <vt:i4>1900600</vt:i4>
      </vt:variant>
      <vt:variant>
        <vt:i4>38</vt:i4>
      </vt:variant>
      <vt:variant>
        <vt:i4>0</vt:i4>
      </vt:variant>
      <vt:variant>
        <vt:i4>5</vt:i4>
      </vt:variant>
      <vt:variant>
        <vt:lpwstr/>
      </vt:variant>
      <vt:variant>
        <vt:lpwstr>_Toc136788761</vt:lpwstr>
      </vt:variant>
      <vt:variant>
        <vt:i4>1900600</vt:i4>
      </vt:variant>
      <vt:variant>
        <vt:i4>32</vt:i4>
      </vt:variant>
      <vt:variant>
        <vt:i4>0</vt:i4>
      </vt:variant>
      <vt:variant>
        <vt:i4>5</vt:i4>
      </vt:variant>
      <vt:variant>
        <vt:lpwstr/>
      </vt:variant>
      <vt:variant>
        <vt:lpwstr>_Toc136788760</vt:lpwstr>
      </vt:variant>
      <vt:variant>
        <vt:i4>1966136</vt:i4>
      </vt:variant>
      <vt:variant>
        <vt:i4>26</vt:i4>
      </vt:variant>
      <vt:variant>
        <vt:i4>0</vt:i4>
      </vt:variant>
      <vt:variant>
        <vt:i4>5</vt:i4>
      </vt:variant>
      <vt:variant>
        <vt:lpwstr/>
      </vt:variant>
      <vt:variant>
        <vt:lpwstr>_Toc136788759</vt:lpwstr>
      </vt:variant>
      <vt:variant>
        <vt:i4>1966136</vt:i4>
      </vt:variant>
      <vt:variant>
        <vt:i4>20</vt:i4>
      </vt:variant>
      <vt:variant>
        <vt:i4>0</vt:i4>
      </vt:variant>
      <vt:variant>
        <vt:i4>5</vt:i4>
      </vt:variant>
      <vt:variant>
        <vt:lpwstr/>
      </vt:variant>
      <vt:variant>
        <vt:lpwstr>_Toc136788758</vt:lpwstr>
      </vt:variant>
      <vt:variant>
        <vt:i4>1966136</vt:i4>
      </vt:variant>
      <vt:variant>
        <vt:i4>14</vt:i4>
      </vt:variant>
      <vt:variant>
        <vt:i4>0</vt:i4>
      </vt:variant>
      <vt:variant>
        <vt:i4>5</vt:i4>
      </vt:variant>
      <vt:variant>
        <vt:lpwstr/>
      </vt:variant>
      <vt:variant>
        <vt:lpwstr>_Toc136788757</vt:lpwstr>
      </vt:variant>
      <vt:variant>
        <vt:i4>1966136</vt:i4>
      </vt:variant>
      <vt:variant>
        <vt:i4>8</vt:i4>
      </vt:variant>
      <vt:variant>
        <vt:i4>0</vt:i4>
      </vt:variant>
      <vt:variant>
        <vt:i4>5</vt:i4>
      </vt:variant>
      <vt:variant>
        <vt:lpwstr/>
      </vt:variant>
      <vt:variant>
        <vt:lpwstr>_Toc136788756</vt:lpwstr>
      </vt:variant>
      <vt:variant>
        <vt:i4>1966136</vt:i4>
      </vt:variant>
      <vt:variant>
        <vt:i4>2</vt:i4>
      </vt:variant>
      <vt:variant>
        <vt:i4>0</vt:i4>
      </vt:variant>
      <vt:variant>
        <vt:i4>5</vt:i4>
      </vt:variant>
      <vt:variant>
        <vt:lpwstr/>
      </vt:variant>
      <vt:variant>
        <vt:lpwstr>_Toc136788755</vt:lpwstr>
      </vt:variant>
      <vt:variant>
        <vt:i4>8192063</vt:i4>
      </vt:variant>
      <vt:variant>
        <vt:i4>-1</vt:i4>
      </vt:variant>
      <vt:variant>
        <vt:i4>2212</vt:i4>
      </vt:variant>
      <vt:variant>
        <vt:i4>1</vt:i4>
      </vt:variant>
      <vt:variant>
        <vt:lpwstr>https://upload.wikimedia.org/wikipedia/commons/thumb/f/ff/UGlogo.png/1200px-UGlogo.png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dc:description/>
  <cp:lastModifiedBy>Michelle Nicole Aspiazu Mendieta</cp:lastModifiedBy>
  <cp:revision>70</cp:revision>
  <cp:lastPrinted>2023-05-20T06:45:00Z</cp:lastPrinted>
  <dcterms:created xsi:type="dcterms:W3CDTF">2023-06-04T21:50:00Z</dcterms:created>
  <dcterms:modified xsi:type="dcterms:W3CDTF">2023-07-20T03:24:00Z</dcterms:modified>
</cp:coreProperties>
</file>